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36272F" w14:textId="77777777" w:rsidR="000726BC" w:rsidRPr="00A00D51" w:rsidRDefault="000726BC" w:rsidP="009F5ADA">
      <w:pPr>
        <w:pStyle w:val="Heading1"/>
        <w:numPr>
          <w:ilvl w:val="0"/>
          <w:numId w:val="0"/>
        </w:numPr>
        <w:ind w:left="360"/>
      </w:pPr>
      <w:bookmarkStart w:id="0" w:name="_Toc253816546"/>
    </w:p>
    <w:p w14:paraId="1C8A0520" w14:textId="77777777" w:rsidR="000726BC" w:rsidRPr="00A00D51" w:rsidRDefault="000726BC" w:rsidP="000726BC">
      <w:pPr>
        <w:pStyle w:val="NoSpacing"/>
        <w:jc w:val="right"/>
        <w:rPr>
          <w:rFonts w:cs="Arial"/>
          <w:b/>
          <w:color w:val="0E719D"/>
          <w:sz w:val="64"/>
          <w:szCs w:val="64"/>
        </w:rPr>
      </w:pPr>
    </w:p>
    <w:p w14:paraId="75F3684D" w14:textId="77777777" w:rsidR="000726BC" w:rsidRPr="00A00D51" w:rsidRDefault="000726BC" w:rsidP="000726BC">
      <w:pPr>
        <w:pStyle w:val="NoSpacing"/>
        <w:jc w:val="right"/>
        <w:rPr>
          <w:rFonts w:cs="Arial"/>
          <w:b/>
          <w:color w:val="0E719D"/>
          <w:sz w:val="64"/>
          <w:szCs w:val="64"/>
        </w:rPr>
      </w:pPr>
    </w:p>
    <w:p w14:paraId="15F53D59" w14:textId="77777777" w:rsidR="000726BC" w:rsidRPr="00A00D51" w:rsidRDefault="000726BC" w:rsidP="000726BC">
      <w:pPr>
        <w:pStyle w:val="NoSpacing"/>
        <w:jc w:val="right"/>
        <w:rPr>
          <w:rFonts w:cs="Arial"/>
          <w:b/>
          <w:color w:val="0E719D"/>
          <w:sz w:val="64"/>
          <w:szCs w:val="64"/>
        </w:rPr>
      </w:pPr>
    </w:p>
    <w:p w14:paraId="7C3F3E0B" w14:textId="77777777" w:rsidR="000726BC" w:rsidRPr="00A00D51" w:rsidRDefault="000726BC" w:rsidP="000726BC">
      <w:pPr>
        <w:pStyle w:val="NoSpacing"/>
        <w:jc w:val="right"/>
        <w:rPr>
          <w:rFonts w:cs="Arial"/>
          <w:b/>
          <w:color w:val="0E719D"/>
          <w:sz w:val="64"/>
          <w:szCs w:val="64"/>
        </w:rPr>
      </w:pPr>
    </w:p>
    <w:p w14:paraId="2BE58DAC" w14:textId="69F6BDDB" w:rsidR="000726BC" w:rsidRPr="00A00D51" w:rsidRDefault="000726BC" w:rsidP="000726BC">
      <w:pPr>
        <w:pStyle w:val="NoSpacing"/>
        <w:jc w:val="right"/>
        <w:rPr>
          <w:rFonts w:cs="Arial"/>
          <w:b/>
          <w:color w:val="0E719D"/>
          <w:sz w:val="64"/>
          <w:szCs w:val="64"/>
        </w:rPr>
      </w:pPr>
      <w:r w:rsidRPr="00A00D51">
        <w:rPr>
          <w:noProof/>
        </w:rPr>
        <w:drawing>
          <wp:anchor distT="0" distB="0" distL="114300" distR="114300" simplePos="0" relativeHeight="251873280" behindDoc="0" locked="0" layoutInCell="1" allowOverlap="1" wp14:anchorId="39DE7644" wp14:editId="266BE446">
            <wp:simplePos x="0" y="0"/>
            <wp:positionH relativeFrom="column">
              <wp:posOffset>4572000</wp:posOffset>
            </wp:positionH>
            <wp:positionV relativeFrom="paragraph">
              <wp:posOffset>-1617980</wp:posOffset>
            </wp:positionV>
            <wp:extent cx="2286000" cy="725170"/>
            <wp:effectExtent l="0" t="0" r="0" b="11430"/>
            <wp:wrapNone/>
            <wp:docPr id="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0D51">
        <w:rPr>
          <w:noProof/>
        </w:rPr>
        <w:drawing>
          <wp:anchor distT="0" distB="0" distL="114300" distR="114300" simplePos="0" relativeHeight="251871232" behindDoc="0" locked="0" layoutInCell="1" allowOverlap="1" wp14:anchorId="37AFD76C" wp14:editId="6FE80C8B">
            <wp:simplePos x="0" y="0"/>
            <wp:positionH relativeFrom="column">
              <wp:posOffset>0</wp:posOffset>
            </wp:positionH>
            <wp:positionV relativeFrom="paragraph">
              <wp:posOffset>4712970</wp:posOffset>
            </wp:positionV>
            <wp:extent cx="6858000" cy="2012950"/>
            <wp:effectExtent l="0" t="0" r="0" b="0"/>
            <wp:wrapNone/>
            <wp:docPr id="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r="20909"/>
                    <a:stretch/>
                  </pic:blipFill>
                  <pic:spPr bwMode="auto">
                    <a:xfrm>
                      <a:off x="0" y="0"/>
                      <a:ext cx="6858000" cy="20129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A00D51">
        <w:rPr>
          <w:rFonts w:cs="Arial"/>
          <w:b/>
          <w:color w:val="0E719D"/>
          <w:sz w:val="64"/>
          <w:szCs w:val="64"/>
        </w:rPr>
        <w:t xml:space="preserve">Smarter Balanced </w:t>
      </w:r>
    </w:p>
    <w:p w14:paraId="2078C59F" w14:textId="77777777" w:rsidR="000726BC" w:rsidRPr="00A00D51" w:rsidRDefault="000726BC" w:rsidP="000726BC">
      <w:pPr>
        <w:pStyle w:val="NoSpacing"/>
        <w:jc w:val="right"/>
        <w:rPr>
          <w:rFonts w:cs="Arial"/>
          <w:b/>
          <w:color w:val="0E719D"/>
          <w:sz w:val="64"/>
          <w:szCs w:val="64"/>
        </w:rPr>
      </w:pPr>
      <w:r w:rsidRPr="00A00D51">
        <w:rPr>
          <w:rFonts w:cs="Arial"/>
          <w:b/>
          <w:color w:val="0E719D"/>
          <w:sz w:val="64"/>
          <w:szCs w:val="64"/>
        </w:rPr>
        <w:t>Assessment Consortium:</w:t>
      </w:r>
    </w:p>
    <w:p w14:paraId="544218D6" w14:textId="1FDFECF2" w:rsidR="000726BC" w:rsidRPr="00A00D51" w:rsidRDefault="000726BC" w:rsidP="000726BC">
      <w:pPr>
        <w:pStyle w:val="NoSpacing"/>
        <w:jc w:val="right"/>
        <w:rPr>
          <w:rFonts w:cs="Arial"/>
          <w:b/>
          <w:sz w:val="52"/>
          <w:szCs w:val="40"/>
        </w:rPr>
      </w:pPr>
      <w:r w:rsidRPr="00A00D51">
        <w:rPr>
          <w:rFonts w:cs="Arial"/>
          <w:b/>
          <w:sz w:val="52"/>
          <w:szCs w:val="40"/>
        </w:rPr>
        <w:t>Reporting System</w:t>
      </w:r>
      <w:r w:rsidR="009315FA" w:rsidRPr="00A00D51">
        <w:rPr>
          <w:rFonts w:cs="Arial"/>
          <w:b/>
          <w:sz w:val="52"/>
          <w:szCs w:val="40"/>
        </w:rPr>
        <w:t xml:space="preserve"> </w:t>
      </w:r>
    </w:p>
    <w:p w14:paraId="0F10DE6B" w14:textId="6119EF39" w:rsidR="000726BC" w:rsidRPr="00A00D51" w:rsidRDefault="00CF242B" w:rsidP="000726BC">
      <w:pPr>
        <w:pStyle w:val="NoSpacing"/>
        <w:jc w:val="right"/>
        <w:rPr>
          <w:rFonts w:cs="Arial"/>
          <w:color w:val="505357"/>
          <w:sz w:val="40"/>
          <w:szCs w:val="32"/>
          <w:lang w:val="fr-FR"/>
        </w:rPr>
      </w:pPr>
      <w:r>
        <w:rPr>
          <w:rFonts w:cs="Arial"/>
          <w:color w:val="505357"/>
          <w:sz w:val="40"/>
          <w:szCs w:val="32"/>
          <w:lang w:val="fr-FR"/>
        </w:rPr>
        <w:t>User Guide</w:t>
      </w:r>
    </w:p>
    <w:p w14:paraId="15315E75" w14:textId="77777777" w:rsidR="000726BC" w:rsidRPr="00A00D51" w:rsidRDefault="000726BC" w:rsidP="000726BC">
      <w:pPr>
        <w:pStyle w:val="NoSpacing"/>
        <w:jc w:val="right"/>
        <w:rPr>
          <w:rFonts w:cs="Arial"/>
          <w:color w:val="505357"/>
          <w:sz w:val="40"/>
          <w:szCs w:val="32"/>
          <w:lang w:val="fr-FR"/>
        </w:rPr>
      </w:pPr>
    </w:p>
    <w:p w14:paraId="22015FBC" w14:textId="77777777" w:rsidR="000726BC" w:rsidRPr="00A00D51" w:rsidRDefault="000726BC" w:rsidP="000726BC">
      <w:pPr>
        <w:pStyle w:val="NoSpacing"/>
        <w:jc w:val="right"/>
        <w:rPr>
          <w:rFonts w:cs="Arial"/>
          <w:color w:val="505357"/>
          <w:sz w:val="40"/>
          <w:szCs w:val="32"/>
          <w:lang w:val="fr-FR"/>
        </w:rPr>
      </w:pPr>
    </w:p>
    <w:p w14:paraId="29C26FBD" w14:textId="37F60048" w:rsidR="000726BC" w:rsidRPr="00A00D51" w:rsidRDefault="000726BC" w:rsidP="000726BC">
      <w:pPr>
        <w:pStyle w:val="NoSpacing"/>
        <w:jc w:val="right"/>
        <w:rPr>
          <w:rFonts w:cs="Arial"/>
          <w:color w:val="505357"/>
          <w:sz w:val="36"/>
          <w:szCs w:val="32"/>
          <w:lang w:val="fr-FR"/>
        </w:rPr>
      </w:pPr>
      <w:r w:rsidRPr="00A00D51">
        <w:rPr>
          <w:rFonts w:cs="Arial"/>
          <w:color w:val="505357"/>
          <w:sz w:val="36"/>
          <w:szCs w:val="32"/>
          <w:lang w:val="fr-FR"/>
        </w:rPr>
        <w:t xml:space="preserve">Version </w:t>
      </w:r>
      <w:r w:rsidR="00CF242B">
        <w:rPr>
          <w:rFonts w:cs="Arial"/>
          <w:color w:val="505357"/>
          <w:sz w:val="36"/>
          <w:szCs w:val="32"/>
          <w:lang w:val="fr-FR"/>
        </w:rPr>
        <w:t>2.</w:t>
      </w:r>
      <w:r w:rsidR="004C305F">
        <w:rPr>
          <w:rFonts w:cs="Arial"/>
          <w:color w:val="505357"/>
          <w:sz w:val="36"/>
          <w:szCs w:val="32"/>
          <w:lang w:val="fr-FR"/>
        </w:rPr>
        <w:t>2</w:t>
      </w:r>
    </w:p>
    <w:p w14:paraId="407C98E6" w14:textId="45DF771A" w:rsidR="00E60B4B" w:rsidRPr="00A00D51" w:rsidRDefault="000726BC" w:rsidP="000726BC">
      <w:pPr>
        <w:jc w:val="right"/>
      </w:pPr>
      <w:r w:rsidRPr="00A00D51">
        <w:rPr>
          <w:rFonts w:cs="Arial"/>
          <w:color w:val="505357"/>
          <w:sz w:val="36"/>
          <w:szCs w:val="32"/>
          <w:lang w:val="fr-FR"/>
        </w:rPr>
        <w:t xml:space="preserve">Updated </w:t>
      </w:r>
      <w:r w:rsidR="004C305F">
        <w:rPr>
          <w:rFonts w:cs="Arial"/>
          <w:b/>
          <w:sz w:val="36"/>
          <w:szCs w:val="32"/>
          <w:lang w:val="fr-FR"/>
        </w:rPr>
        <w:t>03</w:t>
      </w:r>
      <w:r w:rsidR="00F54352">
        <w:rPr>
          <w:rFonts w:cs="Arial"/>
          <w:b/>
          <w:sz w:val="36"/>
          <w:szCs w:val="32"/>
          <w:lang w:val="fr-FR"/>
        </w:rPr>
        <w:t>/</w:t>
      </w:r>
      <w:r w:rsidR="004C305F">
        <w:rPr>
          <w:rFonts w:cs="Arial"/>
          <w:b/>
          <w:sz w:val="36"/>
          <w:szCs w:val="32"/>
          <w:lang w:val="fr-FR"/>
        </w:rPr>
        <w:t>29</w:t>
      </w:r>
      <w:r w:rsidR="00542EAE">
        <w:rPr>
          <w:rFonts w:cs="Arial"/>
          <w:b/>
          <w:sz w:val="36"/>
          <w:szCs w:val="32"/>
          <w:lang w:val="fr-FR"/>
        </w:rPr>
        <w:t>/201</w:t>
      </w:r>
      <w:r w:rsidR="004C305F">
        <w:rPr>
          <w:rFonts w:cs="Arial"/>
          <w:b/>
          <w:sz w:val="36"/>
          <w:szCs w:val="32"/>
          <w:lang w:val="fr-FR"/>
        </w:rPr>
        <w:t>6</w:t>
      </w:r>
    </w:p>
    <w:p w14:paraId="07028C78" w14:textId="77777777" w:rsidR="00E60B4B" w:rsidRPr="00A00D51" w:rsidRDefault="00E60B4B"/>
    <w:p w14:paraId="1E360780" w14:textId="6162FE2D" w:rsidR="0073502E" w:rsidRPr="00A00D51" w:rsidRDefault="0073502E">
      <w:pPr>
        <w:rPr>
          <w:rFonts w:eastAsiaTheme="majorEastAsia" w:cstheme="majorBidi"/>
          <w:b/>
          <w:bCs/>
          <w:color w:val="006E8F"/>
          <w:sz w:val="44"/>
          <w:szCs w:val="32"/>
        </w:rPr>
      </w:pPr>
      <w:r w:rsidRPr="00A00D51">
        <w:br w:type="page"/>
      </w:r>
      <w:bookmarkStart w:id="1" w:name="_Ref271492011"/>
      <w:bookmarkEnd w:id="1"/>
    </w:p>
    <w:bookmarkEnd w:id="0"/>
    <w:p w14:paraId="4EB3C61C" w14:textId="77777777" w:rsidR="006061F6" w:rsidRPr="00A00D51" w:rsidRDefault="006061F6" w:rsidP="0090432B"/>
    <w:p w14:paraId="18754464" w14:textId="77777777" w:rsidR="006061F6" w:rsidRPr="00A00D51" w:rsidRDefault="006061F6" w:rsidP="0090432B"/>
    <w:p w14:paraId="01130F21" w14:textId="77777777" w:rsidR="00B21752" w:rsidRPr="00A00D51" w:rsidRDefault="0021042A" w:rsidP="00355701">
      <w:pPr>
        <w:rPr>
          <w:rFonts w:eastAsiaTheme="majorEastAsia" w:cstheme="majorBidi"/>
          <w:color w:val="4F81BD" w:themeColor="accent1"/>
          <w:sz w:val="26"/>
          <w:szCs w:val="26"/>
        </w:rPr>
      </w:pPr>
      <w:r w:rsidRPr="00A00D51">
        <w:rPr>
          <w:rFonts w:eastAsiaTheme="majorEastAsia" w:cstheme="majorBidi"/>
          <w:color w:val="4F81BD" w:themeColor="accent1"/>
          <w:sz w:val="26"/>
          <w:szCs w:val="26"/>
        </w:rPr>
        <w:br w:type="page"/>
      </w:r>
    </w:p>
    <w:sdt>
      <w:sdtPr>
        <w:rPr>
          <w:rFonts w:ascii="Franklin Gothic Book" w:eastAsiaTheme="minorEastAsia" w:hAnsi="Franklin Gothic Book" w:cstheme="minorBidi"/>
          <w:b w:val="0"/>
          <w:bCs w:val="0"/>
          <w:color w:val="33363A"/>
          <w:sz w:val="22"/>
          <w:szCs w:val="24"/>
          <w:lang w:eastAsia="en-US"/>
        </w:rPr>
        <w:id w:val="1625121498"/>
        <w:docPartObj>
          <w:docPartGallery w:val="Table of Contents"/>
          <w:docPartUnique/>
        </w:docPartObj>
      </w:sdtPr>
      <w:sdtEndPr>
        <w:rPr>
          <w:noProof/>
        </w:rPr>
      </w:sdtEndPr>
      <w:sdtContent>
        <w:p w14:paraId="53380D13" w14:textId="38957A1C" w:rsidR="00B21752" w:rsidRDefault="00B21752">
          <w:pPr>
            <w:pStyle w:val="TOCHeading"/>
          </w:pPr>
          <w:r>
            <w:t>Contents</w:t>
          </w:r>
        </w:p>
        <w:p w14:paraId="04102F51" w14:textId="77777777" w:rsidR="00AE3766" w:rsidRDefault="00B21752">
          <w:pPr>
            <w:pStyle w:val="TOC2"/>
            <w:tabs>
              <w:tab w:val="right" w:leader="dot" w:pos="10790"/>
            </w:tabs>
            <w:rPr>
              <w:rFonts w:asciiTheme="minorHAnsi" w:hAnsiTheme="minorHAnsi"/>
              <w:noProof/>
              <w:color w:val="auto"/>
              <w:szCs w:val="22"/>
            </w:rPr>
          </w:pPr>
          <w:r>
            <w:fldChar w:fldCharType="begin"/>
          </w:r>
          <w:r>
            <w:instrText xml:space="preserve"> TOC \o "1-3" \h \z \u </w:instrText>
          </w:r>
          <w:r>
            <w:fldChar w:fldCharType="separate"/>
          </w:r>
          <w:hyperlink w:anchor="_Toc436058856" w:history="1">
            <w:r w:rsidR="00AE3766" w:rsidRPr="007A4E83">
              <w:rPr>
                <w:rStyle w:val="Hyperlink"/>
                <w:noProof/>
              </w:rPr>
              <w:t>List of Figures</w:t>
            </w:r>
            <w:r w:rsidR="00AE3766">
              <w:rPr>
                <w:noProof/>
                <w:webHidden/>
              </w:rPr>
              <w:tab/>
            </w:r>
            <w:r w:rsidR="00AE3766">
              <w:rPr>
                <w:noProof/>
                <w:webHidden/>
              </w:rPr>
              <w:fldChar w:fldCharType="begin"/>
            </w:r>
            <w:r w:rsidR="00AE3766">
              <w:rPr>
                <w:noProof/>
                <w:webHidden/>
              </w:rPr>
              <w:instrText xml:space="preserve"> PAGEREF _Toc436058856 \h </w:instrText>
            </w:r>
            <w:r w:rsidR="00AE3766">
              <w:rPr>
                <w:noProof/>
                <w:webHidden/>
              </w:rPr>
            </w:r>
            <w:r w:rsidR="00AE3766">
              <w:rPr>
                <w:noProof/>
                <w:webHidden/>
              </w:rPr>
              <w:fldChar w:fldCharType="separate"/>
            </w:r>
            <w:r w:rsidR="004C305F">
              <w:rPr>
                <w:noProof/>
                <w:webHidden/>
              </w:rPr>
              <w:t>4</w:t>
            </w:r>
            <w:r w:rsidR="00AE3766">
              <w:rPr>
                <w:noProof/>
                <w:webHidden/>
              </w:rPr>
              <w:fldChar w:fldCharType="end"/>
            </w:r>
          </w:hyperlink>
        </w:p>
        <w:p w14:paraId="7BF3E5A1" w14:textId="77777777" w:rsidR="00AE3766" w:rsidRDefault="009223FF">
          <w:pPr>
            <w:pStyle w:val="TOC1"/>
            <w:rPr>
              <w:rFonts w:asciiTheme="minorHAnsi" w:hAnsiTheme="minorHAnsi"/>
              <w:noProof/>
              <w:color w:val="auto"/>
              <w:szCs w:val="22"/>
            </w:rPr>
          </w:pPr>
          <w:hyperlink w:anchor="_Toc436058857" w:history="1">
            <w:r w:rsidR="00AE3766" w:rsidRPr="007A4E83">
              <w:rPr>
                <w:rStyle w:val="Hyperlink"/>
                <w:noProof/>
              </w:rPr>
              <w:t>1.</w:t>
            </w:r>
            <w:r w:rsidR="00AE3766">
              <w:rPr>
                <w:rFonts w:asciiTheme="minorHAnsi" w:hAnsiTheme="minorHAnsi"/>
                <w:noProof/>
                <w:color w:val="auto"/>
                <w:szCs w:val="22"/>
              </w:rPr>
              <w:tab/>
            </w:r>
            <w:r w:rsidR="00AE3766" w:rsidRPr="007A4E83">
              <w:rPr>
                <w:rStyle w:val="Hyperlink"/>
                <w:noProof/>
              </w:rPr>
              <w:t>Reporting System</w:t>
            </w:r>
            <w:r w:rsidR="00AE3766">
              <w:rPr>
                <w:noProof/>
                <w:webHidden/>
              </w:rPr>
              <w:tab/>
            </w:r>
            <w:r w:rsidR="00AE3766">
              <w:rPr>
                <w:noProof/>
                <w:webHidden/>
              </w:rPr>
              <w:fldChar w:fldCharType="begin"/>
            </w:r>
            <w:r w:rsidR="00AE3766">
              <w:rPr>
                <w:noProof/>
                <w:webHidden/>
              </w:rPr>
              <w:instrText xml:space="preserve"> PAGEREF _Toc436058857 \h </w:instrText>
            </w:r>
            <w:r w:rsidR="00AE3766">
              <w:rPr>
                <w:noProof/>
                <w:webHidden/>
              </w:rPr>
            </w:r>
            <w:r w:rsidR="00AE3766">
              <w:rPr>
                <w:noProof/>
                <w:webHidden/>
              </w:rPr>
              <w:fldChar w:fldCharType="separate"/>
            </w:r>
            <w:r w:rsidR="004C305F">
              <w:rPr>
                <w:noProof/>
                <w:webHidden/>
              </w:rPr>
              <w:t>7</w:t>
            </w:r>
            <w:r w:rsidR="00AE3766">
              <w:rPr>
                <w:noProof/>
                <w:webHidden/>
              </w:rPr>
              <w:fldChar w:fldCharType="end"/>
            </w:r>
          </w:hyperlink>
        </w:p>
        <w:p w14:paraId="56BD3BF6" w14:textId="77777777" w:rsidR="00AE3766" w:rsidRDefault="009223FF">
          <w:pPr>
            <w:pStyle w:val="TOC2"/>
            <w:tabs>
              <w:tab w:val="right" w:leader="dot" w:pos="10790"/>
            </w:tabs>
            <w:rPr>
              <w:rFonts w:asciiTheme="minorHAnsi" w:hAnsiTheme="minorHAnsi"/>
              <w:noProof/>
              <w:color w:val="auto"/>
              <w:szCs w:val="22"/>
            </w:rPr>
          </w:pPr>
          <w:hyperlink w:anchor="_Toc436058858" w:history="1">
            <w:r w:rsidR="00AE3766" w:rsidRPr="007A4E83">
              <w:rPr>
                <w:rStyle w:val="Hyperlink"/>
                <w:noProof/>
              </w:rPr>
              <w:t>Overview</w:t>
            </w:r>
            <w:r w:rsidR="00AE3766">
              <w:rPr>
                <w:noProof/>
                <w:webHidden/>
              </w:rPr>
              <w:tab/>
            </w:r>
            <w:r w:rsidR="00AE3766">
              <w:rPr>
                <w:noProof/>
                <w:webHidden/>
              </w:rPr>
              <w:fldChar w:fldCharType="begin"/>
            </w:r>
            <w:r w:rsidR="00AE3766">
              <w:rPr>
                <w:noProof/>
                <w:webHidden/>
              </w:rPr>
              <w:instrText xml:space="preserve"> PAGEREF _Toc436058858 \h </w:instrText>
            </w:r>
            <w:r w:rsidR="00AE3766">
              <w:rPr>
                <w:noProof/>
                <w:webHidden/>
              </w:rPr>
            </w:r>
            <w:r w:rsidR="00AE3766">
              <w:rPr>
                <w:noProof/>
                <w:webHidden/>
              </w:rPr>
              <w:fldChar w:fldCharType="separate"/>
            </w:r>
            <w:r w:rsidR="004C305F">
              <w:rPr>
                <w:noProof/>
                <w:webHidden/>
              </w:rPr>
              <w:t>7</w:t>
            </w:r>
            <w:r w:rsidR="00AE3766">
              <w:rPr>
                <w:noProof/>
                <w:webHidden/>
              </w:rPr>
              <w:fldChar w:fldCharType="end"/>
            </w:r>
          </w:hyperlink>
        </w:p>
        <w:p w14:paraId="34B22A8E" w14:textId="77777777" w:rsidR="00AE3766" w:rsidRDefault="009223FF">
          <w:pPr>
            <w:pStyle w:val="TOC2"/>
            <w:tabs>
              <w:tab w:val="right" w:leader="dot" w:pos="10790"/>
            </w:tabs>
            <w:rPr>
              <w:rFonts w:asciiTheme="minorHAnsi" w:hAnsiTheme="minorHAnsi"/>
              <w:noProof/>
              <w:color w:val="auto"/>
              <w:szCs w:val="22"/>
            </w:rPr>
          </w:pPr>
          <w:hyperlink w:anchor="_Toc436058859" w:history="1">
            <w:r w:rsidR="00AE3766" w:rsidRPr="007A4E83">
              <w:rPr>
                <w:rStyle w:val="Hyperlink"/>
                <w:noProof/>
              </w:rPr>
              <w:t>Report Descriptions</w:t>
            </w:r>
            <w:r w:rsidR="00AE3766">
              <w:rPr>
                <w:noProof/>
                <w:webHidden/>
              </w:rPr>
              <w:tab/>
            </w:r>
            <w:r w:rsidR="00AE3766">
              <w:rPr>
                <w:noProof/>
                <w:webHidden/>
              </w:rPr>
              <w:fldChar w:fldCharType="begin"/>
            </w:r>
            <w:r w:rsidR="00AE3766">
              <w:rPr>
                <w:noProof/>
                <w:webHidden/>
              </w:rPr>
              <w:instrText xml:space="preserve"> PAGEREF _Toc436058859 \h </w:instrText>
            </w:r>
            <w:r w:rsidR="00AE3766">
              <w:rPr>
                <w:noProof/>
                <w:webHidden/>
              </w:rPr>
            </w:r>
            <w:r w:rsidR="00AE3766">
              <w:rPr>
                <w:noProof/>
                <w:webHidden/>
              </w:rPr>
              <w:fldChar w:fldCharType="separate"/>
            </w:r>
            <w:r w:rsidR="004C305F">
              <w:rPr>
                <w:noProof/>
                <w:webHidden/>
              </w:rPr>
              <w:t>8</w:t>
            </w:r>
            <w:r w:rsidR="00AE3766">
              <w:rPr>
                <w:noProof/>
                <w:webHidden/>
              </w:rPr>
              <w:fldChar w:fldCharType="end"/>
            </w:r>
          </w:hyperlink>
        </w:p>
        <w:p w14:paraId="3217496D" w14:textId="77777777" w:rsidR="00AE3766" w:rsidRDefault="009223FF">
          <w:pPr>
            <w:pStyle w:val="TOC3"/>
            <w:rPr>
              <w:rFonts w:asciiTheme="minorHAnsi" w:hAnsiTheme="minorHAnsi"/>
              <w:noProof/>
              <w:color w:val="auto"/>
              <w:szCs w:val="22"/>
            </w:rPr>
          </w:pPr>
          <w:hyperlink w:anchor="_Toc436058860" w:history="1">
            <w:r w:rsidR="00AE3766" w:rsidRPr="007A4E83">
              <w:rPr>
                <w:rStyle w:val="Hyperlink"/>
                <w:noProof/>
              </w:rPr>
              <w:t>1.1.1</w:t>
            </w:r>
            <w:r w:rsidR="00AE3766">
              <w:rPr>
                <w:rFonts w:asciiTheme="minorHAnsi" w:hAnsiTheme="minorHAnsi"/>
                <w:noProof/>
                <w:color w:val="auto"/>
                <w:szCs w:val="22"/>
              </w:rPr>
              <w:tab/>
            </w:r>
            <w:r w:rsidR="00AE3766" w:rsidRPr="007A4E83">
              <w:rPr>
                <w:rStyle w:val="Hyperlink"/>
                <w:noProof/>
              </w:rPr>
              <w:t>Individual STUDENT Report</w:t>
            </w:r>
            <w:r w:rsidR="00AE3766">
              <w:rPr>
                <w:noProof/>
                <w:webHidden/>
              </w:rPr>
              <w:tab/>
            </w:r>
            <w:r w:rsidR="00AE3766">
              <w:rPr>
                <w:noProof/>
                <w:webHidden/>
              </w:rPr>
              <w:fldChar w:fldCharType="begin"/>
            </w:r>
            <w:r w:rsidR="00AE3766">
              <w:rPr>
                <w:noProof/>
                <w:webHidden/>
              </w:rPr>
              <w:instrText xml:space="preserve"> PAGEREF _Toc436058860 \h </w:instrText>
            </w:r>
            <w:r w:rsidR="00AE3766">
              <w:rPr>
                <w:noProof/>
                <w:webHidden/>
              </w:rPr>
            </w:r>
            <w:r w:rsidR="00AE3766">
              <w:rPr>
                <w:noProof/>
                <w:webHidden/>
              </w:rPr>
              <w:fldChar w:fldCharType="separate"/>
            </w:r>
            <w:r w:rsidR="004C305F">
              <w:rPr>
                <w:noProof/>
                <w:webHidden/>
              </w:rPr>
              <w:t>9</w:t>
            </w:r>
            <w:r w:rsidR="00AE3766">
              <w:rPr>
                <w:noProof/>
                <w:webHidden/>
              </w:rPr>
              <w:fldChar w:fldCharType="end"/>
            </w:r>
          </w:hyperlink>
        </w:p>
        <w:p w14:paraId="4268AB25" w14:textId="77777777" w:rsidR="00AE3766" w:rsidRDefault="009223FF">
          <w:pPr>
            <w:pStyle w:val="TOC3"/>
            <w:rPr>
              <w:rFonts w:asciiTheme="minorHAnsi" w:hAnsiTheme="minorHAnsi"/>
              <w:noProof/>
              <w:color w:val="auto"/>
              <w:szCs w:val="22"/>
            </w:rPr>
          </w:pPr>
          <w:hyperlink w:anchor="_Toc436058861" w:history="1">
            <w:r w:rsidR="00AE3766" w:rsidRPr="007A4E83">
              <w:rPr>
                <w:rStyle w:val="Hyperlink"/>
                <w:noProof/>
              </w:rPr>
              <w:t>1.1.1.1</w:t>
            </w:r>
            <w:r w:rsidR="00AE3766">
              <w:rPr>
                <w:rFonts w:asciiTheme="minorHAnsi" w:hAnsiTheme="minorHAnsi"/>
                <w:noProof/>
                <w:color w:val="auto"/>
                <w:szCs w:val="22"/>
              </w:rPr>
              <w:tab/>
            </w:r>
            <w:r w:rsidR="00AE3766" w:rsidRPr="007A4E83">
              <w:rPr>
                <w:rStyle w:val="Hyperlink"/>
                <w:noProof/>
              </w:rPr>
              <w:t>Interim Assessment Block (IAB) Individual STUDENT Report</w:t>
            </w:r>
            <w:r w:rsidR="00AE3766">
              <w:rPr>
                <w:noProof/>
                <w:webHidden/>
              </w:rPr>
              <w:tab/>
            </w:r>
            <w:r w:rsidR="00AE3766">
              <w:rPr>
                <w:noProof/>
                <w:webHidden/>
              </w:rPr>
              <w:fldChar w:fldCharType="begin"/>
            </w:r>
            <w:r w:rsidR="00AE3766">
              <w:rPr>
                <w:noProof/>
                <w:webHidden/>
              </w:rPr>
              <w:instrText xml:space="preserve"> PAGEREF _Toc436058861 \h </w:instrText>
            </w:r>
            <w:r w:rsidR="00AE3766">
              <w:rPr>
                <w:noProof/>
                <w:webHidden/>
              </w:rPr>
            </w:r>
            <w:r w:rsidR="00AE3766">
              <w:rPr>
                <w:noProof/>
                <w:webHidden/>
              </w:rPr>
              <w:fldChar w:fldCharType="separate"/>
            </w:r>
            <w:r w:rsidR="004C305F">
              <w:rPr>
                <w:noProof/>
                <w:webHidden/>
              </w:rPr>
              <w:t>20</w:t>
            </w:r>
            <w:r w:rsidR="00AE3766">
              <w:rPr>
                <w:noProof/>
                <w:webHidden/>
              </w:rPr>
              <w:fldChar w:fldCharType="end"/>
            </w:r>
          </w:hyperlink>
        </w:p>
        <w:p w14:paraId="447A8E65" w14:textId="77777777" w:rsidR="00AE3766" w:rsidRDefault="009223FF">
          <w:pPr>
            <w:pStyle w:val="TOC3"/>
            <w:rPr>
              <w:rFonts w:asciiTheme="minorHAnsi" w:hAnsiTheme="minorHAnsi"/>
              <w:noProof/>
              <w:color w:val="auto"/>
              <w:szCs w:val="22"/>
            </w:rPr>
          </w:pPr>
          <w:hyperlink w:anchor="_Toc436058862" w:history="1">
            <w:r w:rsidR="00AE3766" w:rsidRPr="007A4E83">
              <w:rPr>
                <w:rStyle w:val="Hyperlink"/>
                <w:noProof/>
              </w:rPr>
              <w:t>1.1.2</w:t>
            </w:r>
            <w:r w:rsidR="00AE3766">
              <w:rPr>
                <w:rFonts w:asciiTheme="minorHAnsi" w:hAnsiTheme="minorHAnsi"/>
                <w:noProof/>
                <w:color w:val="auto"/>
                <w:szCs w:val="22"/>
              </w:rPr>
              <w:tab/>
            </w:r>
            <w:r w:rsidR="00AE3766" w:rsidRPr="007A4E83">
              <w:rPr>
                <w:rStyle w:val="Hyperlink"/>
                <w:noProof/>
              </w:rPr>
              <w:t>List of Students by Assessment GRADE</w:t>
            </w:r>
            <w:r w:rsidR="00AE3766">
              <w:rPr>
                <w:noProof/>
                <w:webHidden/>
              </w:rPr>
              <w:tab/>
            </w:r>
            <w:r w:rsidR="00AE3766">
              <w:rPr>
                <w:noProof/>
                <w:webHidden/>
              </w:rPr>
              <w:fldChar w:fldCharType="begin"/>
            </w:r>
            <w:r w:rsidR="00AE3766">
              <w:rPr>
                <w:noProof/>
                <w:webHidden/>
              </w:rPr>
              <w:instrText xml:space="preserve"> PAGEREF _Toc436058862 \h </w:instrText>
            </w:r>
            <w:r w:rsidR="00AE3766">
              <w:rPr>
                <w:noProof/>
                <w:webHidden/>
              </w:rPr>
            </w:r>
            <w:r w:rsidR="00AE3766">
              <w:rPr>
                <w:noProof/>
                <w:webHidden/>
              </w:rPr>
              <w:fldChar w:fldCharType="separate"/>
            </w:r>
            <w:r w:rsidR="004C305F">
              <w:rPr>
                <w:noProof/>
                <w:webHidden/>
              </w:rPr>
              <w:t>28</w:t>
            </w:r>
            <w:r w:rsidR="00AE3766">
              <w:rPr>
                <w:noProof/>
                <w:webHidden/>
              </w:rPr>
              <w:fldChar w:fldCharType="end"/>
            </w:r>
          </w:hyperlink>
        </w:p>
        <w:p w14:paraId="2CB59E5F" w14:textId="04DABFE5" w:rsidR="00AE3766" w:rsidRDefault="009223FF">
          <w:pPr>
            <w:pStyle w:val="TOC3"/>
            <w:rPr>
              <w:rFonts w:asciiTheme="minorHAnsi" w:hAnsiTheme="minorHAnsi"/>
              <w:noProof/>
              <w:color w:val="auto"/>
              <w:szCs w:val="22"/>
            </w:rPr>
          </w:pPr>
          <w:hyperlink w:anchor="_Toc436058863" w:history="1">
            <w:r w:rsidR="00AE3766" w:rsidRPr="007A4E83">
              <w:rPr>
                <w:rStyle w:val="Hyperlink"/>
                <w:noProof/>
              </w:rPr>
              <w:t>1.1.2.1</w:t>
            </w:r>
            <w:r w:rsidR="00AE3766">
              <w:rPr>
                <w:rFonts w:asciiTheme="minorHAnsi" w:hAnsiTheme="minorHAnsi"/>
                <w:noProof/>
                <w:color w:val="auto"/>
                <w:szCs w:val="22"/>
              </w:rPr>
              <w:tab/>
            </w:r>
            <w:r w:rsidR="00AE3766" w:rsidRPr="007A4E83">
              <w:rPr>
                <w:rStyle w:val="Hyperlink"/>
                <w:noProof/>
              </w:rPr>
              <w:t>IAB List of Students by Assessment GRADE Report</w:t>
            </w:r>
            <w:r w:rsidR="00AE3766">
              <w:rPr>
                <w:noProof/>
                <w:webHidden/>
              </w:rPr>
              <w:tab/>
            </w:r>
            <w:r w:rsidR="00AE3766">
              <w:rPr>
                <w:noProof/>
                <w:webHidden/>
              </w:rPr>
              <w:fldChar w:fldCharType="begin"/>
            </w:r>
            <w:r w:rsidR="00AE3766">
              <w:rPr>
                <w:noProof/>
                <w:webHidden/>
              </w:rPr>
              <w:instrText xml:space="preserve"> PAGEREF _Toc436058863 \h </w:instrText>
            </w:r>
            <w:r w:rsidR="00AE3766">
              <w:rPr>
                <w:noProof/>
                <w:webHidden/>
              </w:rPr>
            </w:r>
            <w:r w:rsidR="00AE3766">
              <w:rPr>
                <w:noProof/>
                <w:webHidden/>
              </w:rPr>
              <w:fldChar w:fldCharType="separate"/>
            </w:r>
            <w:r w:rsidR="004C305F">
              <w:rPr>
                <w:noProof/>
                <w:webHidden/>
              </w:rPr>
              <w:t>41</w:t>
            </w:r>
            <w:r w:rsidR="00AE3766">
              <w:rPr>
                <w:noProof/>
                <w:webHidden/>
              </w:rPr>
              <w:fldChar w:fldCharType="end"/>
            </w:r>
          </w:hyperlink>
        </w:p>
        <w:p w14:paraId="4E8968A5" w14:textId="24F2DC29" w:rsidR="00AE3766" w:rsidRDefault="009223FF">
          <w:pPr>
            <w:pStyle w:val="TOC3"/>
            <w:rPr>
              <w:rFonts w:asciiTheme="minorHAnsi" w:hAnsiTheme="minorHAnsi"/>
              <w:noProof/>
              <w:color w:val="auto"/>
              <w:szCs w:val="22"/>
            </w:rPr>
          </w:pPr>
          <w:hyperlink w:anchor="_Toc436058864" w:history="1">
            <w:r w:rsidR="00AE3766" w:rsidRPr="007A4E83">
              <w:rPr>
                <w:rStyle w:val="Hyperlink"/>
                <w:noProof/>
              </w:rPr>
              <w:t>1.1.3</w:t>
            </w:r>
            <w:r w:rsidR="00AE3766">
              <w:rPr>
                <w:rFonts w:asciiTheme="minorHAnsi" w:hAnsiTheme="minorHAnsi"/>
                <w:noProof/>
                <w:color w:val="auto"/>
                <w:szCs w:val="22"/>
              </w:rPr>
              <w:tab/>
            </w:r>
            <w:r w:rsidR="00AE3766" w:rsidRPr="007A4E83">
              <w:rPr>
                <w:rStyle w:val="Hyperlink"/>
                <w:noProof/>
              </w:rPr>
              <w:t>Results by Grade for a SCHOOL</w:t>
            </w:r>
            <w:r w:rsidR="00AE3766">
              <w:rPr>
                <w:noProof/>
                <w:webHidden/>
              </w:rPr>
              <w:tab/>
            </w:r>
            <w:r w:rsidR="00AE3766">
              <w:rPr>
                <w:noProof/>
                <w:webHidden/>
              </w:rPr>
              <w:fldChar w:fldCharType="begin"/>
            </w:r>
            <w:r w:rsidR="00AE3766">
              <w:rPr>
                <w:noProof/>
                <w:webHidden/>
              </w:rPr>
              <w:instrText xml:space="preserve"> PAGEREF _Toc436058864 \h </w:instrText>
            </w:r>
            <w:r w:rsidR="00AE3766">
              <w:rPr>
                <w:noProof/>
                <w:webHidden/>
              </w:rPr>
            </w:r>
            <w:r w:rsidR="00AE3766">
              <w:rPr>
                <w:noProof/>
                <w:webHidden/>
              </w:rPr>
              <w:fldChar w:fldCharType="separate"/>
            </w:r>
            <w:r w:rsidR="004C305F">
              <w:rPr>
                <w:noProof/>
                <w:webHidden/>
              </w:rPr>
              <w:t>51</w:t>
            </w:r>
            <w:r w:rsidR="00AE3766">
              <w:rPr>
                <w:noProof/>
                <w:webHidden/>
              </w:rPr>
              <w:fldChar w:fldCharType="end"/>
            </w:r>
          </w:hyperlink>
        </w:p>
        <w:p w14:paraId="08805C62" w14:textId="54D1507F" w:rsidR="00AE3766" w:rsidRDefault="009223FF">
          <w:pPr>
            <w:pStyle w:val="TOC3"/>
            <w:rPr>
              <w:rFonts w:asciiTheme="minorHAnsi" w:hAnsiTheme="minorHAnsi"/>
              <w:noProof/>
              <w:color w:val="auto"/>
              <w:szCs w:val="22"/>
            </w:rPr>
          </w:pPr>
          <w:hyperlink w:anchor="_Toc436058865" w:history="1">
            <w:r w:rsidR="00AE3766" w:rsidRPr="007A4E83">
              <w:rPr>
                <w:rStyle w:val="Hyperlink"/>
                <w:noProof/>
              </w:rPr>
              <w:t>1.1.4</w:t>
            </w:r>
            <w:r w:rsidR="00AE3766">
              <w:rPr>
                <w:rFonts w:asciiTheme="minorHAnsi" w:hAnsiTheme="minorHAnsi"/>
                <w:noProof/>
                <w:color w:val="auto"/>
                <w:szCs w:val="22"/>
              </w:rPr>
              <w:tab/>
            </w:r>
            <w:r w:rsidR="00AE3766" w:rsidRPr="007A4E83">
              <w:rPr>
                <w:rStyle w:val="Hyperlink"/>
                <w:noProof/>
              </w:rPr>
              <w:t>Comparing Schools in a DISTRICT</w:t>
            </w:r>
            <w:r w:rsidR="00AE3766">
              <w:rPr>
                <w:noProof/>
                <w:webHidden/>
              </w:rPr>
              <w:tab/>
            </w:r>
            <w:r w:rsidR="00AE3766">
              <w:rPr>
                <w:noProof/>
                <w:webHidden/>
              </w:rPr>
              <w:fldChar w:fldCharType="begin"/>
            </w:r>
            <w:r w:rsidR="00AE3766">
              <w:rPr>
                <w:noProof/>
                <w:webHidden/>
              </w:rPr>
              <w:instrText xml:space="preserve"> PAGEREF _Toc436058865 \h </w:instrText>
            </w:r>
            <w:r w:rsidR="00AE3766">
              <w:rPr>
                <w:noProof/>
                <w:webHidden/>
              </w:rPr>
            </w:r>
            <w:r w:rsidR="00AE3766">
              <w:rPr>
                <w:noProof/>
                <w:webHidden/>
              </w:rPr>
              <w:fldChar w:fldCharType="separate"/>
            </w:r>
            <w:r w:rsidR="004C305F">
              <w:rPr>
                <w:noProof/>
                <w:webHidden/>
              </w:rPr>
              <w:t>59</w:t>
            </w:r>
            <w:r w:rsidR="00AE3766">
              <w:rPr>
                <w:noProof/>
                <w:webHidden/>
              </w:rPr>
              <w:fldChar w:fldCharType="end"/>
            </w:r>
          </w:hyperlink>
        </w:p>
        <w:p w14:paraId="3F64D84B" w14:textId="45EE3958" w:rsidR="00AE3766" w:rsidRDefault="009223FF">
          <w:pPr>
            <w:pStyle w:val="TOC3"/>
            <w:rPr>
              <w:rFonts w:asciiTheme="minorHAnsi" w:hAnsiTheme="minorHAnsi"/>
              <w:noProof/>
              <w:color w:val="auto"/>
              <w:szCs w:val="22"/>
            </w:rPr>
          </w:pPr>
          <w:hyperlink w:anchor="_Toc436058866" w:history="1">
            <w:r w:rsidR="00AE3766" w:rsidRPr="007A4E83">
              <w:rPr>
                <w:rStyle w:val="Hyperlink"/>
                <w:noProof/>
              </w:rPr>
              <w:t>1.1.5</w:t>
            </w:r>
            <w:r w:rsidR="00AE3766">
              <w:rPr>
                <w:rFonts w:asciiTheme="minorHAnsi" w:hAnsiTheme="minorHAnsi"/>
                <w:noProof/>
                <w:color w:val="auto"/>
                <w:szCs w:val="22"/>
              </w:rPr>
              <w:tab/>
            </w:r>
            <w:r w:rsidR="00AE3766" w:rsidRPr="007A4E83">
              <w:rPr>
                <w:rStyle w:val="Hyperlink"/>
                <w:noProof/>
              </w:rPr>
              <w:t>Comparing Districts in a STATE</w:t>
            </w:r>
            <w:r w:rsidR="00AE3766">
              <w:rPr>
                <w:noProof/>
                <w:webHidden/>
              </w:rPr>
              <w:tab/>
            </w:r>
            <w:r w:rsidR="00AE3766">
              <w:rPr>
                <w:noProof/>
                <w:webHidden/>
              </w:rPr>
              <w:fldChar w:fldCharType="begin"/>
            </w:r>
            <w:r w:rsidR="00AE3766">
              <w:rPr>
                <w:noProof/>
                <w:webHidden/>
              </w:rPr>
              <w:instrText xml:space="preserve"> PAGEREF _Toc436058866 \h </w:instrText>
            </w:r>
            <w:r w:rsidR="00AE3766">
              <w:rPr>
                <w:noProof/>
                <w:webHidden/>
              </w:rPr>
            </w:r>
            <w:r w:rsidR="00AE3766">
              <w:rPr>
                <w:noProof/>
                <w:webHidden/>
              </w:rPr>
              <w:fldChar w:fldCharType="separate"/>
            </w:r>
            <w:r w:rsidR="004C305F">
              <w:rPr>
                <w:noProof/>
                <w:webHidden/>
              </w:rPr>
              <w:t>69</w:t>
            </w:r>
            <w:r w:rsidR="00AE3766">
              <w:rPr>
                <w:noProof/>
                <w:webHidden/>
              </w:rPr>
              <w:fldChar w:fldCharType="end"/>
            </w:r>
          </w:hyperlink>
        </w:p>
        <w:p w14:paraId="1ACA9408" w14:textId="77777777" w:rsidR="00AE3766" w:rsidRDefault="009223FF">
          <w:pPr>
            <w:pStyle w:val="TOC2"/>
            <w:tabs>
              <w:tab w:val="right" w:leader="dot" w:pos="10790"/>
            </w:tabs>
            <w:rPr>
              <w:rFonts w:asciiTheme="minorHAnsi" w:hAnsiTheme="minorHAnsi"/>
              <w:noProof/>
              <w:color w:val="auto"/>
              <w:szCs w:val="22"/>
            </w:rPr>
          </w:pPr>
          <w:hyperlink w:anchor="_Toc436058867" w:history="1">
            <w:r w:rsidR="00AE3766" w:rsidRPr="007A4E83">
              <w:rPr>
                <w:rStyle w:val="Hyperlink"/>
                <w:noProof/>
              </w:rPr>
              <w:t>Data Downloads</w:t>
            </w:r>
            <w:r w:rsidR="00AE3766">
              <w:rPr>
                <w:noProof/>
                <w:webHidden/>
              </w:rPr>
              <w:tab/>
            </w:r>
            <w:r w:rsidR="00AE3766">
              <w:rPr>
                <w:noProof/>
                <w:webHidden/>
              </w:rPr>
              <w:fldChar w:fldCharType="begin"/>
            </w:r>
            <w:r w:rsidR="00AE3766">
              <w:rPr>
                <w:noProof/>
                <w:webHidden/>
              </w:rPr>
              <w:instrText xml:space="preserve"> PAGEREF _Toc436058867 \h </w:instrText>
            </w:r>
            <w:r w:rsidR="00AE3766">
              <w:rPr>
                <w:noProof/>
                <w:webHidden/>
              </w:rPr>
            </w:r>
            <w:r w:rsidR="00AE3766">
              <w:rPr>
                <w:noProof/>
                <w:webHidden/>
              </w:rPr>
              <w:fldChar w:fldCharType="separate"/>
            </w:r>
            <w:r w:rsidR="004C305F">
              <w:rPr>
                <w:noProof/>
                <w:webHidden/>
              </w:rPr>
              <w:t>79</w:t>
            </w:r>
            <w:r w:rsidR="00AE3766">
              <w:rPr>
                <w:noProof/>
                <w:webHidden/>
              </w:rPr>
              <w:fldChar w:fldCharType="end"/>
            </w:r>
          </w:hyperlink>
        </w:p>
        <w:p w14:paraId="689DC820" w14:textId="77777777" w:rsidR="00AE3766" w:rsidRDefault="009223FF">
          <w:pPr>
            <w:pStyle w:val="TOC3"/>
            <w:rPr>
              <w:rFonts w:asciiTheme="minorHAnsi" w:hAnsiTheme="minorHAnsi"/>
              <w:noProof/>
              <w:color w:val="auto"/>
              <w:szCs w:val="22"/>
            </w:rPr>
          </w:pPr>
          <w:hyperlink w:anchor="_Toc436058868" w:history="1">
            <w:r w:rsidR="00AE3766" w:rsidRPr="007A4E83">
              <w:rPr>
                <w:rStyle w:val="Hyperlink"/>
                <w:noProof/>
              </w:rPr>
              <w:t>1.1.6</w:t>
            </w:r>
            <w:r w:rsidR="00AE3766">
              <w:rPr>
                <w:rFonts w:asciiTheme="minorHAnsi" w:hAnsiTheme="minorHAnsi"/>
                <w:noProof/>
                <w:color w:val="auto"/>
                <w:szCs w:val="22"/>
              </w:rPr>
              <w:tab/>
            </w:r>
            <w:r w:rsidR="00AE3766" w:rsidRPr="007A4E83">
              <w:rPr>
                <w:rStyle w:val="Hyperlink"/>
                <w:noProof/>
              </w:rPr>
              <w:t>Student Assessment Results</w:t>
            </w:r>
            <w:r w:rsidR="00AE3766">
              <w:rPr>
                <w:noProof/>
                <w:webHidden/>
              </w:rPr>
              <w:tab/>
            </w:r>
            <w:r w:rsidR="00AE3766">
              <w:rPr>
                <w:noProof/>
                <w:webHidden/>
              </w:rPr>
              <w:fldChar w:fldCharType="begin"/>
            </w:r>
            <w:r w:rsidR="00AE3766">
              <w:rPr>
                <w:noProof/>
                <w:webHidden/>
              </w:rPr>
              <w:instrText xml:space="preserve"> PAGEREF _Toc436058868 \h </w:instrText>
            </w:r>
            <w:r w:rsidR="00AE3766">
              <w:rPr>
                <w:noProof/>
                <w:webHidden/>
              </w:rPr>
            </w:r>
            <w:r w:rsidR="00AE3766">
              <w:rPr>
                <w:noProof/>
                <w:webHidden/>
              </w:rPr>
              <w:fldChar w:fldCharType="separate"/>
            </w:r>
            <w:r w:rsidR="004C305F">
              <w:rPr>
                <w:noProof/>
                <w:webHidden/>
              </w:rPr>
              <w:t>80</w:t>
            </w:r>
            <w:r w:rsidR="00AE3766">
              <w:rPr>
                <w:noProof/>
                <w:webHidden/>
              </w:rPr>
              <w:fldChar w:fldCharType="end"/>
            </w:r>
          </w:hyperlink>
        </w:p>
        <w:p w14:paraId="08136FEF" w14:textId="77777777" w:rsidR="00AE3766" w:rsidRDefault="009223FF">
          <w:pPr>
            <w:pStyle w:val="TOC3"/>
            <w:rPr>
              <w:rFonts w:asciiTheme="minorHAnsi" w:hAnsiTheme="minorHAnsi"/>
              <w:noProof/>
              <w:color w:val="auto"/>
              <w:szCs w:val="22"/>
            </w:rPr>
          </w:pPr>
          <w:hyperlink w:anchor="_Toc436058869" w:history="1">
            <w:r w:rsidR="00AE3766" w:rsidRPr="007A4E83">
              <w:rPr>
                <w:rStyle w:val="Hyperlink"/>
                <w:noProof/>
              </w:rPr>
              <w:t>1.1.7</w:t>
            </w:r>
            <w:r w:rsidR="00AE3766">
              <w:rPr>
                <w:rFonts w:asciiTheme="minorHAnsi" w:hAnsiTheme="minorHAnsi"/>
                <w:noProof/>
                <w:color w:val="auto"/>
                <w:szCs w:val="22"/>
              </w:rPr>
              <w:tab/>
            </w:r>
            <w:r w:rsidR="00AE3766" w:rsidRPr="007A4E83">
              <w:rPr>
                <w:rStyle w:val="Hyperlink"/>
                <w:noProof/>
              </w:rPr>
              <w:t>Printable Student Reports</w:t>
            </w:r>
            <w:r w:rsidR="00AE3766">
              <w:rPr>
                <w:noProof/>
                <w:webHidden/>
              </w:rPr>
              <w:tab/>
            </w:r>
            <w:r w:rsidR="00AE3766">
              <w:rPr>
                <w:noProof/>
                <w:webHidden/>
              </w:rPr>
              <w:fldChar w:fldCharType="begin"/>
            </w:r>
            <w:r w:rsidR="00AE3766">
              <w:rPr>
                <w:noProof/>
                <w:webHidden/>
              </w:rPr>
              <w:instrText xml:space="preserve"> PAGEREF _Toc436058869 \h </w:instrText>
            </w:r>
            <w:r w:rsidR="00AE3766">
              <w:rPr>
                <w:noProof/>
                <w:webHidden/>
              </w:rPr>
            </w:r>
            <w:r w:rsidR="00AE3766">
              <w:rPr>
                <w:noProof/>
                <w:webHidden/>
              </w:rPr>
              <w:fldChar w:fldCharType="separate"/>
            </w:r>
            <w:r w:rsidR="004C305F">
              <w:rPr>
                <w:noProof/>
                <w:webHidden/>
              </w:rPr>
              <w:t>82</w:t>
            </w:r>
            <w:r w:rsidR="00AE3766">
              <w:rPr>
                <w:noProof/>
                <w:webHidden/>
              </w:rPr>
              <w:fldChar w:fldCharType="end"/>
            </w:r>
          </w:hyperlink>
        </w:p>
        <w:p w14:paraId="6CB9E469" w14:textId="77777777" w:rsidR="00AE3766" w:rsidRDefault="009223FF">
          <w:pPr>
            <w:pStyle w:val="TOC3"/>
            <w:rPr>
              <w:rFonts w:asciiTheme="minorHAnsi" w:hAnsiTheme="minorHAnsi"/>
              <w:noProof/>
              <w:color w:val="auto"/>
              <w:szCs w:val="22"/>
            </w:rPr>
          </w:pPr>
          <w:hyperlink w:anchor="_Toc436058870" w:history="1">
            <w:r w:rsidR="00AE3766" w:rsidRPr="007A4E83">
              <w:rPr>
                <w:rStyle w:val="Hyperlink"/>
                <w:noProof/>
              </w:rPr>
              <w:t>1.1.8</w:t>
            </w:r>
            <w:r w:rsidR="00AE3766">
              <w:rPr>
                <w:rFonts w:asciiTheme="minorHAnsi" w:hAnsiTheme="minorHAnsi"/>
                <w:noProof/>
                <w:color w:val="auto"/>
                <w:szCs w:val="22"/>
              </w:rPr>
              <w:tab/>
            </w:r>
            <w:r w:rsidR="00AE3766" w:rsidRPr="007A4E83">
              <w:rPr>
                <w:rStyle w:val="Hyperlink"/>
                <w:noProof/>
              </w:rPr>
              <w:t>State Downloads: Overview</w:t>
            </w:r>
            <w:r w:rsidR="00AE3766">
              <w:rPr>
                <w:noProof/>
                <w:webHidden/>
              </w:rPr>
              <w:tab/>
            </w:r>
            <w:r w:rsidR="00AE3766">
              <w:rPr>
                <w:noProof/>
                <w:webHidden/>
              </w:rPr>
              <w:fldChar w:fldCharType="begin"/>
            </w:r>
            <w:r w:rsidR="00AE3766">
              <w:rPr>
                <w:noProof/>
                <w:webHidden/>
              </w:rPr>
              <w:instrText xml:space="preserve"> PAGEREF _Toc436058870 \h </w:instrText>
            </w:r>
            <w:r w:rsidR="00AE3766">
              <w:rPr>
                <w:noProof/>
                <w:webHidden/>
              </w:rPr>
            </w:r>
            <w:r w:rsidR="00AE3766">
              <w:rPr>
                <w:noProof/>
                <w:webHidden/>
              </w:rPr>
              <w:fldChar w:fldCharType="separate"/>
            </w:r>
            <w:r w:rsidR="004C305F">
              <w:rPr>
                <w:noProof/>
                <w:webHidden/>
              </w:rPr>
              <w:t>86</w:t>
            </w:r>
            <w:r w:rsidR="00AE3766">
              <w:rPr>
                <w:noProof/>
                <w:webHidden/>
              </w:rPr>
              <w:fldChar w:fldCharType="end"/>
            </w:r>
          </w:hyperlink>
        </w:p>
        <w:p w14:paraId="327C8003" w14:textId="77777777" w:rsidR="00AE3766" w:rsidRDefault="009223FF">
          <w:pPr>
            <w:pStyle w:val="TOC3"/>
            <w:rPr>
              <w:rFonts w:asciiTheme="minorHAnsi" w:hAnsiTheme="minorHAnsi"/>
              <w:noProof/>
              <w:color w:val="auto"/>
              <w:szCs w:val="22"/>
            </w:rPr>
          </w:pPr>
          <w:hyperlink w:anchor="_Toc436058871" w:history="1">
            <w:r w:rsidR="00AE3766" w:rsidRPr="007A4E83">
              <w:rPr>
                <w:rStyle w:val="Hyperlink"/>
                <w:noProof/>
              </w:rPr>
              <w:t>1.1.9</w:t>
            </w:r>
            <w:r w:rsidR="00AE3766">
              <w:rPr>
                <w:rFonts w:asciiTheme="minorHAnsi" w:hAnsiTheme="minorHAnsi"/>
                <w:noProof/>
                <w:color w:val="auto"/>
                <w:szCs w:val="22"/>
              </w:rPr>
              <w:tab/>
            </w:r>
            <w:r w:rsidR="00AE3766" w:rsidRPr="007A4E83">
              <w:rPr>
                <w:rStyle w:val="Hyperlink"/>
                <w:noProof/>
              </w:rPr>
              <w:t>State Download: Student Registration Statistics</w:t>
            </w:r>
            <w:r w:rsidR="00AE3766">
              <w:rPr>
                <w:noProof/>
                <w:webHidden/>
              </w:rPr>
              <w:tab/>
            </w:r>
            <w:r w:rsidR="00AE3766">
              <w:rPr>
                <w:noProof/>
                <w:webHidden/>
              </w:rPr>
              <w:fldChar w:fldCharType="begin"/>
            </w:r>
            <w:r w:rsidR="00AE3766">
              <w:rPr>
                <w:noProof/>
                <w:webHidden/>
              </w:rPr>
              <w:instrText xml:space="preserve"> PAGEREF _Toc436058871 \h </w:instrText>
            </w:r>
            <w:r w:rsidR="00AE3766">
              <w:rPr>
                <w:noProof/>
                <w:webHidden/>
              </w:rPr>
            </w:r>
            <w:r w:rsidR="00AE3766">
              <w:rPr>
                <w:noProof/>
                <w:webHidden/>
              </w:rPr>
              <w:fldChar w:fldCharType="separate"/>
            </w:r>
            <w:r w:rsidR="004C305F">
              <w:rPr>
                <w:noProof/>
                <w:webHidden/>
              </w:rPr>
              <w:t>87</w:t>
            </w:r>
            <w:r w:rsidR="00AE3766">
              <w:rPr>
                <w:noProof/>
                <w:webHidden/>
              </w:rPr>
              <w:fldChar w:fldCharType="end"/>
            </w:r>
          </w:hyperlink>
        </w:p>
        <w:p w14:paraId="6D47D445" w14:textId="77777777" w:rsidR="00AE3766" w:rsidRDefault="009223FF">
          <w:pPr>
            <w:pStyle w:val="TOC3"/>
            <w:rPr>
              <w:rFonts w:asciiTheme="minorHAnsi" w:hAnsiTheme="minorHAnsi"/>
              <w:noProof/>
              <w:color w:val="auto"/>
              <w:szCs w:val="22"/>
            </w:rPr>
          </w:pPr>
          <w:hyperlink w:anchor="_Toc436058872" w:history="1">
            <w:r w:rsidR="00AE3766" w:rsidRPr="007A4E83">
              <w:rPr>
                <w:rStyle w:val="Hyperlink"/>
                <w:noProof/>
              </w:rPr>
              <w:t>1.1.10</w:t>
            </w:r>
            <w:r w:rsidR="00AE3766">
              <w:rPr>
                <w:rFonts w:asciiTheme="minorHAnsi" w:hAnsiTheme="minorHAnsi"/>
                <w:noProof/>
                <w:color w:val="auto"/>
                <w:szCs w:val="22"/>
              </w:rPr>
              <w:tab/>
            </w:r>
            <w:r w:rsidR="00AE3766" w:rsidRPr="007A4E83">
              <w:rPr>
                <w:rStyle w:val="Hyperlink"/>
                <w:noProof/>
              </w:rPr>
              <w:t>State Download: Assessment Completion Statistics</w:t>
            </w:r>
            <w:r w:rsidR="00AE3766">
              <w:rPr>
                <w:noProof/>
                <w:webHidden/>
              </w:rPr>
              <w:tab/>
            </w:r>
            <w:r w:rsidR="00AE3766">
              <w:rPr>
                <w:noProof/>
                <w:webHidden/>
              </w:rPr>
              <w:fldChar w:fldCharType="begin"/>
            </w:r>
            <w:r w:rsidR="00AE3766">
              <w:rPr>
                <w:noProof/>
                <w:webHidden/>
              </w:rPr>
              <w:instrText xml:space="preserve"> PAGEREF _Toc436058872 \h </w:instrText>
            </w:r>
            <w:r w:rsidR="00AE3766">
              <w:rPr>
                <w:noProof/>
                <w:webHidden/>
              </w:rPr>
            </w:r>
            <w:r w:rsidR="00AE3766">
              <w:rPr>
                <w:noProof/>
                <w:webHidden/>
              </w:rPr>
              <w:fldChar w:fldCharType="separate"/>
            </w:r>
            <w:r w:rsidR="004C305F">
              <w:rPr>
                <w:noProof/>
                <w:webHidden/>
              </w:rPr>
              <w:t>90</w:t>
            </w:r>
            <w:r w:rsidR="00AE3766">
              <w:rPr>
                <w:noProof/>
                <w:webHidden/>
              </w:rPr>
              <w:fldChar w:fldCharType="end"/>
            </w:r>
          </w:hyperlink>
        </w:p>
        <w:p w14:paraId="77A74B75" w14:textId="77777777" w:rsidR="00AE3766" w:rsidRDefault="009223FF">
          <w:pPr>
            <w:pStyle w:val="TOC3"/>
            <w:rPr>
              <w:rFonts w:asciiTheme="minorHAnsi" w:hAnsiTheme="minorHAnsi"/>
              <w:noProof/>
              <w:color w:val="auto"/>
              <w:szCs w:val="22"/>
            </w:rPr>
          </w:pPr>
          <w:hyperlink w:anchor="_Toc436058873" w:history="1">
            <w:r w:rsidR="00AE3766" w:rsidRPr="007A4E83">
              <w:rPr>
                <w:rStyle w:val="Hyperlink"/>
                <w:noProof/>
              </w:rPr>
              <w:t>1.1.11</w:t>
            </w:r>
            <w:r w:rsidR="00AE3766">
              <w:rPr>
                <w:rFonts w:asciiTheme="minorHAnsi" w:hAnsiTheme="minorHAnsi"/>
                <w:noProof/>
                <w:color w:val="auto"/>
                <w:szCs w:val="22"/>
              </w:rPr>
              <w:tab/>
            </w:r>
            <w:r w:rsidR="00AE3766" w:rsidRPr="007A4E83">
              <w:rPr>
                <w:rStyle w:val="Hyperlink"/>
                <w:noProof/>
              </w:rPr>
              <w:t>State Download: Audit XML</w:t>
            </w:r>
            <w:r w:rsidR="00AE3766">
              <w:rPr>
                <w:noProof/>
                <w:webHidden/>
              </w:rPr>
              <w:tab/>
            </w:r>
            <w:r w:rsidR="00AE3766">
              <w:rPr>
                <w:noProof/>
                <w:webHidden/>
              </w:rPr>
              <w:fldChar w:fldCharType="begin"/>
            </w:r>
            <w:r w:rsidR="00AE3766">
              <w:rPr>
                <w:noProof/>
                <w:webHidden/>
              </w:rPr>
              <w:instrText xml:space="preserve"> PAGEREF _Toc436058873 \h </w:instrText>
            </w:r>
            <w:r w:rsidR="00AE3766">
              <w:rPr>
                <w:noProof/>
                <w:webHidden/>
              </w:rPr>
            </w:r>
            <w:r w:rsidR="00AE3766">
              <w:rPr>
                <w:noProof/>
                <w:webHidden/>
              </w:rPr>
              <w:fldChar w:fldCharType="separate"/>
            </w:r>
            <w:r w:rsidR="004C305F">
              <w:rPr>
                <w:noProof/>
                <w:webHidden/>
              </w:rPr>
              <w:t>94</w:t>
            </w:r>
            <w:r w:rsidR="00AE3766">
              <w:rPr>
                <w:noProof/>
                <w:webHidden/>
              </w:rPr>
              <w:fldChar w:fldCharType="end"/>
            </w:r>
          </w:hyperlink>
        </w:p>
        <w:p w14:paraId="6806B306" w14:textId="77777777" w:rsidR="00AE3766" w:rsidRDefault="009223FF">
          <w:pPr>
            <w:pStyle w:val="TOC3"/>
            <w:rPr>
              <w:rFonts w:asciiTheme="minorHAnsi" w:hAnsiTheme="minorHAnsi"/>
              <w:noProof/>
              <w:color w:val="auto"/>
              <w:szCs w:val="22"/>
            </w:rPr>
          </w:pPr>
          <w:hyperlink w:anchor="_Toc436058874" w:history="1">
            <w:r w:rsidR="00AE3766" w:rsidRPr="007A4E83">
              <w:rPr>
                <w:rStyle w:val="Hyperlink"/>
                <w:noProof/>
              </w:rPr>
              <w:t>1.1.12</w:t>
            </w:r>
            <w:r w:rsidR="00AE3766">
              <w:rPr>
                <w:rFonts w:asciiTheme="minorHAnsi" w:hAnsiTheme="minorHAnsi"/>
                <w:noProof/>
                <w:color w:val="auto"/>
                <w:szCs w:val="22"/>
              </w:rPr>
              <w:tab/>
            </w:r>
            <w:r w:rsidR="00AE3766" w:rsidRPr="007A4E83">
              <w:rPr>
                <w:rStyle w:val="Hyperlink"/>
                <w:noProof/>
              </w:rPr>
              <w:t>State Download: Individual Item Response Data</w:t>
            </w:r>
            <w:r w:rsidR="00AE3766">
              <w:rPr>
                <w:noProof/>
                <w:webHidden/>
              </w:rPr>
              <w:tab/>
            </w:r>
            <w:r w:rsidR="00AE3766">
              <w:rPr>
                <w:noProof/>
                <w:webHidden/>
              </w:rPr>
              <w:fldChar w:fldCharType="begin"/>
            </w:r>
            <w:r w:rsidR="00AE3766">
              <w:rPr>
                <w:noProof/>
                <w:webHidden/>
              </w:rPr>
              <w:instrText xml:space="preserve"> PAGEREF _Toc436058874 \h </w:instrText>
            </w:r>
            <w:r w:rsidR="00AE3766">
              <w:rPr>
                <w:noProof/>
                <w:webHidden/>
              </w:rPr>
            </w:r>
            <w:r w:rsidR="00AE3766">
              <w:rPr>
                <w:noProof/>
                <w:webHidden/>
              </w:rPr>
              <w:fldChar w:fldCharType="separate"/>
            </w:r>
            <w:r w:rsidR="004C305F">
              <w:rPr>
                <w:noProof/>
                <w:webHidden/>
              </w:rPr>
              <w:t>96</w:t>
            </w:r>
            <w:r w:rsidR="00AE3766">
              <w:rPr>
                <w:noProof/>
                <w:webHidden/>
              </w:rPr>
              <w:fldChar w:fldCharType="end"/>
            </w:r>
          </w:hyperlink>
        </w:p>
        <w:p w14:paraId="640EE031" w14:textId="77777777" w:rsidR="00AE3766" w:rsidRDefault="009223FF">
          <w:pPr>
            <w:pStyle w:val="TOC2"/>
            <w:tabs>
              <w:tab w:val="right" w:leader="dot" w:pos="10790"/>
            </w:tabs>
            <w:rPr>
              <w:rFonts w:asciiTheme="minorHAnsi" w:hAnsiTheme="minorHAnsi"/>
              <w:noProof/>
              <w:color w:val="auto"/>
              <w:szCs w:val="22"/>
            </w:rPr>
          </w:pPr>
          <w:hyperlink w:anchor="_Toc436058875" w:history="1">
            <w:r w:rsidR="00AE3766" w:rsidRPr="007A4E83">
              <w:rPr>
                <w:rStyle w:val="Hyperlink"/>
                <w:noProof/>
              </w:rPr>
              <w:t>Reporting Features Summary</w:t>
            </w:r>
            <w:r w:rsidR="00AE3766">
              <w:rPr>
                <w:noProof/>
                <w:webHidden/>
              </w:rPr>
              <w:tab/>
            </w:r>
            <w:r w:rsidR="00AE3766">
              <w:rPr>
                <w:noProof/>
                <w:webHidden/>
              </w:rPr>
              <w:fldChar w:fldCharType="begin"/>
            </w:r>
            <w:r w:rsidR="00AE3766">
              <w:rPr>
                <w:noProof/>
                <w:webHidden/>
              </w:rPr>
              <w:instrText xml:space="preserve"> PAGEREF _Toc436058875 \h </w:instrText>
            </w:r>
            <w:r w:rsidR="00AE3766">
              <w:rPr>
                <w:noProof/>
                <w:webHidden/>
              </w:rPr>
            </w:r>
            <w:r w:rsidR="00AE3766">
              <w:rPr>
                <w:noProof/>
                <w:webHidden/>
              </w:rPr>
              <w:fldChar w:fldCharType="separate"/>
            </w:r>
            <w:r w:rsidR="004C305F">
              <w:rPr>
                <w:noProof/>
                <w:webHidden/>
              </w:rPr>
              <w:t>102</w:t>
            </w:r>
            <w:r w:rsidR="00AE3766">
              <w:rPr>
                <w:noProof/>
                <w:webHidden/>
              </w:rPr>
              <w:fldChar w:fldCharType="end"/>
            </w:r>
          </w:hyperlink>
        </w:p>
        <w:p w14:paraId="29BBB109" w14:textId="77777777" w:rsidR="00AE3766" w:rsidRDefault="009223FF">
          <w:pPr>
            <w:pStyle w:val="TOC2"/>
            <w:tabs>
              <w:tab w:val="right" w:leader="dot" w:pos="10790"/>
            </w:tabs>
            <w:rPr>
              <w:rFonts w:asciiTheme="minorHAnsi" w:hAnsiTheme="minorHAnsi"/>
              <w:noProof/>
              <w:color w:val="auto"/>
              <w:szCs w:val="22"/>
            </w:rPr>
          </w:pPr>
          <w:hyperlink w:anchor="_Toc436058876" w:history="1">
            <w:r w:rsidR="00AE3766" w:rsidRPr="007A4E83">
              <w:rPr>
                <w:rStyle w:val="Hyperlink"/>
                <w:noProof/>
              </w:rPr>
              <w:t>Inference Guidance Content Summary</w:t>
            </w:r>
            <w:r w:rsidR="00AE3766">
              <w:rPr>
                <w:noProof/>
                <w:webHidden/>
              </w:rPr>
              <w:tab/>
            </w:r>
            <w:r w:rsidR="00AE3766">
              <w:rPr>
                <w:noProof/>
                <w:webHidden/>
              </w:rPr>
              <w:fldChar w:fldCharType="begin"/>
            </w:r>
            <w:r w:rsidR="00AE3766">
              <w:rPr>
                <w:noProof/>
                <w:webHidden/>
              </w:rPr>
              <w:instrText xml:space="preserve"> PAGEREF _Toc436058876 \h </w:instrText>
            </w:r>
            <w:r w:rsidR="00AE3766">
              <w:rPr>
                <w:noProof/>
                <w:webHidden/>
              </w:rPr>
            </w:r>
            <w:r w:rsidR="00AE3766">
              <w:rPr>
                <w:noProof/>
                <w:webHidden/>
              </w:rPr>
              <w:fldChar w:fldCharType="separate"/>
            </w:r>
            <w:r w:rsidR="004C305F">
              <w:rPr>
                <w:noProof/>
                <w:webHidden/>
              </w:rPr>
              <w:t>106</w:t>
            </w:r>
            <w:r w:rsidR="00AE3766">
              <w:rPr>
                <w:noProof/>
                <w:webHidden/>
              </w:rPr>
              <w:fldChar w:fldCharType="end"/>
            </w:r>
          </w:hyperlink>
        </w:p>
        <w:p w14:paraId="20837C11" w14:textId="77777777" w:rsidR="00AE3766" w:rsidRDefault="009223FF">
          <w:pPr>
            <w:pStyle w:val="TOC3"/>
            <w:rPr>
              <w:rFonts w:asciiTheme="minorHAnsi" w:hAnsiTheme="minorHAnsi"/>
              <w:noProof/>
              <w:color w:val="auto"/>
              <w:szCs w:val="22"/>
            </w:rPr>
          </w:pPr>
          <w:hyperlink w:anchor="_Toc436058877" w:history="1">
            <w:r w:rsidR="00AE3766" w:rsidRPr="007A4E83">
              <w:rPr>
                <w:rStyle w:val="Hyperlink"/>
                <w:noProof/>
              </w:rPr>
              <w:t>1.1.13</w:t>
            </w:r>
            <w:r w:rsidR="00AE3766">
              <w:rPr>
                <w:rFonts w:asciiTheme="minorHAnsi" w:hAnsiTheme="minorHAnsi"/>
                <w:noProof/>
                <w:color w:val="auto"/>
                <w:szCs w:val="22"/>
              </w:rPr>
              <w:tab/>
            </w:r>
            <w:r w:rsidR="00AE3766" w:rsidRPr="007A4E83">
              <w:rPr>
                <w:rStyle w:val="Hyperlink"/>
                <w:noProof/>
              </w:rPr>
              <w:t>Frequently Asked Questions (FAQ)</w:t>
            </w:r>
            <w:r w:rsidR="00AE3766">
              <w:rPr>
                <w:noProof/>
                <w:webHidden/>
              </w:rPr>
              <w:tab/>
            </w:r>
            <w:r w:rsidR="00AE3766">
              <w:rPr>
                <w:noProof/>
                <w:webHidden/>
              </w:rPr>
              <w:fldChar w:fldCharType="begin"/>
            </w:r>
            <w:r w:rsidR="00AE3766">
              <w:rPr>
                <w:noProof/>
                <w:webHidden/>
              </w:rPr>
              <w:instrText xml:space="preserve"> PAGEREF _Toc436058877 \h </w:instrText>
            </w:r>
            <w:r w:rsidR="00AE3766">
              <w:rPr>
                <w:noProof/>
                <w:webHidden/>
              </w:rPr>
            </w:r>
            <w:r w:rsidR="00AE3766">
              <w:rPr>
                <w:noProof/>
                <w:webHidden/>
              </w:rPr>
              <w:fldChar w:fldCharType="separate"/>
            </w:r>
            <w:r w:rsidR="004C305F">
              <w:rPr>
                <w:noProof/>
                <w:webHidden/>
              </w:rPr>
              <w:t>107</w:t>
            </w:r>
            <w:r w:rsidR="00AE3766">
              <w:rPr>
                <w:noProof/>
                <w:webHidden/>
              </w:rPr>
              <w:fldChar w:fldCharType="end"/>
            </w:r>
          </w:hyperlink>
        </w:p>
        <w:p w14:paraId="6F3B4AD3" w14:textId="77777777" w:rsidR="00AE3766" w:rsidRDefault="009223FF">
          <w:pPr>
            <w:pStyle w:val="TOC3"/>
            <w:rPr>
              <w:rFonts w:asciiTheme="minorHAnsi" w:hAnsiTheme="minorHAnsi"/>
              <w:noProof/>
              <w:color w:val="auto"/>
              <w:szCs w:val="22"/>
            </w:rPr>
          </w:pPr>
          <w:hyperlink w:anchor="_Toc436058878" w:history="1">
            <w:r w:rsidR="00AE3766" w:rsidRPr="007A4E83">
              <w:rPr>
                <w:rStyle w:val="Hyperlink"/>
                <w:noProof/>
              </w:rPr>
              <w:t>1.1.14</w:t>
            </w:r>
            <w:r w:rsidR="00AE3766">
              <w:rPr>
                <w:rFonts w:asciiTheme="minorHAnsi" w:hAnsiTheme="minorHAnsi"/>
                <w:noProof/>
                <w:color w:val="auto"/>
                <w:szCs w:val="22"/>
              </w:rPr>
              <w:tab/>
            </w:r>
            <w:r w:rsidR="00AE3766" w:rsidRPr="007A4E83">
              <w:rPr>
                <w:rStyle w:val="Hyperlink"/>
                <w:noProof/>
              </w:rPr>
              <w:t>Reporting Glossary</w:t>
            </w:r>
            <w:r w:rsidR="00AE3766">
              <w:rPr>
                <w:noProof/>
                <w:webHidden/>
              </w:rPr>
              <w:tab/>
            </w:r>
            <w:r w:rsidR="00AE3766">
              <w:rPr>
                <w:noProof/>
                <w:webHidden/>
              </w:rPr>
              <w:fldChar w:fldCharType="begin"/>
            </w:r>
            <w:r w:rsidR="00AE3766">
              <w:rPr>
                <w:noProof/>
                <w:webHidden/>
              </w:rPr>
              <w:instrText xml:space="preserve"> PAGEREF _Toc436058878 \h </w:instrText>
            </w:r>
            <w:r w:rsidR="00AE3766">
              <w:rPr>
                <w:noProof/>
                <w:webHidden/>
              </w:rPr>
            </w:r>
            <w:r w:rsidR="00AE3766">
              <w:rPr>
                <w:noProof/>
                <w:webHidden/>
              </w:rPr>
              <w:fldChar w:fldCharType="separate"/>
            </w:r>
            <w:r w:rsidR="004C305F">
              <w:rPr>
                <w:noProof/>
                <w:webHidden/>
              </w:rPr>
              <w:t>110</w:t>
            </w:r>
            <w:r w:rsidR="00AE3766">
              <w:rPr>
                <w:noProof/>
                <w:webHidden/>
              </w:rPr>
              <w:fldChar w:fldCharType="end"/>
            </w:r>
          </w:hyperlink>
        </w:p>
        <w:p w14:paraId="50B278C3" w14:textId="77777777" w:rsidR="00AE3766" w:rsidRDefault="009223FF">
          <w:pPr>
            <w:pStyle w:val="TOC2"/>
            <w:tabs>
              <w:tab w:val="right" w:leader="dot" w:pos="10790"/>
            </w:tabs>
            <w:rPr>
              <w:rFonts w:asciiTheme="minorHAnsi" w:hAnsiTheme="minorHAnsi"/>
              <w:noProof/>
              <w:color w:val="auto"/>
              <w:szCs w:val="22"/>
            </w:rPr>
          </w:pPr>
          <w:hyperlink w:anchor="_Toc436058879" w:history="1">
            <w:r w:rsidR="00AE3766" w:rsidRPr="007A4E83">
              <w:rPr>
                <w:rStyle w:val="Hyperlink"/>
                <w:noProof/>
              </w:rPr>
              <w:t>Definition of Terms</w:t>
            </w:r>
            <w:r w:rsidR="00AE3766">
              <w:rPr>
                <w:noProof/>
                <w:webHidden/>
              </w:rPr>
              <w:tab/>
            </w:r>
            <w:r w:rsidR="00AE3766">
              <w:rPr>
                <w:noProof/>
                <w:webHidden/>
              </w:rPr>
              <w:fldChar w:fldCharType="begin"/>
            </w:r>
            <w:r w:rsidR="00AE3766">
              <w:rPr>
                <w:noProof/>
                <w:webHidden/>
              </w:rPr>
              <w:instrText xml:space="preserve"> PAGEREF _Toc436058879 \h </w:instrText>
            </w:r>
            <w:r w:rsidR="00AE3766">
              <w:rPr>
                <w:noProof/>
                <w:webHidden/>
              </w:rPr>
            </w:r>
            <w:r w:rsidR="00AE3766">
              <w:rPr>
                <w:noProof/>
                <w:webHidden/>
              </w:rPr>
              <w:fldChar w:fldCharType="separate"/>
            </w:r>
            <w:r w:rsidR="004C305F">
              <w:rPr>
                <w:noProof/>
                <w:webHidden/>
              </w:rPr>
              <w:t>114</w:t>
            </w:r>
            <w:r w:rsidR="00AE3766">
              <w:rPr>
                <w:noProof/>
                <w:webHidden/>
              </w:rPr>
              <w:fldChar w:fldCharType="end"/>
            </w:r>
          </w:hyperlink>
        </w:p>
        <w:p w14:paraId="69CFB145" w14:textId="77777777" w:rsidR="00AE3766" w:rsidRDefault="009223FF">
          <w:pPr>
            <w:pStyle w:val="TOC3"/>
            <w:rPr>
              <w:rFonts w:asciiTheme="minorHAnsi" w:hAnsiTheme="minorHAnsi"/>
              <w:noProof/>
              <w:color w:val="auto"/>
              <w:szCs w:val="22"/>
            </w:rPr>
          </w:pPr>
          <w:hyperlink w:anchor="_Toc436058880" w:history="1">
            <w:r w:rsidR="00AE3766" w:rsidRPr="007A4E83">
              <w:rPr>
                <w:rStyle w:val="Hyperlink"/>
                <w:noProof/>
              </w:rPr>
              <w:t>1.1.15</w:t>
            </w:r>
            <w:r w:rsidR="00AE3766">
              <w:rPr>
                <w:rFonts w:asciiTheme="minorHAnsi" w:hAnsiTheme="minorHAnsi"/>
                <w:noProof/>
                <w:color w:val="auto"/>
                <w:szCs w:val="22"/>
              </w:rPr>
              <w:tab/>
            </w:r>
            <w:r w:rsidR="00AE3766" w:rsidRPr="007A4E83">
              <w:rPr>
                <w:rStyle w:val="Hyperlink"/>
                <w:noProof/>
              </w:rPr>
              <w:t>Accessibility</w:t>
            </w:r>
            <w:r w:rsidR="00AE3766">
              <w:rPr>
                <w:noProof/>
                <w:webHidden/>
              </w:rPr>
              <w:tab/>
            </w:r>
            <w:r w:rsidR="00AE3766">
              <w:rPr>
                <w:noProof/>
                <w:webHidden/>
              </w:rPr>
              <w:fldChar w:fldCharType="begin"/>
            </w:r>
            <w:r w:rsidR="00AE3766">
              <w:rPr>
                <w:noProof/>
                <w:webHidden/>
              </w:rPr>
              <w:instrText xml:space="preserve"> PAGEREF _Toc436058880 \h </w:instrText>
            </w:r>
            <w:r w:rsidR="00AE3766">
              <w:rPr>
                <w:noProof/>
                <w:webHidden/>
              </w:rPr>
            </w:r>
            <w:r w:rsidR="00AE3766">
              <w:rPr>
                <w:noProof/>
                <w:webHidden/>
              </w:rPr>
              <w:fldChar w:fldCharType="separate"/>
            </w:r>
            <w:r w:rsidR="004C305F">
              <w:rPr>
                <w:noProof/>
                <w:webHidden/>
              </w:rPr>
              <w:t>114</w:t>
            </w:r>
            <w:r w:rsidR="00AE3766">
              <w:rPr>
                <w:noProof/>
                <w:webHidden/>
              </w:rPr>
              <w:fldChar w:fldCharType="end"/>
            </w:r>
          </w:hyperlink>
        </w:p>
        <w:p w14:paraId="5FD09B80" w14:textId="77777777" w:rsidR="00AE3766" w:rsidRDefault="009223FF">
          <w:pPr>
            <w:pStyle w:val="TOC3"/>
            <w:rPr>
              <w:rFonts w:asciiTheme="minorHAnsi" w:hAnsiTheme="minorHAnsi"/>
              <w:noProof/>
              <w:color w:val="auto"/>
              <w:szCs w:val="22"/>
            </w:rPr>
          </w:pPr>
          <w:hyperlink w:anchor="_Toc436058881" w:history="1">
            <w:r w:rsidR="00AE3766" w:rsidRPr="007A4E83">
              <w:rPr>
                <w:rStyle w:val="Hyperlink"/>
                <w:noProof/>
              </w:rPr>
              <w:t>1.1.16</w:t>
            </w:r>
            <w:r w:rsidR="00AE3766">
              <w:rPr>
                <w:rFonts w:asciiTheme="minorHAnsi" w:hAnsiTheme="minorHAnsi"/>
                <w:noProof/>
                <w:color w:val="auto"/>
                <w:szCs w:val="22"/>
              </w:rPr>
              <w:tab/>
            </w:r>
            <w:r w:rsidR="00AE3766" w:rsidRPr="007A4E83">
              <w:rPr>
                <w:rStyle w:val="Hyperlink"/>
                <w:noProof/>
              </w:rPr>
              <w:t>Accommodations</w:t>
            </w:r>
            <w:r w:rsidR="00AE3766">
              <w:rPr>
                <w:noProof/>
                <w:webHidden/>
              </w:rPr>
              <w:tab/>
            </w:r>
            <w:r w:rsidR="00AE3766">
              <w:rPr>
                <w:noProof/>
                <w:webHidden/>
              </w:rPr>
              <w:fldChar w:fldCharType="begin"/>
            </w:r>
            <w:r w:rsidR="00AE3766">
              <w:rPr>
                <w:noProof/>
                <w:webHidden/>
              </w:rPr>
              <w:instrText xml:space="preserve"> PAGEREF _Toc436058881 \h </w:instrText>
            </w:r>
            <w:r w:rsidR="00AE3766">
              <w:rPr>
                <w:noProof/>
                <w:webHidden/>
              </w:rPr>
            </w:r>
            <w:r w:rsidR="00AE3766">
              <w:rPr>
                <w:noProof/>
                <w:webHidden/>
              </w:rPr>
              <w:fldChar w:fldCharType="separate"/>
            </w:r>
            <w:r w:rsidR="004C305F">
              <w:rPr>
                <w:noProof/>
                <w:webHidden/>
              </w:rPr>
              <w:t>116</w:t>
            </w:r>
            <w:r w:rsidR="00AE3766">
              <w:rPr>
                <w:noProof/>
                <w:webHidden/>
              </w:rPr>
              <w:fldChar w:fldCharType="end"/>
            </w:r>
          </w:hyperlink>
        </w:p>
        <w:p w14:paraId="60EA6BDE" w14:textId="77777777" w:rsidR="00AE3766" w:rsidRDefault="009223FF">
          <w:pPr>
            <w:pStyle w:val="TOC3"/>
            <w:rPr>
              <w:rFonts w:asciiTheme="minorHAnsi" w:hAnsiTheme="minorHAnsi"/>
              <w:noProof/>
              <w:color w:val="auto"/>
              <w:szCs w:val="22"/>
            </w:rPr>
          </w:pPr>
          <w:hyperlink w:anchor="_Toc436058882" w:history="1">
            <w:r w:rsidR="00AE3766" w:rsidRPr="007A4E83">
              <w:rPr>
                <w:rStyle w:val="Hyperlink"/>
                <w:noProof/>
              </w:rPr>
              <w:t>1.1.17</w:t>
            </w:r>
            <w:r w:rsidR="00AE3766">
              <w:rPr>
                <w:rFonts w:asciiTheme="minorHAnsi" w:hAnsiTheme="minorHAnsi"/>
                <w:noProof/>
                <w:color w:val="auto"/>
                <w:szCs w:val="22"/>
              </w:rPr>
              <w:tab/>
            </w:r>
            <w:r w:rsidR="00AE3766" w:rsidRPr="007A4E83">
              <w:rPr>
                <w:rStyle w:val="Hyperlink"/>
                <w:noProof/>
              </w:rPr>
              <w:t>Achievement Levels and Proficiency</w:t>
            </w:r>
            <w:r w:rsidR="00AE3766">
              <w:rPr>
                <w:noProof/>
                <w:webHidden/>
              </w:rPr>
              <w:tab/>
            </w:r>
            <w:r w:rsidR="00AE3766">
              <w:rPr>
                <w:noProof/>
                <w:webHidden/>
              </w:rPr>
              <w:fldChar w:fldCharType="begin"/>
            </w:r>
            <w:r w:rsidR="00AE3766">
              <w:rPr>
                <w:noProof/>
                <w:webHidden/>
              </w:rPr>
              <w:instrText xml:space="preserve"> PAGEREF _Toc436058882 \h </w:instrText>
            </w:r>
            <w:r w:rsidR="00AE3766">
              <w:rPr>
                <w:noProof/>
                <w:webHidden/>
              </w:rPr>
            </w:r>
            <w:r w:rsidR="00AE3766">
              <w:rPr>
                <w:noProof/>
                <w:webHidden/>
              </w:rPr>
              <w:fldChar w:fldCharType="separate"/>
            </w:r>
            <w:r w:rsidR="004C305F">
              <w:rPr>
                <w:noProof/>
                <w:webHidden/>
              </w:rPr>
              <w:t>116</w:t>
            </w:r>
            <w:r w:rsidR="00AE3766">
              <w:rPr>
                <w:noProof/>
                <w:webHidden/>
              </w:rPr>
              <w:fldChar w:fldCharType="end"/>
            </w:r>
          </w:hyperlink>
        </w:p>
        <w:p w14:paraId="1C3912D8" w14:textId="77777777" w:rsidR="00AE3766" w:rsidRDefault="009223FF">
          <w:pPr>
            <w:pStyle w:val="TOC3"/>
            <w:rPr>
              <w:rFonts w:asciiTheme="minorHAnsi" w:hAnsiTheme="minorHAnsi"/>
              <w:noProof/>
              <w:color w:val="auto"/>
              <w:szCs w:val="22"/>
            </w:rPr>
          </w:pPr>
          <w:hyperlink w:anchor="_Toc436058883" w:history="1">
            <w:r w:rsidR="00AE3766" w:rsidRPr="007A4E83">
              <w:rPr>
                <w:rStyle w:val="Hyperlink"/>
                <w:noProof/>
              </w:rPr>
              <w:t>1.1.18</w:t>
            </w:r>
            <w:r w:rsidR="00AE3766">
              <w:rPr>
                <w:rFonts w:asciiTheme="minorHAnsi" w:hAnsiTheme="minorHAnsi"/>
                <w:noProof/>
                <w:color w:val="auto"/>
                <w:szCs w:val="22"/>
              </w:rPr>
              <w:tab/>
            </w:r>
            <w:r w:rsidR="00AE3766" w:rsidRPr="007A4E83">
              <w:rPr>
                <w:rStyle w:val="Hyperlink"/>
                <w:noProof/>
              </w:rPr>
              <w:t>Authorization</w:t>
            </w:r>
            <w:r w:rsidR="00AE3766">
              <w:rPr>
                <w:noProof/>
                <w:webHidden/>
              </w:rPr>
              <w:tab/>
            </w:r>
            <w:r w:rsidR="00AE3766">
              <w:rPr>
                <w:noProof/>
                <w:webHidden/>
              </w:rPr>
              <w:fldChar w:fldCharType="begin"/>
            </w:r>
            <w:r w:rsidR="00AE3766">
              <w:rPr>
                <w:noProof/>
                <w:webHidden/>
              </w:rPr>
              <w:instrText xml:space="preserve"> PAGEREF _Toc436058883 \h </w:instrText>
            </w:r>
            <w:r w:rsidR="00AE3766">
              <w:rPr>
                <w:noProof/>
                <w:webHidden/>
              </w:rPr>
            </w:r>
            <w:r w:rsidR="00AE3766">
              <w:rPr>
                <w:noProof/>
                <w:webHidden/>
              </w:rPr>
              <w:fldChar w:fldCharType="separate"/>
            </w:r>
            <w:r w:rsidR="004C305F">
              <w:rPr>
                <w:noProof/>
                <w:webHidden/>
              </w:rPr>
              <w:t>116</w:t>
            </w:r>
            <w:r w:rsidR="00AE3766">
              <w:rPr>
                <w:noProof/>
                <w:webHidden/>
              </w:rPr>
              <w:fldChar w:fldCharType="end"/>
            </w:r>
          </w:hyperlink>
        </w:p>
        <w:p w14:paraId="5494B139" w14:textId="77777777" w:rsidR="00AE3766" w:rsidRDefault="009223FF">
          <w:pPr>
            <w:pStyle w:val="TOC3"/>
            <w:rPr>
              <w:rFonts w:asciiTheme="minorHAnsi" w:hAnsiTheme="minorHAnsi"/>
              <w:noProof/>
              <w:color w:val="auto"/>
              <w:szCs w:val="22"/>
            </w:rPr>
          </w:pPr>
          <w:hyperlink w:anchor="_Toc436058884" w:history="1">
            <w:r w:rsidR="00AE3766" w:rsidRPr="007A4E83">
              <w:rPr>
                <w:rStyle w:val="Hyperlink"/>
                <w:noProof/>
              </w:rPr>
              <w:t>1.1.19</w:t>
            </w:r>
            <w:r w:rsidR="00AE3766">
              <w:rPr>
                <w:rFonts w:asciiTheme="minorHAnsi" w:hAnsiTheme="minorHAnsi"/>
                <w:noProof/>
                <w:color w:val="auto"/>
                <w:szCs w:val="22"/>
              </w:rPr>
              <w:tab/>
            </w:r>
            <w:r w:rsidR="00AE3766" w:rsidRPr="007A4E83">
              <w:rPr>
                <w:rStyle w:val="Hyperlink"/>
                <w:noProof/>
              </w:rPr>
              <w:t>Claims Reporting</w:t>
            </w:r>
            <w:r w:rsidR="00AE3766">
              <w:rPr>
                <w:noProof/>
                <w:webHidden/>
              </w:rPr>
              <w:tab/>
            </w:r>
            <w:r w:rsidR="00AE3766">
              <w:rPr>
                <w:noProof/>
                <w:webHidden/>
              </w:rPr>
              <w:fldChar w:fldCharType="begin"/>
            </w:r>
            <w:r w:rsidR="00AE3766">
              <w:rPr>
                <w:noProof/>
                <w:webHidden/>
              </w:rPr>
              <w:instrText xml:space="preserve"> PAGEREF _Toc436058884 \h </w:instrText>
            </w:r>
            <w:r w:rsidR="00AE3766">
              <w:rPr>
                <w:noProof/>
                <w:webHidden/>
              </w:rPr>
            </w:r>
            <w:r w:rsidR="00AE3766">
              <w:rPr>
                <w:noProof/>
                <w:webHidden/>
              </w:rPr>
              <w:fldChar w:fldCharType="separate"/>
            </w:r>
            <w:r w:rsidR="004C305F">
              <w:rPr>
                <w:noProof/>
                <w:webHidden/>
              </w:rPr>
              <w:t>117</w:t>
            </w:r>
            <w:r w:rsidR="00AE3766">
              <w:rPr>
                <w:noProof/>
                <w:webHidden/>
              </w:rPr>
              <w:fldChar w:fldCharType="end"/>
            </w:r>
          </w:hyperlink>
        </w:p>
        <w:p w14:paraId="675FBFDB" w14:textId="77777777" w:rsidR="00AE3766" w:rsidRDefault="009223FF">
          <w:pPr>
            <w:pStyle w:val="TOC3"/>
            <w:rPr>
              <w:rFonts w:asciiTheme="minorHAnsi" w:hAnsiTheme="minorHAnsi"/>
              <w:noProof/>
              <w:color w:val="auto"/>
              <w:szCs w:val="22"/>
            </w:rPr>
          </w:pPr>
          <w:hyperlink w:anchor="_Toc436058885" w:history="1">
            <w:r w:rsidR="00AE3766" w:rsidRPr="007A4E83">
              <w:rPr>
                <w:rStyle w:val="Hyperlink"/>
                <w:noProof/>
              </w:rPr>
              <w:t>1.1.20</w:t>
            </w:r>
            <w:r w:rsidR="00AE3766">
              <w:rPr>
                <w:rFonts w:asciiTheme="minorHAnsi" w:hAnsiTheme="minorHAnsi"/>
                <w:noProof/>
                <w:color w:val="auto"/>
                <w:szCs w:val="22"/>
              </w:rPr>
              <w:tab/>
            </w:r>
            <w:r w:rsidR="00AE3766" w:rsidRPr="007A4E83">
              <w:rPr>
                <w:rStyle w:val="Hyperlink"/>
                <w:noProof/>
              </w:rPr>
              <w:t>Context Security, Access Patterns, and Single Sign-On (SSO)</w:t>
            </w:r>
            <w:r w:rsidR="00AE3766">
              <w:rPr>
                <w:noProof/>
                <w:webHidden/>
              </w:rPr>
              <w:tab/>
            </w:r>
            <w:r w:rsidR="00AE3766">
              <w:rPr>
                <w:noProof/>
                <w:webHidden/>
              </w:rPr>
              <w:fldChar w:fldCharType="begin"/>
            </w:r>
            <w:r w:rsidR="00AE3766">
              <w:rPr>
                <w:noProof/>
                <w:webHidden/>
              </w:rPr>
              <w:instrText xml:space="preserve"> PAGEREF _Toc436058885 \h </w:instrText>
            </w:r>
            <w:r w:rsidR="00AE3766">
              <w:rPr>
                <w:noProof/>
                <w:webHidden/>
              </w:rPr>
            </w:r>
            <w:r w:rsidR="00AE3766">
              <w:rPr>
                <w:noProof/>
                <w:webHidden/>
              </w:rPr>
              <w:fldChar w:fldCharType="separate"/>
            </w:r>
            <w:r w:rsidR="004C305F">
              <w:rPr>
                <w:noProof/>
                <w:webHidden/>
              </w:rPr>
              <w:t>120</w:t>
            </w:r>
            <w:r w:rsidR="00AE3766">
              <w:rPr>
                <w:noProof/>
                <w:webHidden/>
              </w:rPr>
              <w:fldChar w:fldCharType="end"/>
            </w:r>
          </w:hyperlink>
        </w:p>
        <w:p w14:paraId="5F5020D4" w14:textId="77777777" w:rsidR="00AE3766" w:rsidRDefault="009223FF">
          <w:pPr>
            <w:pStyle w:val="TOC3"/>
            <w:rPr>
              <w:rFonts w:asciiTheme="minorHAnsi" w:hAnsiTheme="minorHAnsi"/>
              <w:noProof/>
              <w:color w:val="auto"/>
              <w:szCs w:val="22"/>
            </w:rPr>
          </w:pPr>
          <w:hyperlink w:anchor="_Toc436058886" w:history="1">
            <w:r w:rsidR="00AE3766" w:rsidRPr="007A4E83">
              <w:rPr>
                <w:rStyle w:val="Hyperlink"/>
                <w:noProof/>
              </w:rPr>
              <w:t>1.1.21</w:t>
            </w:r>
            <w:r w:rsidR="00AE3766">
              <w:rPr>
                <w:rFonts w:asciiTheme="minorHAnsi" w:hAnsiTheme="minorHAnsi"/>
                <w:noProof/>
                <w:color w:val="auto"/>
                <w:szCs w:val="22"/>
              </w:rPr>
              <w:tab/>
            </w:r>
            <w:r w:rsidR="00AE3766" w:rsidRPr="007A4E83">
              <w:rPr>
                <w:rStyle w:val="Hyperlink"/>
                <w:noProof/>
              </w:rPr>
              <w:t>Error Bands and SEM</w:t>
            </w:r>
            <w:r w:rsidR="00AE3766">
              <w:rPr>
                <w:noProof/>
                <w:webHidden/>
              </w:rPr>
              <w:tab/>
            </w:r>
            <w:r w:rsidR="00AE3766">
              <w:rPr>
                <w:noProof/>
                <w:webHidden/>
              </w:rPr>
              <w:fldChar w:fldCharType="begin"/>
            </w:r>
            <w:r w:rsidR="00AE3766">
              <w:rPr>
                <w:noProof/>
                <w:webHidden/>
              </w:rPr>
              <w:instrText xml:space="preserve"> PAGEREF _Toc436058886 \h </w:instrText>
            </w:r>
            <w:r w:rsidR="00AE3766">
              <w:rPr>
                <w:noProof/>
                <w:webHidden/>
              </w:rPr>
            </w:r>
            <w:r w:rsidR="00AE3766">
              <w:rPr>
                <w:noProof/>
                <w:webHidden/>
              </w:rPr>
              <w:fldChar w:fldCharType="separate"/>
            </w:r>
            <w:r w:rsidR="004C305F">
              <w:rPr>
                <w:noProof/>
                <w:webHidden/>
              </w:rPr>
              <w:t>120</w:t>
            </w:r>
            <w:r w:rsidR="00AE3766">
              <w:rPr>
                <w:noProof/>
                <w:webHidden/>
              </w:rPr>
              <w:fldChar w:fldCharType="end"/>
            </w:r>
          </w:hyperlink>
        </w:p>
        <w:p w14:paraId="200850EA" w14:textId="77777777" w:rsidR="00AE3766" w:rsidRDefault="009223FF">
          <w:pPr>
            <w:pStyle w:val="TOC3"/>
            <w:rPr>
              <w:rFonts w:asciiTheme="minorHAnsi" w:hAnsiTheme="minorHAnsi"/>
              <w:noProof/>
              <w:color w:val="auto"/>
              <w:szCs w:val="22"/>
            </w:rPr>
          </w:pPr>
          <w:hyperlink w:anchor="_Toc436058887" w:history="1">
            <w:r w:rsidR="00AE3766" w:rsidRPr="007A4E83">
              <w:rPr>
                <w:rStyle w:val="Hyperlink"/>
                <w:noProof/>
              </w:rPr>
              <w:t>1.1.22</w:t>
            </w:r>
            <w:r w:rsidR="00AE3766">
              <w:rPr>
                <w:rFonts w:asciiTheme="minorHAnsi" w:hAnsiTheme="minorHAnsi"/>
                <w:noProof/>
                <w:color w:val="auto"/>
                <w:szCs w:val="22"/>
              </w:rPr>
              <w:tab/>
            </w:r>
            <w:r w:rsidR="00AE3766" w:rsidRPr="007A4E83">
              <w:rPr>
                <w:rStyle w:val="Hyperlink"/>
                <w:noProof/>
              </w:rPr>
              <w:t>Integration with Institutes of Higher Education (IHE)</w:t>
            </w:r>
            <w:r w:rsidR="00AE3766">
              <w:rPr>
                <w:noProof/>
                <w:webHidden/>
              </w:rPr>
              <w:tab/>
            </w:r>
            <w:r w:rsidR="00AE3766">
              <w:rPr>
                <w:noProof/>
                <w:webHidden/>
              </w:rPr>
              <w:fldChar w:fldCharType="begin"/>
            </w:r>
            <w:r w:rsidR="00AE3766">
              <w:rPr>
                <w:noProof/>
                <w:webHidden/>
              </w:rPr>
              <w:instrText xml:space="preserve"> PAGEREF _Toc436058887 \h </w:instrText>
            </w:r>
            <w:r w:rsidR="00AE3766">
              <w:rPr>
                <w:noProof/>
                <w:webHidden/>
              </w:rPr>
            </w:r>
            <w:r w:rsidR="00AE3766">
              <w:rPr>
                <w:noProof/>
                <w:webHidden/>
              </w:rPr>
              <w:fldChar w:fldCharType="separate"/>
            </w:r>
            <w:r w:rsidR="004C305F">
              <w:rPr>
                <w:noProof/>
                <w:webHidden/>
              </w:rPr>
              <w:t>121</w:t>
            </w:r>
            <w:r w:rsidR="00AE3766">
              <w:rPr>
                <w:noProof/>
                <w:webHidden/>
              </w:rPr>
              <w:fldChar w:fldCharType="end"/>
            </w:r>
          </w:hyperlink>
        </w:p>
        <w:p w14:paraId="7A14EA0F" w14:textId="77777777" w:rsidR="00AE3766" w:rsidRDefault="009223FF">
          <w:pPr>
            <w:pStyle w:val="TOC3"/>
            <w:rPr>
              <w:rFonts w:asciiTheme="minorHAnsi" w:hAnsiTheme="minorHAnsi"/>
              <w:noProof/>
              <w:color w:val="auto"/>
              <w:szCs w:val="22"/>
            </w:rPr>
          </w:pPr>
          <w:hyperlink w:anchor="_Toc436058888" w:history="1">
            <w:r w:rsidR="00AE3766" w:rsidRPr="007A4E83">
              <w:rPr>
                <w:rStyle w:val="Hyperlink"/>
                <w:noProof/>
              </w:rPr>
              <w:t>1.1.23</w:t>
            </w:r>
            <w:r w:rsidR="00AE3766">
              <w:rPr>
                <w:rFonts w:asciiTheme="minorHAnsi" w:hAnsiTheme="minorHAnsi"/>
                <w:noProof/>
                <w:color w:val="auto"/>
                <w:szCs w:val="22"/>
              </w:rPr>
              <w:tab/>
            </w:r>
            <w:r w:rsidR="00AE3766" w:rsidRPr="007A4E83">
              <w:rPr>
                <w:rStyle w:val="Hyperlink"/>
                <w:noProof/>
              </w:rPr>
              <w:t>Interim Assessment Blocks (IAB) Reporting</w:t>
            </w:r>
            <w:r w:rsidR="00AE3766">
              <w:rPr>
                <w:noProof/>
                <w:webHidden/>
              </w:rPr>
              <w:tab/>
            </w:r>
            <w:r w:rsidR="00AE3766">
              <w:rPr>
                <w:noProof/>
                <w:webHidden/>
              </w:rPr>
              <w:fldChar w:fldCharType="begin"/>
            </w:r>
            <w:r w:rsidR="00AE3766">
              <w:rPr>
                <w:noProof/>
                <w:webHidden/>
              </w:rPr>
              <w:instrText xml:space="preserve"> PAGEREF _Toc436058888 \h </w:instrText>
            </w:r>
            <w:r w:rsidR="00AE3766">
              <w:rPr>
                <w:noProof/>
                <w:webHidden/>
              </w:rPr>
            </w:r>
            <w:r w:rsidR="00AE3766">
              <w:rPr>
                <w:noProof/>
                <w:webHidden/>
              </w:rPr>
              <w:fldChar w:fldCharType="separate"/>
            </w:r>
            <w:r w:rsidR="004C305F">
              <w:rPr>
                <w:noProof/>
                <w:webHidden/>
              </w:rPr>
              <w:t>121</w:t>
            </w:r>
            <w:r w:rsidR="00AE3766">
              <w:rPr>
                <w:noProof/>
                <w:webHidden/>
              </w:rPr>
              <w:fldChar w:fldCharType="end"/>
            </w:r>
          </w:hyperlink>
        </w:p>
        <w:p w14:paraId="0F64457A" w14:textId="77777777" w:rsidR="00AE3766" w:rsidRDefault="009223FF">
          <w:pPr>
            <w:pStyle w:val="TOC3"/>
            <w:rPr>
              <w:rFonts w:asciiTheme="minorHAnsi" w:hAnsiTheme="minorHAnsi"/>
              <w:noProof/>
              <w:color w:val="auto"/>
              <w:szCs w:val="22"/>
            </w:rPr>
          </w:pPr>
          <w:hyperlink w:anchor="_Toc436058889" w:history="1">
            <w:r w:rsidR="00AE3766" w:rsidRPr="007A4E83">
              <w:rPr>
                <w:rStyle w:val="Hyperlink"/>
                <w:noProof/>
              </w:rPr>
              <w:t>1.1.24</w:t>
            </w:r>
            <w:r w:rsidR="00AE3766">
              <w:rPr>
                <w:rFonts w:asciiTheme="minorHAnsi" w:hAnsiTheme="minorHAnsi"/>
                <w:noProof/>
                <w:color w:val="auto"/>
                <w:szCs w:val="22"/>
              </w:rPr>
              <w:tab/>
            </w:r>
            <w:r w:rsidR="00AE3766" w:rsidRPr="007A4E83">
              <w:rPr>
                <w:rStyle w:val="Hyperlink"/>
                <w:noProof/>
              </w:rPr>
              <w:t>Interim Comprehensive Assessments (ICA) Reporting</w:t>
            </w:r>
            <w:r w:rsidR="00AE3766">
              <w:rPr>
                <w:noProof/>
                <w:webHidden/>
              </w:rPr>
              <w:tab/>
            </w:r>
            <w:r w:rsidR="00AE3766">
              <w:rPr>
                <w:noProof/>
                <w:webHidden/>
              </w:rPr>
              <w:fldChar w:fldCharType="begin"/>
            </w:r>
            <w:r w:rsidR="00AE3766">
              <w:rPr>
                <w:noProof/>
                <w:webHidden/>
              </w:rPr>
              <w:instrText xml:space="preserve"> PAGEREF _Toc436058889 \h </w:instrText>
            </w:r>
            <w:r w:rsidR="00AE3766">
              <w:rPr>
                <w:noProof/>
                <w:webHidden/>
              </w:rPr>
            </w:r>
            <w:r w:rsidR="00AE3766">
              <w:rPr>
                <w:noProof/>
                <w:webHidden/>
              </w:rPr>
              <w:fldChar w:fldCharType="separate"/>
            </w:r>
            <w:r w:rsidR="004C305F">
              <w:rPr>
                <w:noProof/>
                <w:webHidden/>
              </w:rPr>
              <w:t>121</w:t>
            </w:r>
            <w:r w:rsidR="00AE3766">
              <w:rPr>
                <w:noProof/>
                <w:webHidden/>
              </w:rPr>
              <w:fldChar w:fldCharType="end"/>
            </w:r>
          </w:hyperlink>
        </w:p>
        <w:p w14:paraId="14CA0EBF" w14:textId="77777777" w:rsidR="00AE3766" w:rsidRDefault="009223FF">
          <w:pPr>
            <w:pStyle w:val="TOC3"/>
            <w:rPr>
              <w:rFonts w:asciiTheme="minorHAnsi" w:hAnsiTheme="minorHAnsi"/>
              <w:noProof/>
              <w:color w:val="auto"/>
              <w:szCs w:val="22"/>
            </w:rPr>
          </w:pPr>
          <w:hyperlink w:anchor="_Toc436058890" w:history="1">
            <w:r w:rsidR="00AE3766" w:rsidRPr="007A4E83">
              <w:rPr>
                <w:rStyle w:val="Hyperlink"/>
                <w:noProof/>
              </w:rPr>
              <w:t>1.1.25</w:t>
            </w:r>
            <w:r w:rsidR="00AE3766">
              <w:rPr>
                <w:rFonts w:asciiTheme="minorHAnsi" w:hAnsiTheme="minorHAnsi"/>
                <w:noProof/>
                <w:color w:val="auto"/>
                <w:szCs w:val="22"/>
              </w:rPr>
              <w:tab/>
            </w:r>
            <w:r w:rsidR="00AE3766" w:rsidRPr="007A4E83">
              <w:rPr>
                <w:rStyle w:val="Hyperlink"/>
                <w:noProof/>
              </w:rPr>
              <w:t>Help</w:t>
            </w:r>
            <w:r w:rsidR="00AE3766">
              <w:rPr>
                <w:noProof/>
                <w:webHidden/>
              </w:rPr>
              <w:tab/>
            </w:r>
            <w:r w:rsidR="00AE3766">
              <w:rPr>
                <w:noProof/>
                <w:webHidden/>
              </w:rPr>
              <w:fldChar w:fldCharType="begin"/>
            </w:r>
            <w:r w:rsidR="00AE3766">
              <w:rPr>
                <w:noProof/>
                <w:webHidden/>
              </w:rPr>
              <w:instrText xml:space="preserve"> PAGEREF _Toc436058890 \h </w:instrText>
            </w:r>
            <w:r w:rsidR="00AE3766">
              <w:rPr>
                <w:noProof/>
                <w:webHidden/>
              </w:rPr>
            </w:r>
            <w:r w:rsidR="00AE3766">
              <w:rPr>
                <w:noProof/>
                <w:webHidden/>
              </w:rPr>
              <w:fldChar w:fldCharType="separate"/>
            </w:r>
            <w:r w:rsidR="004C305F">
              <w:rPr>
                <w:noProof/>
                <w:webHidden/>
              </w:rPr>
              <w:t>123</w:t>
            </w:r>
            <w:r w:rsidR="00AE3766">
              <w:rPr>
                <w:noProof/>
                <w:webHidden/>
              </w:rPr>
              <w:fldChar w:fldCharType="end"/>
            </w:r>
          </w:hyperlink>
        </w:p>
        <w:p w14:paraId="26A47C6C" w14:textId="77777777" w:rsidR="00AE3766" w:rsidRDefault="009223FF">
          <w:pPr>
            <w:pStyle w:val="TOC3"/>
            <w:rPr>
              <w:rFonts w:asciiTheme="minorHAnsi" w:hAnsiTheme="minorHAnsi"/>
              <w:noProof/>
              <w:color w:val="auto"/>
              <w:szCs w:val="22"/>
            </w:rPr>
          </w:pPr>
          <w:hyperlink w:anchor="_Toc436058891" w:history="1">
            <w:r w:rsidR="00AE3766" w:rsidRPr="007A4E83">
              <w:rPr>
                <w:rStyle w:val="Hyperlink"/>
                <w:noProof/>
              </w:rPr>
              <w:t>1.1.26</w:t>
            </w:r>
            <w:r w:rsidR="00AE3766">
              <w:rPr>
                <w:rFonts w:asciiTheme="minorHAnsi" w:hAnsiTheme="minorHAnsi"/>
                <w:noProof/>
                <w:color w:val="auto"/>
                <w:szCs w:val="22"/>
              </w:rPr>
              <w:tab/>
            </w:r>
            <w:r w:rsidR="00AE3766" w:rsidRPr="007A4E83">
              <w:rPr>
                <w:rStyle w:val="Hyperlink"/>
                <w:noProof/>
              </w:rPr>
              <w:t>HTTPS Pickup Zone</w:t>
            </w:r>
            <w:r w:rsidR="00AE3766">
              <w:rPr>
                <w:noProof/>
                <w:webHidden/>
              </w:rPr>
              <w:tab/>
            </w:r>
            <w:r w:rsidR="00AE3766">
              <w:rPr>
                <w:noProof/>
                <w:webHidden/>
              </w:rPr>
              <w:fldChar w:fldCharType="begin"/>
            </w:r>
            <w:r w:rsidR="00AE3766">
              <w:rPr>
                <w:noProof/>
                <w:webHidden/>
              </w:rPr>
              <w:instrText xml:space="preserve"> PAGEREF _Toc436058891 \h </w:instrText>
            </w:r>
            <w:r w:rsidR="00AE3766">
              <w:rPr>
                <w:noProof/>
                <w:webHidden/>
              </w:rPr>
            </w:r>
            <w:r w:rsidR="00AE3766">
              <w:rPr>
                <w:noProof/>
                <w:webHidden/>
              </w:rPr>
              <w:fldChar w:fldCharType="separate"/>
            </w:r>
            <w:r w:rsidR="004C305F">
              <w:rPr>
                <w:noProof/>
                <w:webHidden/>
              </w:rPr>
              <w:t>123</w:t>
            </w:r>
            <w:r w:rsidR="00AE3766">
              <w:rPr>
                <w:noProof/>
                <w:webHidden/>
              </w:rPr>
              <w:fldChar w:fldCharType="end"/>
            </w:r>
          </w:hyperlink>
        </w:p>
        <w:p w14:paraId="0F45F635" w14:textId="77777777" w:rsidR="00AE3766" w:rsidRDefault="009223FF">
          <w:pPr>
            <w:pStyle w:val="TOC3"/>
            <w:rPr>
              <w:rFonts w:asciiTheme="minorHAnsi" w:hAnsiTheme="minorHAnsi"/>
              <w:noProof/>
              <w:color w:val="auto"/>
              <w:szCs w:val="22"/>
            </w:rPr>
          </w:pPr>
          <w:hyperlink w:anchor="_Toc436058892" w:history="1">
            <w:r w:rsidR="00AE3766" w:rsidRPr="007A4E83">
              <w:rPr>
                <w:rStyle w:val="Hyperlink"/>
                <w:noProof/>
              </w:rPr>
              <w:t>1.1.27</w:t>
            </w:r>
            <w:r w:rsidR="00AE3766">
              <w:rPr>
                <w:rFonts w:asciiTheme="minorHAnsi" w:hAnsiTheme="minorHAnsi"/>
                <w:noProof/>
                <w:color w:val="auto"/>
                <w:szCs w:val="22"/>
              </w:rPr>
              <w:tab/>
            </w:r>
            <w:r w:rsidR="00AE3766" w:rsidRPr="007A4E83">
              <w:rPr>
                <w:rStyle w:val="Hyperlink"/>
                <w:noProof/>
              </w:rPr>
              <w:t>Language Support</w:t>
            </w:r>
            <w:r w:rsidR="00AE3766">
              <w:rPr>
                <w:noProof/>
                <w:webHidden/>
              </w:rPr>
              <w:tab/>
            </w:r>
            <w:r w:rsidR="00AE3766">
              <w:rPr>
                <w:noProof/>
                <w:webHidden/>
              </w:rPr>
              <w:fldChar w:fldCharType="begin"/>
            </w:r>
            <w:r w:rsidR="00AE3766">
              <w:rPr>
                <w:noProof/>
                <w:webHidden/>
              </w:rPr>
              <w:instrText xml:space="preserve"> PAGEREF _Toc436058892 \h </w:instrText>
            </w:r>
            <w:r w:rsidR="00AE3766">
              <w:rPr>
                <w:noProof/>
                <w:webHidden/>
              </w:rPr>
            </w:r>
            <w:r w:rsidR="00AE3766">
              <w:rPr>
                <w:noProof/>
                <w:webHidden/>
              </w:rPr>
              <w:fldChar w:fldCharType="separate"/>
            </w:r>
            <w:r w:rsidR="004C305F">
              <w:rPr>
                <w:noProof/>
                <w:webHidden/>
              </w:rPr>
              <w:t>123</w:t>
            </w:r>
            <w:r w:rsidR="00AE3766">
              <w:rPr>
                <w:noProof/>
                <w:webHidden/>
              </w:rPr>
              <w:fldChar w:fldCharType="end"/>
            </w:r>
          </w:hyperlink>
        </w:p>
        <w:p w14:paraId="0A0300DC" w14:textId="77777777" w:rsidR="00AE3766" w:rsidRDefault="009223FF">
          <w:pPr>
            <w:pStyle w:val="TOC3"/>
            <w:rPr>
              <w:rFonts w:asciiTheme="minorHAnsi" w:hAnsiTheme="minorHAnsi"/>
              <w:noProof/>
              <w:color w:val="auto"/>
              <w:szCs w:val="22"/>
            </w:rPr>
          </w:pPr>
          <w:hyperlink w:anchor="_Toc436058893" w:history="1">
            <w:r w:rsidR="00AE3766" w:rsidRPr="007A4E83">
              <w:rPr>
                <w:rStyle w:val="Hyperlink"/>
                <w:noProof/>
              </w:rPr>
              <w:t>1.1.28</w:t>
            </w:r>
            <w:r w:rsidR="00AE3766">
              <w:rPr>
                <w:rFonts w:asciiTheme="minorHAnsi" w:hAnsiTheme="minorHAnsi"/>
                <w:noProof/>
                <w:color w:val="auto"/>
                <w:szCs w:val="22"/>
              </w:rPr>
              <w:tab/>
            </w:r>
            <w:r w:rsidR="00AE3766" w:rsidRPr="007A4E83">
              <w:rPr>
                <w:rStyle w:val="Hyperlink"/>
                <w:noProof/>
              </w:rPr>
              <w:t>Legends</w:t>
            </w:r>
            <w:r w:rsidR="00AE3766">
              <w:rPr>
                <w:noProof/>
                <w:webHidden/>
              </w:rPr>
              <w:tab/>
            </w:r>
            <w:r w:rsidR="00AE3766">
              <w:rPr>
                <w:noProof/>
                <w:webHidden/>
              </w:rPr>
              <w:fldChar w:fldCharType="begin"/>
            </w:r>
            <w:r w:rsidR="00AE3766">
              <w:rPr>
                <w:noProof/>
                <w:webHidden/>
              </w:rPr>
              <w:instrText xml:space="preserve"> PAGEREF _Toc436058893 \h </w:instrText>
            </w:r>
            <w:r w:rsidR="00AE3766">
              <w:rPr>
                <w:noProof/>
                <w:webHidden/>
              </w:rPr>
            </w:r>
            <w:r w:rsidR="00AE3766">
              <w:rPr>
                <w:noProof/>
                <w:webHidden/>
              </w:rPr>
              <w:fldChar w:fldCharType="separate"/>
            </w:r>
            <w:r w:rsidR="004C305F">
              <w:rPr>
                <w:noProof/>
                <w:webHidden/>
              </w:rPr>
              <w:t>123</w:t>
            </w:r>
            <w:r w:rsidR="00AE3766">
              <w:rPr>
                <w:noProof/>
                <w:webHidden/>
              </w:rPr>
              <w:fldChar w:fldCharType="end"/>
            </w:r>
          </w:hyperlink>
        </w:p>
        <w:p w14:paraId="3044B4D7" w14:textId="77777777" w:rsidR="00AE3766" w:rsidRDefault="009223FF">
          <w:pPr>
            <w:pStyle w:val="TOC3"/>
            <w:rPr>
              <w:rFonts w:asciiTheme="minorHAnsi" w:hAnsiTheme="minorHAnsi"/>
              <w:noProof/>
              <w:color w:val="auto"/>
              <w:szCs w:val="22"/>
            </w:rPr>
          </w:pPr>
          <w:hyperlink w:anchor="_Toc436058894" w:history="1">
            <w:r w:rsidR="00AE3766" w:rsidRPr="007A4E83">
              <w:rPr>
                <w:rStyle w:val="Hyperlink"/>
                <w:noProof/>
              </w:rPr>
              <w:t>1.1.29</w:t>
            </w:r>
            <w:r w:rsidR="00AE3766">
              <w:rPr>
                <w:rFonts w:asciiTheme="minorHAnsi" w:hAnsiTheme="minorHAnsi"/>
                <w:noProof/>
                <w:color w:val="auto"/>
                <w:szCs w:val="22"/>
              </w:rPr>
              <w:tab/>
            </w:r>
            <w:r w:rsidR="00AE3766" w:rsidRPr="007A4E83">
              <w:rPr>
                <w:rStyle w:val="Hyperlink"/>
                <w:noProof/>
              </w:rPr>
              <w:t>Logging</w:t>
            </w:r>
            <w:r w:rsidR="00AE3766">
              <w:rPr>
                <w:noProof/>
                <w:webHidden/>
              </w:rPr>
              <w:tab/>
            </w:r>
            <w:r w:rsidR="00AE3766">
              <w:rPr>
                <w:noProof/>
                <w:webHidden/>
              </w:rPr>
              <w:fldChar w:fldCharType="begin"/>
            </w:r>
            <w:r w:rsidR="00AE3766">
              <w:rPr>
                <w:noProof/>
                <w:webHidden/>
              </w:rPr>
              <w:instrText xml:space="preserve"> PAGEREF _Toc436058894 \h </w:instrText>
            </w:r>
            <w:r w:rsidR="00AE3766">
              <w:rPr>
                <w:noProof/>
                <w:webHidden/>
              </w:rPr>
            </w:r>
            <w:r w:rsidR="00AE3766">
              <w:rPr>
                <w:noProof/>
                <w:webHidden/>
              </w:rPr>
              <w:fldChar w:fldCharType="separate"/>
            </w:r>
            <w:r w:rsidR="004C305F">
              <w:rPr>
                <w:noProof/>
                <w:webHidden/>
              </w:rPr>
              <w:t>123</w:t>
            </w:r>
            <w:r w:rsidR="00AE3766">
              <w:rPr>
                <w:noProof/>
                <w:webHidden/>
              </w:rPr>
              <w:fldChar w:fldCharType="end"/>
            </w:r>
          </w:hyperlink>
        </w:p>
        <w:p w14:paraId="56DA696E" w14:textId="77777777" w:rsidR="00AE3766" w:rsidRDefault="009223FF">
          <w:pPr>
            <w:pStyle w:val="TOC3"/>
            <w:rPr>
              <w:rFonts w:asciiTheme="minorHAnsi" w:hAnsiTheme="minorHAnsi"/>
              <w:noProof/>
              <w:color w:val="auto"/>
              <w:szCs w:val="22"/>
            </w:rPr>
          </w:pPr>
          <w:hyperlink w:anchor="_Toc436058895" w:history="1">
            <w:r w:rsidR="00AE3766" w:rsidRPr="007A4E83">
              <w:rPr>
                <w:rStyle w:val="Hyperlink"/>
                <w:noProof/>
              </w:rPr>
              <w:t>1.1.30</w:t>
            </w:r>
            <w:r w:rsidR="00AE3766">
              <w:rPr>
                <w:rFonts w:asciiTheme="minorHAnsi" w:hAnsiTheme="minorHAnsi"/>
                <w:noProof/>
                <w:color w:val="auto"/>
                <w:szCs w:val="22"/>
              </w:rPr>
              <w:tab/>
            </w:r>
            <w:r w:rsidR="00AE3766" w:rsidRPr="007A4E83">
              <w:rPr>
                <w:rStyle w:val="Hyperlink"/>
                <w:noProof/>
              </w:rPr>
              <w:t>Displaying hidden information</w:t>
            </w:r>
            <w:r w:rsidR="00AE3766">
              <w:rPr>
                <w:noProof/>
                <w:webHidden/>
              </w:rPr>
              <w:tab/>
            </w:r>
            <w:r w:rsidR="00AE3766">
              <w:rPr>
                <w:noProof/>
                <w:webHidden/>
              </w:rPr>
              <w:fldChar w:fldCharType="begin"/>
            </w:r>
            <w:r w:rsidR="00AE3766">
              <w:rPr>
                <w:noProof/>
                <w:webHidden/>
              </w:rPr>
              <w:instrText xml:space="preserve"> PAGEREF _Toc436058895 \h </w:instrText>
            </w:r>
            <w:r w:rsidR="00AE3766">
              <w:rPr>
                <w:noProof/>
                <w:webHidden/>
              </w:rPr>
            </w:r>
            <w:r w:rsidR="00AE3766">
              <w:rPr>
                <w:noProof/>
                <w:webHidden/>
              </w:rPr>
              <w:fldChar w:fldCharType="separate"/>
            </w:r>
            <w:r w:rsidR="004C305F">
              <w:rPr>
                <w:noProof/>
                <w:webHidden/>
              </w:rPr>
              <w:t>123</w:t>
            </w:r>
            <w:r w:rsidR="00AE3766">
              <w:rPr>
                <w:noProof/>
                <w:webHidden/>
              </w:rPr>
              <w:fldChar w:fldCharType="end"/>
            </w:r>
          </w:hyperlink>
        </w:p>
        <w:p w14:paraId="140B8C30" w14:textId="77777777" w:rsidR="00AE3766" w:rsidRDefault="009223FF">
          <w:pPr>
            <w:pStyle w:val="TOC3"/>
            <w:rPr>
              <w:rFonts w:asciiTheme="minorHAnsi" w:hAnsiTheme="minorHAnsi"/>
              <w:noProof/>
              <w:color w:val="auto"/>
              <w:szCs w:val="22"/>
            </w:rPr>
          </w:pPr>
          <w:hyperlink w:anchor="_Toc436058896" w:history="1">
            <w:r w:rsidR="00AE3766" w:rsidRPr="007A4E83">
              <w:rPr>
                <w:rStyle w:val="Hyperlink"/>
                <w:noProof/>
              </w:rPr>
              <w:t>1.1.31</w:t>
            </w:r>
            <w:r w:rsidR="00AE3766">
              <w:rPr>
                <w:rFonts w:asciiTheme="minorHAnsi" w:hAnsiTheme="minorHAnsi"/>
                <w:noProof/>
                <w:color w:val="auto"/>
                <w:szCs w:val="22"/>
              </w:rPr>
              <w:tab/>
            </w:r>
            <w:r w:rsidR="00AE3766" w:rsidRPr="007A4E83">
              <w:rPr>
                <w:rStyle w:val="Hyperlink"/>
                <w:noProof/>
              </w:rPr>
              <w:t>Navigation</w:t>
            </w:r>
            <w:r w:rsidR="00AE3766">
              <w:rPr>
                <w:noProof/>
                <w:webHidden/>
              </w:rPr>
              <w:tab/>
            </w:r>
            <w:r w:rsidR="00AE3766">
              <w:rPr>
                <w:noProof/>
                <w:webHidden/>
              </w:rPr>
              <w:fldChar w:fldCharType="begin"/>
            </w:r>
            <w:r w:rsidR="00AE3766">
              <w:rPr>
                <w:noProof/>
                <w:webHidden/>
              </w:rPr>
              <w:instrText xml:space="preserve"> PAGEREF _Toc436058896 \h </w:instrText>
            </w:r>
            <w:r w:rsidR="00AE3766">
              <w:rPr>
                <w:noProof/>
                <w:webHidden/>
              </w:rPr>
            </w:r>
            <w:r w:rsidR="00AE3766">
              <w:rPr>
                <w:noProof/>
                <w:webHidden/>
              </w:rPr>
              <w:fldChar w:fldCharType="separate"/>
            </w:r>
            <w:r w:rsidR="004C305F">
              <w:rPr>
                <w:noProof/>
                <w:webHidden/>
              </w:rPr>
              <w:t>123</w:t>
            </w:r>
            <w:r w:rsidR="00AE3766">
              <w:rPr>
                <w:noProof/>
                <w:webHidden/>
              </w:rPr>
              <w:fldChar w:fldCharType="end"/>
            </w:r>
          </w:hyperlink>
        </w:p>
        <w:p w14:paraId="1A0DBE25" w14:textId="77777777" w:rsidR="00AE3766" w:rsidRDefault="009223FF">
          <w:pPr>
            <w:pStyle w:val="TOC3"/>
            <w:rPr>
              <w:rFonts w:asciiTheme="minorHAnsi" w:hAnsiTheme="minorHAnsi"/>
              <w:noProof/>
              <w:color w:val="auto"/>
              <w:szCs w:val="22"/>
            </w:rPr>
          </w:pPr>
          <w:hyperlink w:anchor="_Toc436058897" w:history="1">
            <w:r w:rsidR="00AE3766" w:rsidRPr="007A4E83">
              <w:rPr>
                <w:rStyle w:val="Hyperlink"/>
                <w:noProof/>
              </w:rPr>
              <w:t>1.1.32</w:t>
            </w:r>
            <w:r w:rsidR="00AE3766">
              <w:rPr>
                <w:rFonts w:asciiTheme="minorHAnsi" w:hAnsiTheme="minorHAnsi"/>
                <w:noProof/>
                <w:color w:val="auto"/>
                <w:szCs w:val="22"/>
              </w:rPr>
              <w:tab/>
            </w:r>
            <w:r w:rsidR="00AE3766" w:rsidRPr="007A4E83">
              <w:rPr>
                <w:rStyle w:val="Hyperlink"/>
                <w:noProof/>
              </w:rPr>
              <w:t>Optional Student Group</w:t>
            </w:r>
            <w:r w:rsidR="00AE3766">
              <w:rPr>
                <w:noProof/>
                <w:webHidden/>
              </w:rPr>
              <w:tab/>
            </w:r>
            <w:r w:rsidR="00AE3766">
              <w:rPr>
                <w:noProof/>
                <w:webHidden/>
              </w:rPr>
              <w:fldChar w:fldCharType="begin"/>
            </w:r>
            <w:r w:rsidR="00AE3766">
              <w:rPr>
                <w:noProof/>
                <w:webHidden/>
              </w:rPr>
              <w:instrText xml:space="preserve"> PAGEREF _Toc436058897 \h </w:instrText>
            </w:r>
            <w:r w:rsidR="00AE3766">
              <w:rPr>
                <w:noProof/>
                <w:webHidden/>
              </w:rPr>
            </w:r>
            <w:r w:rsidR="00AE3766">
              <w:rPr>
                <w:noProof/>
                <w:webHidden/>
              </w:rPr>
              <w:fldChar w:fldCharType="separate"/>
            </w:r>
            <w:r w:rsidR="004C305F">
              <w:rPr>
                <w:noProof/>
                <w:webHidden/>
              </w:rPr>
              <w:t>125</w:t>
            </w:r>
            <w:r w:rsidR="00AE3766">
              <w:rPr>
                <w:noProof/>
                <w:webHidden/>
              </w:rPr>
              <w:fldChar w:fldCharType="end"/>
            </w:r>
          </w:hyperlink>
        </w:p>
        <w:p w14:paraId="1C444778" w14:textId="77777777" w:rsidR="00AE3766" w:rsidRDefault="009223FF">
          <w:pPr>
            <w:pStyle w:val="TOC3"/>
            <w:rPr>
              <w:rFonts w:asciiTheme="minorHAnsi" w:hAnsiTheme="minorHAnsi"/>
              <w:noProof/>
              <w:color w:val="auto"/>
              <w:szCs w:val="22"/>
            </w:rPr>
          </w:pPr>
          <w:hyperlink w:anchor="_Toc436058898" w:history="1">
            <w:r w:rsidR="00AE3766" w:rsidRPr="007A4E83">
              <w:rPr>
                <w:rStyle w:val="Hyperlink"/>
                <w:noProof/>
              </w:rPr>
              <w:t>1.1.33</w:t>
            </w:r>
            <w:r w:rsidR="00AE3766">
              <w:rPr>
                <w:rFonts w:asciiTheme="minorHAnsi" w:hAnsiTheme="minorHAnsi"/>
                <w:noProof/>
                <w:color w:val="auto"/>
                <w:szCs w:val="22"/>
              </w:rPr>
              <w:tab/>
            </w:r>
            <w:r w:rsidR="00AE3766" w:rsidRPr="007A4E83">
              <w:rPr>
                <w:rStyle w:val="Hyperlink"/>
                <w:noProof/>
              </w:rPr>
              <w:t>Permissions and Roles</w:t>
            </w:r>
            <w:r w:rsidR="00AE3766">
              <w:rPr>
                <w:noProof/>
                <w:webHidden/>
              </w:rPr>
              <w:tab/>
            </w:r>
            <w:r w:rsidR="00AE3766">
              <w:rPr>
                <w:noProof/>
                <w:webHidden/>
              </w:rPr>
              <w:fldChar w:fldCharType="begin"/>
            </w:r>
            <w:r w:rsidR="00AE3766">
              <w:rPr>
                <w:noProof/>
                <w:webHidden/>
              </w:rPr>
              <w:instrText xml:space="preserve"> PAGEREF _Toc436058898 \h </w:instrText>
            </w:r>
            <w:r w:rsidR="00AE3766">
              <w:rPr>
                <w:noProof/>
                <w:webHidden/>
              </w:rPr>
            </w:r>
            <w:r w:rsidR="00AE3766">
              <w:rPr>
                <w:noProof/>
                <w:webHidden/>
              </w:rPr>
              <w:fldChar w:fldCharType="separate"/>
            </w:r>
            <w:r w:rsidR="004C305F">
              <w:rPr>
                <w:noProof/>
                <w:webHidden/>
              </w:rPr>
              <w:t>127</w:t>
            </w:r>
            <w:r w:rsidR="00AE3766">
              <w:rPr>
                <w:noProof/>
                <w:webHidden/>
              </w:rPr>
              <w:fldChar w:fldCharType="end"/>
            </w:r>
          </w:hyperlink>
        </w:p>
        <w:p w14:paraId="027678A6" w14:textId="77777777" w:rsidR="00AE3766" w:rsidRDefault="009223FF">
          <w:pPr>
            <w:pStyle w:val="TOC3"/>
            <w:rPr>
              <w:rFonts w:asciiTheme="minorHAnsi" w:hAnsiTheme="minorHAnsi"/>
              <w:noProof/>
              <w:color w:val="auto"/>
              <w:szCs w:val="22"/>
            </w:rPr>
          </w:pPr>
          <w:hyperlink w:anchor="_Toc436058899" w:history="1">
            <w:r w:rsidR="00AE3766" w:rsidRPr="007A4E83">
              <w:rPr>
                <w:rStyle w:val="Hyperlink"/>
                <w:noProof/>
              </w:rPr>
              <w:t>1.1.34</w:t>
            </w:r>
            <w:r w:rsidR="00AE3766">
              <w:rPr>
                <w:rFonts w:asciiTheme="minorHAnsi" w:hAnsiTheme="minorHAnsi"/>
                <w:noProof/>
                <w:color w:val="auto"/>
                <w:szCs w:val="22"/>
              </w:rPr>
              <w:tab/>
            </w:r>
            <w:r w:rsidR="00AE3766" w:rsidRPr="007A4E83">
              <w:rPr>
                <w:rStyle w:val="Hyperlink"/>
                <w:noProof/>
              </w:rPr>
              <w:t>Personally Identifiable Information (PII) Protection</w:t>
            </w:r>
            <w:r w:rsidR="00AE3766">
              <w:rPr>
                <w:noProof/>
                <w:webHidden/>
              </w:rPr>
              <w:tab/>
            </w:r>
            <w:r w:rsidR="00AE3766">
              <w:rPr>
                <w:noProof/>
                <w:webHidden/>
              </w:rPr>
              <w:fldChar w:fldCharType="begin"/>
            </w:r>
            <w:r w:rsidR="00AE3766">
              <w:rPr>
                <w:noProof/>
                <w:webHidden/>
              </w:rPr>
              <w:instrText xml:space="preserve"> PAGEREF _Toc436058899 \h </w:instrText>
            </w:r>
            <w:r w:rsidR="00AE3766">
              <w:rPr>
                <w:noProof/>
                <w:webHidden/>
              </w:rPr>
            </w:r>
            <w:r w:rsidR="00AE3766">
              <w:rPr>
                <w:noProof/>
                <w:webHidden/>
              </w:rPr>
              <w:fldChar w:fldCharType="separate"/>
            </w:r>
            <w:r w:rsidR="004C305F">
              <w:rPr>
                <w:noProof/>
                <w:webHidden/>
              </w:rPr>
              <w:t>128</w:t>
            </w:r>
            <w:r w:rsidR="00AE3766">
              <w:rPr>
                <w:noProof/>
                <w:webHidden/>
              </w:rPr>
              <w:fldChar w:fldCharType="end"/>
            </w:r>
          </w:hyperlink>
        </w:p>
        <w:p w14:paraId="15FF38AC" w14:textId="77777777" w:rsidR="00AE3766" w:rsidRDefault="009223FF">
          <w:pPr>
            <w:pStyle w:val="TOC3"/>
            <w:rPr>
              <w:rFonts w:asciiTheme="minorHAnsi" w:hAnsiTheme="minorHAnsi"/>
              <w:noProof/>
              <w:color w:val="auto"/>
              <w:szCs w:val="22"/>
            </w:rPr>
          </w:pPr>
          <w:hyperlink w:anchor="_Toc436058900" w:history="1">
            <w:r w:rsidR="00AE3766" w:rsidRPr="007A4E83">
              <w:rPr>
                <w:rStyle w:val="Hyperlink"/>
                <w:noProof/>
              </w:rPr>
              <w:t>1.1.35</w:t>
            </w:r>
            <w:r w:rsidR="00AE3766">
              <w:rPr>
                <w:rFonts w:asciiTheme="minorHAnsi" w:hAnsiTheme="minorHAnsi"/>
                <w:noProof/>
                <w:color w:val="auto"/>
                <w:szCs w:val="22"/>
              </w:rPr>
              <w:tab/>
            </w:r>
            <w:r w:rsidR="00AE3766" w:rsidRPr="007A4E83">
              <w:rPr>
                <w:rStyle w:val="Hyperlink"/>
                <w:noProof/>
              </w:rPr>
              <w:t>Printing, Individual and Batch</w:t>
            </w:r>
            <w:r w:rsidR="00AE3766">
              <w:rPr>
                <w:noProof/>
                <w:webHidden/>
              </w:rPr>
              <w:tab/>
            </w:r>
            <w:r w:rsidR="00AE3766">
              <w:rPr>
                <w:noProof/>
                <w:webHidden/>
              </w:rPr>
              <w:fldChar w:fldCharType="begin"/>
            </w:r>
            <w:r w:rsidR="00AE3766">
              <w:rPr>
                <w:noProof/>
                <w:webHidden/>
              </w:rPr>
              <w:instrText xml:space="preserve"> PAGEREF _Toc436058900 \h </w:instrText>
            </w:r>
            <w:r w:rsidR="00AE3766">
              <w:rPr>
                <w:noProof/>
                <w:webHidden/>
              </w:rPr>
            </w:r>
            <w:r w:rsidR="00AE3766">
              <w:rPr>
                <w:noProof/>
                <w:webHidden/>
              </w:rPr>
              <w:fldChar w:fldCharType="separate"/>
            </w:r>
            <w:r w:rsidR="004C305F">
              <w:rPr>
                <w:noProof/>
                <w:webHidden/>
              </w:rPr>
              <w:t>128</w:t>
            </w:r>
            <w:r w:rsidR="00AE3766">
              <w:rPr>
                <w:noProof/>
                <w:webHidden/>
              </w:rPr>
              <w:fldChar w:fldCharType="end"/>
            </w:r>
          </w:hyperlink>
        </w:p>
        <w:p w14:paraId="7B2DD315" w14:textId="77777777" w:rsidR="00AE3766" w:rsidRDefault="009223FF">
          <w:pPr>
            <w:pStyle w:val="TOC3"/>
            <w:rPr>
              <w:rFonts w:asciiTheme="minorHAnsi" w:hAnsiTheme="minorHAnsi"/>
              <w:noProof/>
              <w:color w:val="auto"/>
              <w:szCs w:val="22"/>
            </w:rPr>
          </w:pPr>
          <w:hyperlink w:anchor="_Toc436058901" w:history="1">
            <w:r w:rsidR="00AE3766" w:rsidRPr="007A4E83">
              <w:rPr>
                <w:rStyle w:val="Hyperlink"/>
                <w:noProof/>
              </w:rPr>
              <w:t>1.1.36</w:t>
            </w:r>
            <w:r w:rsidR="00AE3766">
              <w:rPr>
                <w:rFonts w:asciiTheme="minorHAnsi" w:hAnsiTheme="minorHAnsi"/>
                <w:noProof/>
                <w:color w:val="auto"/>
                <w:szCs w:val="22"/>
              </w:rPr>
              <w:tab/>
            </w:r>
            <w:r w:rsidR="00AE3766" w:rsidRPr="007A4E83">
              <w:rPr>
                <w:rStyle w:val="Hyperlink"/>
                <w:noProof/>
              </w:rPr>
              <w:t>Reporting API</w:t>
            </w:r>
            <w:r w:rsidR="00AE3766">
              <w:rPr>
                <w:noProof/>
                <w:webHidden/>
              </w:rPr>
              <w:tab/>
            </w:r>
            <w:r w:rsidR="00AE3766">
              <w:rPr>
                <w:noProof/>
                <w:webHidden/>
              </w:rPr>
              <w:fldChar w:fldCharType="begin"/>
            </w:r>
            <w:r w:rsidR="00AE3766">
              <w:rPr>
                <w:noProof/>
                <w:webHidden/>
              </w:rPr>
              <w:instrText xml:space="preserve"> PAGEREF _Toc436058901 \h </w:instrText>
            </w:r>
            <w:r w:rsidR="00AE3766">
              <w:rPr>
                <w:noProof/>
                <w:webHidden/>
              </w:rPr>
            </w:r>
            <w:r w:rsidR="00AE3766">
              <w:rPr>
                <w:noProof/>
                <w:webHidden/>
              </w:rPr>
              <w:fldChar w:fldCharType="separate"/>
            </w:r>
            <w:r w:rsidR="004C305F">
              <w:rPr>
                <w:noProof/>
                <w:webHidden/>
              </w:rPr>
              <w:t>131</w:t>
            </w:r>
            <w:r w:rsidR="00AE3766">
              <w:rPr>
                <w:noProof/>
                <w:webHidden/>
              </w:rPr>
              <w:fldChar w:fldCharType="end"/>
            </w:r>
          </w:hyperlink>
        </w:p>
        <w:p w14:paraId="2807D11B" w14:textId="575BD0AB" w:rsidR="00AE3766" w:rsidRDefault="009223FF">
          <w:pPr>
            <w:pStyle w:val="TOC3"/>
            <w:rPr>
              <w:rFonts w:asciiTheme="minorHAnsi" w:hAnsiTheme="minorHAnsi"/>
              <w:noProof/>
              <w:color w:val="auto"/>
              <w:szCs w:val="22"/>
            </w:rPr>
          </w:pPr>
          <w:hyperlink w:anchor="_Toc436058902" w:history="1">
            <w:r w:rsidR="00AE3766" w:rsidRPr="007A4E83">
              <w:rPr>
                <w:rStyle w:val="Hyperlink"/>
                <w:noProof/>
              </w:rPr>
              <w:t>1.1.37</w:t>
            </w:r>
            <w:r w:rsidR="00AE3766">
              <w:rPr>
                <w:rFonts w:asciiTheme="minorHAnsi" w:hAnsiTheme="minorHAnsi"/>
                <w:noProof/>
                <w:color w:val="auto"/>
                <w:szCs w:val="22"/>
              </w:rPr>
              <w:tab/>
            </w:r>
            <w:r w:rsidR="00AE3766" w:rsidRPr="007A4E83">
              <w:rPr>
                <w:rStyle w:val="Hyperlink"/>
                <w:noProof/>
              </w:rPr>
              <w:t>Security</w:t>
            </w:r>
            <w:r w:rsidR="00AE3766">
              <w:rPr>
                <w:noProof/>
                <w:webHidden/>
              </w:rPr>
              <w:tab/>
            </w:r>
            <w:r w:rsidR="00AE3766">
              <w:rPr>
                <w:noProof/>
                <w:webHidden/>
              </w:rPr>
              <w:fldChar w:fldCharType="begin"/>
            </w:r>
            <w:r w:rsidR="00AE3766">
              <w:rPr>
                <w:noProof/>
                <w:webHidden/>
              </w:rPr>
              <w:instrText xml:space="preserve"> PAGEREF _Toc436058902 \h </w:instrText>
            </w:r>
            <w:r w:rsidR="00AE3766">
              <w:rPr>
                <w:noProof/>
                <w:webHidden/>
              </w:rPr>
            </w:r>
            <w:r w:rsidR="00AE3766">
              <w:rPr>
                <w:noProof/>
                <w:webHidden/>
              </w:rPr>
              <w:fldChar w:fldCharType="separate"/>
            </w:r>
            <w:r w:rsidR="004C305F">
              <w:rPr>
                <w:noProof/>
                <w:webHidden/>
              </w:rPr>
              <w:t>131</w:t>
            </w:r>
            <w:r w:rsidR="00AE3766">
              <w:rPr>
                <w:noProof/>
                <w:webHidden/>
              </w:rPr>
              <w:fldChar w:fldCharType="end"/>
            </w:r>
          </w:hyperlink>
        </w:p>
        <w:p w14:paraId="4EEDB1AE" w14:textId="78610443" w:rsidR="00AE3766" w:rsidRDefault="009223FF">
          <w:pPr>
            <w:pStyle w:val="TOC3"/>
            <w:rPr>
              <w:rFonts w:asciiTheme="minorHAnsi" w:hAnsiTheme="minorHAnsi"/>
              <w:noProof/>
              <w:color w:val="auto"/>
              <w:szCs w:val="22"/>
            </w:rPr>
          </w:pPr>
          <w:hyperlink w:anchor="_Toc436058903" w:history="1">
            <w:r w:rsidR="00AE3766" w:rsidRPr="007A4E83">
              <w:rPr>
                <w:rStyle w:val="Hyperlink"/>
                <w:noProof/>
              </w:rPr>
              <w:t>1.1.38</w:t>
            </w:r>
            <w:r w:rsidR="00AE3766">
              <w:rPr>
                <w:rFonts w:asciiTheme="minorHAnsi" w:hAnsiTheme="minorHAnsi"/>
                <w:noProof/>
                <w:color w:val="auto"/>
                <w:szCs w:val="22"/>
              </w:rPr>
              <w:tab/>
            </w:r>
            <w:r w:rsidR="00AE3766" w:rsidRPr="007A4E83">
              <w:rPr>
                <w:rStyle w:val="Hyperlink"/>
                <w:noProof/>
              </w:rPr>
              <w:t>Scale Score</w:t>
            </w:r>
            <w:r w:rsidR="00AE3766">
              <w:rPr>
                <w:noProof/>
                <w:webHidden/>
              </w:rPr>
              <w:tab/>
            </w:r>
            <w:r w:rsidR="00AE3766">
              <w:rPr>
                <w:noProof/>
                <w:webHidden/>
              </w:rPr>
              <w:fldChar w:fldCharType="begin"/>
            </w:r>
            <w:r w:rsidR="00AE3766">
              <w:rPr>
                <w:noProof/>
                <w:webHidden/>
              </w:rPr>
              <w:instrText xml:space="preserve"> PAGEREF _Toc436058903 \h </w:instrText>
            </w:r>
            <w:r w:rsidR="00AE3766">
              <w:rPr>
                <w:noProof/>
                <w:webHidden/>
              </w:rPr>
            </w:r>
            <w:r w:rsidR="00AE3766">
              <w:rPr>
                <w:noProof/>
                <w:webHidden/>
              </w:rPr>
              <w:fldChar w:fldCharType="separate"/>
            </w:r>
            <w:r w:rsidR="004C305F">
              <w:rPr>
                <w:noProof/>
                <w:webHidden/>
              </w:rPr>
              <w:t>131</w:t>
            </w:r>
            <w:r w:rsidR="00AE3766">
              <w:rPr>
                <w:noProof/>
                <w:webHidden/>
              </w:rPr>
              <w:fldChar w:fldCharType="end"/>
            </w:r>
          </w:hyperlink>
        </w:p>
        <w:p w14:paraId="0FC634E2" w14:textId="77777777" w:rsidR="00AE3766" w:rsidRDefault="009223FF">
          <w:pPr>
            <w:pStyle w:val="TOC3"/>
            <w:rPr>
              <w:rFonts w:asciiTheme="minorHAnsi" w:hAnsiTheme="minorHAnsi"/>
              <w:noProof/>
              <w:color w:val="auto"/>
              <w:szCs w:val="22"/>
            </w:rPr>
          </w:pPr>
          <w:hyperlink w:anchor="_Toc436058904" w:history="1">
            <w:r w:rsidR="00AE3766" w:rsidRPr="007A4E83">
              <w:rPr>
                <w:rStyle w:val="Hyperlink"/>
                <w:noProof/>
              </w:rPr>
              <w:t>1.1.39</w:t>
            </w:r>
            <w:r w:rsidR="00AE3766">
              <w:rPr>
                <w:rFonts w:asciiTheme="minorHAnsi" w:hAnsiTheme="minorHAnsi"/>
                <w:noProof/>
                <w:color w:val="auto"/>
                <w:szCs w:val="22"/>
              </w:rPr>
              <w:tab/>
            </w:r>
            <w:r w:rsidR="00AE3766" w:rsidRPr="007A4E83">
              <w:rPr>
                <w:rStyle w:val="Hyperlink"/>
                <w:noProof/>
              </w:rPr>
              <w:t>Section 508 Compliance</w:t>
            </w:r>
            <w:r w:rsidR="00AE3766">
              <w:rPr>
                <w:noProof/>
                <w:webHidden/>
              </w:rPr>
              <w:tab/>
            </w:r>
            <w:r w:rsidR="00AE3766">
              <w:rPr>
                <w:noProof/>
                <w:webHidden/>
              </w:rPr>
              <w:fldChar w:fldCharType="begin"/>
            </w:r>
            <w:r w:rsidR="00AE3766">
              <w:rPr>
                <w:noProof/>
                <w:webHidden/>
              </w:rPr>
              <w:instrText xml:space="preserve"> PAGEREF _Toc436058904 \h </w:instrText>
            </w:r>
            <w:r w:rsidR="00AE3766">
              <w:rPr>
                <w:noProof/>
                <w:webHidden/>
              </w:rPr>
            </w:r>
            <w:r w:rsidR="00AE3766">
              <w:rPr>
                <w:noProof/>
                <w:webHidden/>
              </w:rPr>
              <w:fldChar w:fldCharType="separate"/>
            </w:r>
            <w:r w:rsidR="004C305F">
              <w:rPr>
                <w:noProof/>
                <w:webHidden/>
              </w:rPr>
              <w:t>132</w:t>
            </w:r>
            <w:r w:rsidR="00AE3766">
              <w:rPr>
                <w:noProof/>
                <w:webHidden/>
              </w:rPr>
              <w:fldChar w:fldCharType="end"/>
            </w:r>
          </w:hyperlink>
        </w:p>
        <w:p w14:paraId="41E77F51" w14:textId="023DB0F4" w:rsidR="00AE3766" w:rsidRDefault="009223FF">
          <w:pPr>
            <w:pStyle w:val="TOC3"/>
            <w:rPr>
              <w:rFonts w:asciiTheme="minorHAnsi" w:hAnsiTheme="minorHAnsi"/>
              <w:noProof/>
              <w:color w:val="auto"/>
              <w:szCs w:val="22"/>
            </w:rPr>
          </w:pPr>
          <w:hyperlink w:anchor="_Toc436058905" w:history="1">
            <w:r w:rsidR="00AE3766" w:rsidRPr="007A4E83">
              <w:rPr>
                <w:rStyle w:val="Hyperlink"/>
                <w:noProof/>
              </w:rPr>
              <w:t>1.1.40</w:t>
            </w:r>
            <w:r w:rsidR="00AE3766">
              <w:rPr>
                <w:rFonts w:asciiTheme="minorHAnsi" w:hAnsiTheme="minorHAnsi"/>
                <w:noProof/>
                <w:color w:val="auto"/>
                <w:szCs w:val="22"/>
              </w:rPr>
              <w:tab/>
            </w:r>
            <w:r w:rsidR="00AE3766" w:rsidRPr="007A4E83">
              <w:rPr>
                <w:rStyle w:val="Hyperlink"/>
                <w:noProof/>
              </w:rPr>
              <w:t>Summative Assessments</w:t>
            </w:r>
            <w:r w:rsidR="00AE3766">
              <w:rPr>
                <w:noProof/>
                <w:webHidden/>
              </w:rPr>
              <w:tab/>
            </w:r>
            <w:r w:rsidR="00AE3766">
              <w:rPr>
                <w:noProof/>
                <w:webHidden/>
              </w:rPr>
              <w:fldChar w:fldCharType="begin"/>
            </w:r>
            <w:r w:rsidR="00AE3766">
              <w:rPr>
                <w:noProof/>
                <w:webHidden/>
              </w:rPr>
              <w:instrText xml:space="preserve"> PAGEREF _Toc436058905 \h </w:instrText>
            </w:r>
            <w:r w:rsidR="00AE3766">
              <w:rPr>
                <w:noProof/>
                <w:webHidden/>
              </w:rPr>
            </w:r>
            <w:r w:rsidR="00AE3766">
              <w:rPr>
                <w:noProof/>
                <w:webHidden/>
              </w:rPr>
              <w:fldChar w:fldCharType="separate"/>
            </w:r>
            <w:r w:rsidR="004C305F">
              <w:rPr>
                <w:noProof/>
                <w:webHidden/>
              </w:rPr>
              <w:t>135</w:t>
            </w:r>
            <w:r w:rsidR="00AE3766">
              <w:rPr>
                <w:noProof/>
                <w:webHidden/>
              </w:rPr>
              <w:fldChar w:fldCharType="end"/>
            </w:r>
          </w:hyperlink>
        </w:p>
        <w:p w14:paraId="690C2F9F" w14:textId="1D001869" w:rsidR="00AE3766" w:rsidRDefault="009223FF">
          <w:pPr>
            <w:pStyle w:val="TOC3"/>
            <w:rPr>
              <w:rFonts w:asciiTheme="minorHAnsi" w:hAnsiTheme="minorHAnsi"/>
              <w:noProof/>
              <w:color w:val="auto"/>
              <w:szCs w:val="22"/>
            </w:rPr>
          </w:pPr>
          <w:hyperlink w:anchor="_Toc436058906" w:history="1">
            <w:r w:rsidR="00AE3766" w:rsidRPr="007A4E83">
              <w:rPr>
                <w:rStyle w:val="Hyperlink"/>
                <w:noProof/>
              </w:rPr>
              <w:t>1.1.41</w:t>
            </w:r>
            <w:r w:rsidR="00AE3766">
              <w:rPr>
                <w:rFonts w:asciiTheme="minorHAnsi" w:hAnsiTheme="minorHAnsi"/>
                <w:noProof/>
                <w:color w:val="auto"/>
                <w:szCs w:val="22"/>
              </w:rPr>
              <w:tab/>
            </w:r>
            <w:r w:rsidR="00AE3766" w:rsidRPr="007A4E83">
              <w:rPr>
                <w:rStyle w:val="Hyperlink"/>
                <w:noProof/>
              </w:rPr>
              <w:t>Tenancy</w:t>
            </w:r>
            <w:r w:rsidR="00AE3766">
              <w:rPr>
                <w:noProof/>
                <w:webHidden/>
              </w:rPr>
              <w:tab/>
            </w:r>
            <w:r w:rsidR="00AE3766">
              <w:rPr>
                <w:noProof/>
                <w:webHidden/>
              </w:rPr>
              <w:fldChar w:fldCharType="begin"/>
            </w:r>
            <w:r w:rsidR="00AE3766">
              <w:rPr>
                <w:noProof/>
                <w:webHidden/>
              </w:rPr>
              <w:instrText xml:space="preserve"> PAGEREF _Toc436058906 \h </w:instrText>
            </w:r>
            <w:r w:rsidR="00AE3766">
              <w:rPr>
                <w:noProof/>
                <w:webHidden/>
              </w:rPr>
            </w:r>
            <w:r w:rsidR="00AE3766">
              <w:rPr>
                <w:noProof/>
                <w:webHidden/>
              </w:rPr>
              <w:fldChar w:fldCharType="separate"/>
            </w:r>
            <w:r w:rsidR="004C305F">
              <w:rPr>
                <w:noProof/>
                <w:webHidden/>
              </w:rPr>
              <w:t>135</w:t>
            </w:r>
            <w:r w:rsidR="00AE3766">
              <w:rPr>
                <w:noProof/>
                <w:webHidden/>
              </w:rPr>
              <w:fldChar w:fldCharType="end"/>
            </w:r>
          </w:hyperlink>
        </w:p>
        <w:p w14:paraId="138BE7DE" w14:textId="6C1128D1" w:rsidR="00AE3766" w:rsidRDefault="009223FF">
          <w:pPr>
            <w:pStyle w:val="TOC2"/>
            <w:tabs>
              <w:tab w:val="right" w:leader="dot" w:pos="10790"/>
            </w:tabs>
            <w:rPr>
              <w:rFonts w:asciiTheme="minorHAnsi" w:hAnsiTheme="minorHAnsi"/>
              <w:noProof/>
              <w:color w:val="auto"/>
              <w:szCs w:val="22"/>
            </w:rPr>
          </w:pPr>
          <w:hyperlink w:anchor="_Toc436058907" w:history="1">
            <w:r w:rsidR="00AE3766" w:rsidRPr="007A4E83">
              <w:rPr>
                <w:rStyle w:val="Hyperlink"/>
                <w:noProof/>
              </w:rPr>
              <w:t>Technical Requirements</w:t>
            </w:r>
            <w:r w:rsidR="00AE3766">
              <w:rPr>
                <w:noProof/>
                <w:webHidden/>
              </w:rPr>
              <w:tab/>
            </w:r>
            <w:r w:rsidR="00AE3766">
              <w:rPr>
                <w:noProof/>
                <w:webHidden/>
              </w:rPr>
              <w:fldChar w:fldCharType="begin"/>
            </w:r>
            <w:r w:rsidR="00AE3766">
              <w:rPr>
                <w:noProof/>
                <w:webHidden/>
              </w:rPr>
              <w:instrText xml:space="preserve"> PAGEREF _Toc436058907 \h </w:instrText>
            </w:r>
            <w:r w:rsidR="00AE3766">
              <w:rPr>
                <w:noProof/>
                <w:webHidden/>
              </w:rPr>
            </w:r>
            <w:r w:rsidR="00AE3766">
              <w:rPr>
                <w:noProof/>
                <w:webHidden/>
              </w:rPr>
              <w:fldChar w:fldCharType="separate"/>
            </w:r>
            <w:r w:rsidR="004C305F">
              <w:rPr>
                <w:noProof/>
                <w:webHidden/>
              </w:rPr>
              <w:t>137</w:t>
            </w:r>
            <w:r w:rsidR="00AE3766">
              <w:rPr>
                <w:noProof/>
                <w:webHidden/>
              </w:rPr>
              <w:fldChar w:fldCharType="end"/>
            </w:r>
          </w:hyperlink>
        </w:p>
        <w:p w14:paraId="794AE1D9" w14:textId="14484A29" w:rsidR="00AE3766" w:rsidRDefault="009223FF">
          <w:pPr>
            <w:pStyle w:val="TOC3"/>
            <w:rPr>
              <w:rFonts w:asciiTheme="minorHAnsi" w:hAnsiTheme="minorHAnsi"/>
              <w:noProof/>
              <w:color w:val="auto"/>
              <w:szCs w:val="22"/>
            </w:rPr>
          </w:pPr>
          <w:hyperlink w:anchor="_Toc436058908" w:history="1">
            <w:r w:rsidR="00AE3766" w:rsidRPr="007A4E83">
              <w:rPr>
                <w:rStyle w:val="Hyperlink"/>
                <w:noProof/>
              </w:rPr>
              <w:t>1.1.42</w:t>
            </w:r>
            <w:r w:rsidR="00AE3766">
              <w:rPr>
                <w:rFonts w:asciiTheme="minorHAnsi" w:hAnsiTheme="minorHAnsi"/>
                <w:noProof/>
                <w:color w:val="auto"/>
                <w:szCs w:val="22"/>
              </w:rPr>
              <w:tab/>
            </w:r>
            <w:r w:rsidR="00AE3766" w:rsidRPr="007A4E83">
              <w:rPr>
                <w:rStyle w:val="Hyperlink"/>
                <w:noProof/>
              </w:rPr>
              <w:t>Viewing reports</w:t>
            </w:r>
            <w:r w:rsidR="00AE3766">
              <w:rPr>
                <w:noProof/>
                <w:webHidden/>
              </w:rPr>
              <w:tab/>
            </w:r>
            <w:r w:rsidR="00AE3766">
              <w:rPr>
                <w:noProof/>
                <w:webHidden/>
              </w:rPr>
              <w:fldChar w:fldCharType="begin"/>
            </w:r>
            <w:r w:rsidR="00AE3766">
              <w:rPr>
                <w:noProof/>
                <w:webHidden/>
              </w:rPr>
              <w:instrText xml:space="preserve"> PAGEREF _Toc436058908 \h </w:instrText>
            </w:r>
            <w:r w:rsidR="00AE3766">
              <w:rPr>
                <w:noProof/>
                <w:webHidden/>
              </w:rPr>
            </w:r>
            <w:r w:rsidR="00AE3766">
              <w:rPr>
                <w:noProof/>
                <w:webHidden/>
              </w:rPr>
              <w:fldChar w:fldCharType="separate"/>
            </w:r>
            <w:r w:rsidR="004C305F">
              <w:rPr>
                <w:noProof/>
                <w:webHidden/>
              </w:rPr>
              <w:t>137</w:t>
            </w:r>
            <w:r w:rsidR="00AE3766">
              <w:rPr>
                <w:noProof/>
                <w:webHidden/>
              </w:rPr>
              <w:fldChar w:fldCharType="end"/>
            </w:r>
          </w:hyperlink>
        </w:p>
        <w:p w14:paraId="48C7367F" w14:textId="1EB855EF" w:rsidR="00AE3766" w:rsidRDefault="009223FF">
          <w:pPr>
            <w:pStyle w:val="TOC3"/>
            <w:rPr>
              <w:rFonts w:asciiTheme="minorHAnsi" w:hAnsiTheme="minorHAnsi"/>
              <w:noProof/>
              <w:color w:val="auto"/>
              <w:szCs w:val="22"/>
            </w:rPr>
          </w:pPr>
          <w:hyperlink w:anchor="_Toc436058909" w:history="1">
            <w:r w:rsidR="00AE3766" w:rsidRPr="007A4E83">
              <w:rPr>
                <w:rStyle w:val="Hyperlink"/>
                <w:noProof/>
              </w:rPr>
              <w:t>1.1.43</w:t>
            </w:r>
            <w:r w:rsidR="00AE3766">
              <w:rPr>
                <w:rFonts w:asciiTheme="minorHAnsi" w:hAnsiTheme="minorHAnsi"/>
                <w:noProof/>
                <w:color w:val="auto"/>
                <w:szCs w:val="22"/>
              </w:rPr>
              <w:tab/>
            </w:r>
            <w:r w:rsidR="00AE3766" w:rsidRPr="007A4E83">
              <w:rPr>
                <w:rStyle w:val="Hyperlink"/>
                <w:noProof/>
              </w:rPr>
              <w:t>Data Sources</w:t>
            </w:r>
            <w:r w:rsidR="00AE3766">
              <w:rPr>
                <w:noProof/>
                <w:webHidden/>
              </w:rPr>
              <w:tab/>
            </w:r>
            <w:r w:rsidR="00AE3766">
              <w:rPr>
                <w:noProof/>
                <w:webHidden/>
              </w:rPr>
              <w:fldChar w:fldCharType="begin"/>
            </w:r>
            <w:r w:rsidR="00AE3766">
              <w:rPr>
                <w:noProof/>
                <w:webHidden/>
              </w:rPr>
              <w:instrText xml:space="preserve"> PAGEREF _Toc436058909 \h </w:instrText>
            </w:r>
            <w:r w:rsidR="00AE3766">
              <w:rPr>
                <w:noProof/>
                <w:webHidden/>
              </w:rPr>
            </w:r>
            <w:r w:rsidR="00AE3766">
              <w:rPr>
                <w:noProof/>
                <w:webHidden/>
              </w:rPr>
              <w:fldChar w:fldCharType="separate"/>
            </w:r>
            <w:r w:rsidR="004C305F">
              <w:rPr>
                <w:noProof/>
                <w:webHidden/>
              </w:rPr>
              <w:t>137</w:t>
            </w:r>
            <w:r w:rsidR="00AE3766">
              <w:rPr>
                <w:noProof/>
                <w:webHidden/>
              </w:rPr>
              <w:fldChar w:fldCharType="end"/>
            </w:r>
          </w:hyperlink>
        </w:p>
        <w:p w14:paraId="1D8278EF" w14:textId="3CED7DDE" w:rsidR="00AE3766" w:rsidRDefault="009223FF">
          <w:pPr>
            <w:pStyle w:val="TOC3"/>
            <w:rPr>
              <w:rFonts w:asciiTheme="minorHAnsi" w:hAnsiTheme="minorHAnsi"/>
              <w:noProof/>
              <w:color w:val="auto"/>
              <w:szCs w:val="22"/>
            </w:rPr>
          </w:pPr>
          <w:hyperlink w:anchor="_Toc436058910" w:history="1">
            <w:r w:rsidR="00AE3766" w:rsidRPr="007A4E83">
              <w:rPr>
                <w:rStyle w:val="Hyperlink"/>
                <w:noProof/>
              </w:rPr>
              <w:t>1.1.44</w:t>
            </w:r>
            <w:r w:rsidR="00AE3766">
              <w:rPr>
                <w:rFonts w:asciiTheme="minorHAnsi" w:hAnsiTheme="minorHAnsi"/>
                <w:noProof/>
                <w:color w:val="auto"/>
                <w:szCs w:val="22"/>
              </w:rPr>
              <w:tab/>
            </w:r>
            <w:r w:rsidR="00AE3766" w:rsidRPr="007A4E83">
              <w:rPr>
                <w:rStyle w:val="Hyperlink"/>
                <w:noProof/>
              </w:rPr>
              <w:t>Reporting Technology Stack</w:t>
            </w:r>
            <w:r w:rsidR="00AE3766">
              <w:rPr>
                <w:noProof/>
                <w:webHidden/>
              </w:rPr>
              <w:tab/>
            </w:r>
            <w:r w:rsidR="00AE3766">
              <w:rPr>
                <w:noProof/>
                <w:webHidden/>
              </w:rPr>
              <w:fldChar w:fldCharType="begin"/>
            </w:r>
            <w:r w:rsidR="00AE3766">
              <w:rPr>
                <w:noProof/>
                <w:webHidden/>
              </w:rPr>
              <w:instrText xml:space="preserve"> PAGEREF _Toc436058910 \h </w:instrText>
            </w:r>
            <w:r w:rsidR="00AE3766">
              <w:rPr>
                <w:noProof/>
                <w:webHidden/>
              </w:rPr>
            </w:r>
            <w:r w:rsidR="00AE3766">
              <w:rPr>
                <w:noProof/>
                <w:webHidden/>
              </w:rPr>
              <w:fldChar w:fldCharType="separate"/>
            </w:r>
            <w:r w:rsidR="004C305F">
              <w:rPr>
                <w:noProof/>
                <w:webHidden/>
              </w:rPr>
              <w:t>137</w:t>
            </w:r>
            <w:r w:rsidR="00AE3766">
              <w:rPr>
                <w:noProof/>
                <w:webHidden/>
              </w:rPr>
              <w:fldChar w:fldCharType="end"/>
            </w:r>
          </w:hyperlink>
        </w:p>
        <w:p w14:paraId="316637A6" w14:textId="7E028D7A" w:rsidR="00AE3766" w:rsidRDefault="009223FF">
          <w:pPr>
            <w:pStyle w:val="TOC2"/>
            <w:tabs>
              <w:tab w:val="right" w:leader="dot" w:pos="10790"/>
            </w:tabs>
            <w:rPr>
              <w:rFonts w:asciiTheme="minorHAnsi" w:hAnsiTheme="minorHAnsi"/>
              <w:noProof/>
              <w:color w:val="auto"/>
              <w:szCs w:val="22"/>
            </w:rPr>
          </w:pPr>
          <w:hyperlink w:anchor="_Toc436058911" w:history="1">
            <w:r w:rsidR="00AE3766" w:rsidRPr="007A4E83">
              <w:rPr>
                <w:rStyle w:val="Hyperlink"/>
                <w:noProof/>
              </w:rPr>
              <w:t>Member-State Configuration and Extension of the Reporting System</w:t>
            </w:r>
            <w:r w:rsidR="00AE3766">
              <w:rPr>
                <w:noProof/>
                <w:webHidden/>
              </w:rPr>
              <w:tab/>
            </w:r>
            <w:r w:rsidR="00AE3766">
              <w:rPr>
                <w:noProof/>
                <w:webHidden/>
              </w:rPr>
              <w:fldChar w:fldCharType="begin"/>
            </w:r>
            <w:r w:rsidR="00AE3766">
              <w:rPr>
                <w:noProof/>
                <w:webHidden/>
              </w:rPr>
              <w:instrText xml:space="preserve"> PAGEREF _Toc436058911 \h </w:instrText>
            </w:r>
            <w:r w:rsidR="00AE3766">
              <w:rPr>
                <w:noProof/>
                <w:webHidden/>
              </w:rPr>
            </w:r>
            <w:r w:rsidR="00AE3766">
              <w:rPr>
                <w:noProof/>
                <w:webHidden/>
              </w:rPr>
              <w:fldChar w:fldCharType="separate"/>
            </w:r>
            <w:r w:rsidR="004C305F">
              <w:rPr>
                <w:noProof/>
                <w:webHidden/>
              </w:rPr>
              <w:t>138</w:t>
            </w:r>
            <w:r w:rsidR="00AE3766">
              <w:rPr>
                <w:noProof/>
                <w:webHidden/>
              </w:rPr>
              <w:fldChar w:fldCharType="end"/>
            </w:r>
          </w:hyperlink>
        </w:p>
        <w:p w14:paraId="3971B871" w14:textId="42FA8DBC" w:rsidR="00AE3766" w:rsidRDefault="009223FF">
          <w:pPr>
            <w:pStyle w:val="TOC2"/>
            <w:tabs>
              <w:tab w:val="right" w:leader="dot" w:pos="10790"/>
            </w:tabs>
            <w:rPr>
              <w:rFonts w:asciiTheme="minorHAnsi" w:hAnsiTheme="minorHAnsi"/>
              <w:noProof/>
              <w:color w:val="auto"/>
              <w:szCs w:val="22"/>
            </w:rPr>
          </w:pPr>
          <w:hyperlink w:anchor="_Toc436058912" w:history="1">
            <w:r w:rsidR="00AE3766" w:rsidRPr="007A4E83">
              <w:rPr>
                <w:rStyle w:val="Hyperlink"/>
                <w:noProof/>
              </w:rPr>
              <w:t>Documented Assumptions and Clarifications</w:t>
            </w:r>
            <w:r w:rsidR="00AE3766">
              <w:rPr>
                <w:noProof/>
                <w:webHidden/>
              </w:rPr>
              <w:tab/>
            </w:r>
            <w:r w:rsidR="00AE3766">
              <w:rPr>
                <w:noProof/>
                <w:webHidden/>
              </w:rPr>
              <w:fldChar w:fldCharType="begin"/>
            </w:r>
            <w:r w:rsidR="00AE3766">
              <w:rPr>
                <w:noProof/>
                <w:webHidden/>
              </w:rPr>
              <w:instrText xml:space="preserve"> PAGEREF _Toc436058912 \h </w:instrText>
            </w:r>
            <w:r w:rsidR="00AE3766">
              <w:rPr>
                <w:noProof/>
                <w:webHidden/>
              </w:rPr>
            </w:r>
            <w:r w:rsidR="00AE3766">
              <w:rPr>
                <w:noProof/>
                <w:webHidden/>
              </w:rPr>
              <w:fldChar w:fldCharType="separate"/>
            </w:r>
            <w:r w:rsidR="004C305F">
              <w:rPr>
                <w:noProof/>
                <w:webHidden/>
              </w:rPr>
              <w:t>139</w:t>
            </w:r>
            <w:r w:rsidR="00AE3766">
              <w:rPr>
                <w:noProof/>
                <w:webHidden/>
              </w:rPr>
              <w:fldChar w:fldCharType="end"/>
            </w:r>
          </w:hyperlink>
        </w:p>
        <w:p w14:paraId="5ABD986C" w14:textId="211C4E6C" w:rsidR="00AE3766" w:rsidRDefault="009223FF">
          <w:pPr>
            <w:pStyle w:val="TOC3"/>
            <w:rPr>
              <w:rFonts w:asciiTheme="minorHAnsi" w:hAnsiTheme="minorHAnsi"/>
              <w:noProof/>
              <w:color w:val="auto"/>
              <w:szCs w:val="22"/>
            </w:rPr>
          </w:pPr>
          <w:hyperlink w:anchor="_Toc436058913" w:history="1">
            <w:r w:rsidR="00AE3766" w:rsidRPr="007A4E83">
              <w:rPr>
                <w:rStyle w:val="Hyperlink"/>
                <w:noProof/>
              </w:rPr>
              <w:t>1.1.45</w:t>
            </w:r>
            <w:r w:rsidR="00AE3766">
              <w:rPr>
                <w:rFonts w:asciiTheme="minorHAnsi" w:hAnsiTheme="minorHAnsi"/>
                <w:noProof/>
                <w:color w:val="auto"/>
                <w:szCs w:val="22"/>
              </w:rPr>
              <w:tab/>
            </w:r>
            <w:r w:rsidR="00AE3766" w:rsidRPr="007A4E83">
              <w:rPr>
                <w:rStyle w:val="Hyperlink"/>
                <w:noProof/>
              </w:rPr>
              <w:t>Truth at Test Time</w:t>
            </w:r>
            <w:r w:rsidR="00AE3766">
              <w:rPr>
                <w:noProof/>
                <w:webHidden/>
              </w:rPr>
              <w:tab/>
            </w:r>
            <w:r w:rsidR="00AE3766">
              <w:rPr>
                <w:noProof/>
                <w:webHidden/>
              </w:rPr>
              <w:fldChar w:fldCharType="begin"/>
            </w:r>
            <w:r w:rsidR="00AE3766">
              <w:rPr>
                <w:noProof/>
                <w:webHidden/>
              </w:rPr>
              <w:instrText xml:space="preserve"> PAGEREF _Toc436058913 \h </w:instrText>
            </w:r>
            <w:r w:rsidR="00AE3766">
              <w:rPr>
                <w:noProof/>
                <w:webHidden/>
              </w:rPr>
            </w:r>
            <w:r w:rsidR="00AE3766">
              <w:rPr>
                <w:noProof/>
                <w:webHidden/>
              </w:rPr>
              <w:fldChar w:fldCharType="separate"/>
            </w:r>
            <w:r w:rsidR="004C305F">
              <w:rPr>
                <w:noProof/>
                <w:webHidden/>
              </w:rPr>
              <w:t>139</w:t>
            </w:r>
            <w:r w:rsidR="00AE3766">
              <w:rPr>
                <w:noProof/>
                <w:webHidden/>
              </w:rPr>
              <w:fldChar w:fldCharType="end"/>
            </w:r>
          </w:hyperlink>
        </w:p>
        <w:p w14:paraId="368D4B1D" w14:textId="55F95901" w:rsidR="00AE3766" w:rsidRDefault="009223FF">
          <w:pPr>
            <w:pStyle w:val="TOC3"/>
            <w:rPr>
              <w:rFonts w:asciiTheme="minorHAnsi" w:hAnsiTheme="minorHAnsi"/>
              <w:noProof/>
              <w:color w:val="auto"/>
              <w:szCs w:val="22"/>
            </w:rPr>
          </w:pPr>
          <w:hyperlink w:anchor="_Toc436058914" w:history="1">
            <w:r w:rsidR="00AE3766" w:rsidRPr="007A4E83">
              <w:rPr>
                <w:rStyle w:val="Hyperlink"/>
                <w:noProof/>
              </w:rPr>
              <w:t>1.1.46</w:t>
            </w:r>
            <w:r w:rsidR="00AE3766">
              <w:rPr>
                <w:rFonts w:asciiTheme="minorHAnsi" w:hAnsiTheme="minorHAnsi"/>
                <w:noProof/>
                <w:color w:val="auto"/>
                <w:szCs w:val="22"/>
              </w:rPr>
              <w:tab/>
            </w:r>
            <w:r w:rsidR="00AE3766" w:rsidRPr="007A4E83">
              <w:rPr>
                <w:rStyle w:val="Hyperlink"/>
                <w:noProof/>
              </w:rPr>
              <w:t>Data-Driven Hierarchy</w:t>
            </w:r>
            <w:r w:rsidR="00AE3766">
              <w:rPr>
                <w:noProof/>
                <w:webHidden/>
              </w:rPr>
              <w:tab/>
            </w:r>
            <w:r w:rsidR="00AE3766">
              <w:rPr>
                <w:noProof/>
                <w:webHidden/>
              </w:rPr>
              <w:fldChar w:fldCharType="begin"/>
            </w:r>
            <w:r w:rsidR="00AE3766">
              <w:rPr>
                <w:noProof/>
                <w:webHidden/>
              </w:rPr>
              <w:instrText xml:space="preserve"> PAGEREF _Toc436058914 \h </w:instrText>
            </w:r>
            <w:r w:rsidR="00AE3766">
              <w:rPr>
                <w:noProof/>
                <w:webHidden/>
              </w:rPr>
            </w:r>
            <w:r w:rsidR="00AE3766">
              <w:rPr>
                <w:noProof/>
                <w:webHidden/>
              </w:rPr>
              <w:fldChar w:fldCharType="separate"/>
            </w:r>
            <w:r w:rsidR="004C305F">
              <w:rPr>
                <w:noProof/>
                <w:webHidden/>
              </w:rPr>
              <w:t>139</w:t>
            </w:r>
            <w:r w:rsidR="00AE3766">
              <w:rPr>
                <w:noProof/>
                <w:webHidden/>
              </w:rPr>
              <w:fldChar w:fldCharType="end"/>
            </w:r>
          </w:hyperlink>
        </w:p>
        <w:p w14:paraId="6587763E" w14:textId="59D8580C" w:rsidR="00AE3766" w:rsidRDefault="009223FF">
          <w:pPr>
            <w:pStyle w:val="TOC3"/>
            <w:rPr>
              <w:rFonts w:asciiTheme="minorHAnsi" w:hAnsiTheme="minorHAnsi"/>
              <w:noProof/>
              <w:color w:val="auto"/>
              <w:szCs w:val="22"/>
            </w:rPr>
          </w:pPr>
          <w:hyperlink w:anchor="_Toc436058915" w:history="1">
            <w:r w:rsidR="00AE3766" w:rsidRPr="007A4E83">
              <w:rPr>
                <w:rStyle w:val="Hyperlink"/>
                <w:noProof/>
              </w:rPr>
              <w:t>1.1.47</w:t>
            </w:r>
            <w:r w:rsidR="00AE3766">
              <w:rPr>
                <w:rFonts w:asciiTheme="minorHAnsi" w:hAnsiTheme="minorHAnsi"/>
                <w:noProof/>
                <w:color w:val="auto"/>
                <w:szCs w:val="22"/>
              </w:rPr>
              <w:tab/>
            </w:r>
            <w:r w:rsidR="00AE3766" w:rsidRPr="007A4E83">
              <w:rPr>
                <w:rStyle w:val="Hyperlink"/>
                <w:noProof/>
              </w:rPr>
              <w:t>Enrollment</w:t>
            </w:r>
            <w:r w:rsidR="00AE3766">
              <w:rPr>
                <w:noProof/>
                <w:webHidden/>
              </w:rPr>
              <w:tab/>
            </w:r>
            <w:r w:rsidR="00AE3766">
              <w:rPr>
                <w:noProof/>
                <w:webHidden/>
              </w:rPr>
              <w:fldChar w:fldCharType="begin"/>
            </w:r>
            <w:r w:rsidR="00AE3766">
              <w:rPr>
                <w:noProof/>
                <w:webHidden/>
              </w:rPr>
              <w:instrText xml:space="preserve"> PAGEREF _Toc436058915 \h </w:instrText>
            </w:r>
            <w:r w:rsidR="00AE3766">
              <w:rPr>
                <w:noProof/>
                <w:webHidden/>
              </w:rPr>
            </w:r>
            <w:r w:rsidR="00AE3766">
              <w:rPr>
                <w:noProof/>
                <w:webHidden/>
              </w:rPr>
              <w:fldChar w:fldCharType="separate"/>
            </w:r>
            <w:r w:rsidR="004C305F">
              <w:rPr>
                <w:noProof/>
                <w:webHidden/>
              </w:rPr>
              <w:t>139</w:t>
            </w:r>
            <w:r w:rsidR="00AE3766">
              <w:rPr>
                <w:noProof/>
                <w:webHidden/>
              </w:rPr>
              <w:fldChar w:fldCharType="end"/>
            </w:r>
          </w:hyperlink>
        </w:p>
        <w:p w14:paraId="18D01925" w14:textId="5BB6B8A6" w:rsidR="00AE3766" w:rsidRDefault="009223FF">
          <w:pPr>
            <w:pStyle w:val="TOC3"/>
            <w:rPr>
              <w:rFonts w:asciiTheme="minorHAnsi" w:hAnsiTheme="minorHAnsi"/>
              <w:noProof/>
              <w:color w:val="auto"/>
              <w:szCs w:val="22"/>
            </w:rPr>
          </w:pPr>
          <w:hyperlink w:anchor="_Toc436058916" w:history="1">
            <w:r w:rsidR="00AE3766" w:rsidRPr="007A4E83">
              <w:rPr>
                <w:rStyle w:val="Hyperlink"/>
                <w:noProof/>
              </w:rPr>
              <w:t>1.1.48</w:t>
            </w:r>
            <w:r w:rsidR="00AE3766">
              <w:rPr>
                <w:rFonts w:asciiTheme="minorHAnsi" w:hAnsiTheme="minorHAnsi"/>
                <w:noProof/>
                <w:color w:val="auto"/>
                <w:szCs w:val="22"/>
              </w:rPr>
              <w:tab/>
            </w:r>
            <w:r w:rsidR="00AE3766" w:rsidRPr="007A4E83">
              <w:rPr>
                <w:rStyle w:val="Hyperlink"/>
                <w:noProof/>
              </w:rPr>
              <w:t>Instructional Use</w:t>
            </w:r>
            <w:r w:rsidR="00AE3766">
              <w:rPr>
                <w:noProof/>
                <w:webHidden/>
              </w:rPr>
              <w:tab/>
            </w:r>
            <w:r w:rsidR="00AE3766">
              <w:rPr>
                <w:noProof/>
                <w:webHidden/>
              </w:rPr>
              <w:fldChar w:fldCharType="begin"/>
            </w:r>
            <w:r w:rsidR="00AE3766">
              <w:rPr>
                <w:noProof/>
                <w:webHidden/>
              </w:rPr>
              <w:instrText xml:space="preserve"> PAGEREF _Toc436058916 \h </w:instrText>
            </w:r>
            <w:r w:rsidR="00AE3766">
              <w:rPr>
                <w:noProof/>
                <w:webHidden/>
              </w:rPr>
            </w:r>
            <w:r w:rsidR="00AE3766">
              <w:rPr>
                <w:noProof/>
                <w:webHidden/>
              </w:rPr>
              <w:fldChar w:fldCharType="separate"/>
            </w:r>
            <w:r w:rsidR="004C305F">
              <w:rPr>
                <w:noProof/>
                <w:webHidden/>
              </w:rPr>
              <w:t>140</w:t>
            </w:r>
            <w:r w:rsidR="00AE3766">
              <w:rPr>
                <w:noProof/>
                <w:webHidden/>
              </w:rPr>
              <w:fldChar w:fldCharType="end"/>
            </w:r>
          </w:hyperlink>
        </w:p>
        <w:p w14:paraId="02615425" w14:textId="0BD68E8D" w:rsidR="00AE3766" w:rsidRDefault="009223FF">
          <w:pPr>
            <w:pStyle w:val="TOC3"/>
            <w:rPr>
              <w:rFonts w:asciiTheme="minorHAnsi" w:hAnsiTheme="minorHAnsi"/>
              <w:noProof/>
              <w:color w:val="auto"/>
              <w:szCs w:val="22"/>
            </w:rPr>
          </w:pPr>
          <w:hyperlink w:anchor="_Toc436058917" w:history="1">
            <w:r w:rsidR="00AE3766" w:rsidRPr="007A4E83">
              <w:rPr>
                <w:rStyle w:val="Hyperlink"/>
                <w:noProof/>
              </w:rPr>
              <w:t>1.1.49</w:t>
            </w:r>
            <w:r w:rsidR="00AE3766">
              <w:rPr>
                <w:rFonts w:asciiTheme="minorHAnsi" w:hAnsiTheme="minorHAnsi"/>
                <w:noProof/>
                <w:color w:val="auto"/>
                <w:szCs w:val="22"/>
              </w:rPr>
              <w:tab/>
            </w:r>
            <w:r w:rsidR="00AE3766" w:rsidRPr="007A4E83">
              <w:rPr>
                <w:rStyle w:val="Hyperlink"/>
                <w:noProof/>
              </w:rPr>
              <w:t>Statistical Analysis</w:t>
            </w:r>
            <w:r w:rsidR="00AE3766">
              <w:rPr>
                <w:noProof/>
                <w:webHidden/>
              </w:rPr>
              <w:tab/>
            </w:r>
            <w:r w:rsidR="00AE3766">
              <w:rPr>
                <w:noProof/>
                <w:webHidden/>
              </w:rPr>
              <w:fldChar w:fldCharType="begin"/>
            </w:r>
            <w:r w:rsidR="00AE3766">
              <w:rPr>
                <w:noProof/>
                <w:webHidden/>
              </w:rPr>
              <w:instrText xml:space="preserve"> PAGEREF _Toc436058917 \h </w:instrText>
            </w:r>
            <w:r w:rsidR="00AE3766">
              <w:rPr>
                <w:noProof/>
                <w:webHidden/>
              </w:rPr>
            </w:r>
            <w:r w:rsidR="00AE3766">
              <w:rPr>
                <w:noProof/>
                <w:webHidden/>
              </w:rPr>
              <w:fldChar w:fldCharType="separate"/>
            </w:r>
            <w:r w:rsidR="004C305F">
              <w:rPr>
                <w:noProof/>
                <w:webHidden/>
              </w:rPr>
              <w:t>140</w:t>
            </w:r>
            <w:r w:rsidR="00AE3766">
              <w:rPr>
                <w:noProof/>
                <w:webHidden/>
              </w:rPr>
              <w:fldChar w:fldCharType="end"/>
            </w:r>
          </w:hyperlink>
        </w:p>
        <w:p w14:paraId="6AE5CFA7" w14:textId="41276D52" w:rsidR="00AE3766" w:rsidRDefault="009223FF">
          <w:pPr>
            <w:pStyle w:val="TOC3"/>
            <w:rPr>
              <w:rFonts w:asciiTheme="minorHAnsi" w:hAnsiTheme="minorHAnsi"/>
              <w:noProof/>
              <w:color w:val="auto"/>
              <w:szCs w:val="22"/>
            </w:rPr>
          </w:pPr>
          <w:hyperlink w:anchor="_Toc436058918" w:history="1">
            <w:r w:rsidR="00AE3766" w:rsidRPr="007A4E83">
              <w:rPr>
                <w:rStyle w:val="Hyperlink"/>
                <w:noProof/>
              </w:rPr>
              <w:t>1.1.50</w:t>
            </w:r>
            <w:r w:rsidR="00AE3766">
              <w:rPr>
                <w:rFonts w:asciiTheme="minorHAnsi" w:hAnsiTheme="minorHAnsi"/>
                <w:noProof/>
                <w:color w:val="auto"/>
                <w:szCs w:val="22"/>
              </w:rPr>
              <w:tab/>
            </w:r>
            <w:r w:rsidR="00AE3766" w:rsidRPr="007A4E83">
              <w:rPr>
                <w:rStyle w:val="Hyperlink"/>
                <w:noProof/>
              </w:rPr>
              <w:t>Longitudinal Data and Student IDs</w:t>
            </w:r>
            <w:r w:rsidR="00AE3766">
              <w:rPr>
                <w:noProof/>
                <w:webHidden/>
              </w:rPr>
              <w:tab/>
            </w:r>
            <w:r w:rsidR="00AE3766">
              <w:rPr>
                <w:noProof/>
                <w:webHidden/>
              </w:rPr>
              <w:fldChar w:fldCharType="begin"/>
            </w:r>
            <w:r w:rsidR="00AE3766">
              <w:rPr>
                <w:noProof/>
                <w:webHidden/>
              </w:rPr>
              <w:instrText xml:space="preserve"> PAGEREF _Toc436058918 \h </w:instrText>
            </w:r>
            <w:r w:rsidR="00AE3766">
              <w:rPr>
                <w:noProof/>
                <w:webHidden/>
              </w:rPr>
            </w:r>
            <w:r w:rsidR="00AE3766">
              <w:rPr>
                <w:noProof/>
                <w:webHidden/>
              </w:rPr>
              <w:fldChar w:fldCharType="separate"/>
            </w:r>
            <w:r w:rsidR="004C305F">
              <w:rPr>
                <w:noProof/>
                <w:webHidden/>
              </w:rPr>
              <w:t>140</w:t>
            </w:r>
            <w:r w:rsidR="00AE3766">
              <w:rPr>
                <w:noProof/>
                <w:webHidden/>
              </w:rPr>
              <w:fldChar w:fldCharType="end"/>
            </w:r>
          </w:hyperlink>
        </w:p>
        <w:p w14:paraId="0D5C2D10" w14:textId="2099C22D" w:rsidR="00AE3766" w:rsidRDefault="009223FF">
          <w:pPr>
            <w:pStyle w:val="TOC3"/>
            <w:rPr>
              <w:rFonts w:asciiTheme="minorHAnsi" w:hAnsiTheme="minorHAnsi"/>
              <w:noProof/>
              <w:color w:val="auto"/>
              <w:szCs w:val="22"/>
            </w:rPr>
          </w:pPr>
          <w:hyperlink w:anchor="_Toc436058919" w:history="1">
            <w:r w:rsidR="00AE3766" w:rsidRPr="007A4E83">
              <w:rPr>
                <w:rStyle w:val="Hyperlink"/>
                <w:noProof/>
              </w:rPr>
              <w:t>1.1.51</w:t>
            </w:r>
            <w:r w:rsidR="00AE3766">
              <w:rPr>
                <w:rFonts w:asciiTheme="minorHAnsi" w:hAnsiTheme="minorHAnsi"/>
                <w:noProof/>
                <w:color w:val="auto"/>
                <w:szCs w:val="22"/>
              </w:rPr>
              <w:tab/>
            </w:r>
            <w:r w:rsidR="00AE3766" w:rsidRPr="007A4E83">
              <w:rPr>
                <w:rStyle w:val="Hyperlink"/>
                <w:noProof/>
              </w:rPr>
              <w:t>Comparing Aggregates</w:t>
            </w:r>
            <w:r w:rsidR="00AE3766">
              <w:rPr>
                <w:noProof/>
                <w:webHidden/>
              </w:rPr>
              <w:tab/>
            </w:r>
            <w:r w:rsidR="00AE3766">
              <w:rPr>
                <w:noProof/>
                <w:webHidden/>
              </w:rPr>
              <w:fldChar w:fldCharType="begin"/>
            </w:r>
            <w:r w:rsidR="00AE3766">
              <w:rPr>
                <w:noProof/>
                <w:webHidden/>
              </w:rPr>
              <w:instrText xml:space="preserve"> PAGEREF _Toc436058919 \h </w:instrText>
            </w:r>
            <w:r w:rsidR="00AE3766">
              <w:rPr>
                <w:noProof/>
                <w:webHidden/>
              </w:rPr>
            </w:r>
            <w:r w:rsidR="00AE3766">
              <w:rPr>
                <w:noProof/>
                <w:webHidden/>
              </w:rPr>
              <w:fldChar w:fldCharType="separate"/>
            </w:r>
            <w:r w:rsidR="004C305F">
              <w:rPr>
                <w:noProof/>
                <w:webHidden/>
              </w:rPr>
              <w:t>140</w:t>
            </w:r>
            <w:r w:rsidR="00AE3766">
              <w:rPr>
                <w:noProof/>
                <w:webHidden/>
              </w:rPr>
              <w:fldChar w:fldCharType="end"/>
            </w:r>
          </w:hyperlink>
        </w:p>
        <w:p w14:paraId="24397EBA" w14:textId="45BAF497" w:rsidR="00AE3766" w:rsidRDefault="009223FF">
          <w:pPr>
            <w:pStyle w:val="TOC3"/>
            <w:rPr>
              <w:rFonts w:asciiTheme="minorHAnsi" w:hAnsiTheme="minorHAnsi"/>
              <w:noProof/>
              <w:color w:val="auto"/>
              <w:szCs w:val="22"/>
            </w:rPr>
          </w:pPr>
          <w:hyperlink w:anchor="_Toc436058920" w:history="1">
            <w:r w:rsidR="00AE3766" w:rsidRPr="007A4E83">
              <w:rPr>
                <w:rStyle w:val="Hyperlink"/>
                <w:noProof/>
              </w:rPr>
              <w:t>1.1.52</w:t>
            </w:r>
            <w:r w:rsidR="00AE3766">
              <w:rPr>
                <w:rFonts w:asciiTheme="minorHAnsi" w:hAnsiTheme="minorHAnsi"/>
                <w:noProof/>
                <w:color w:val="auto"/>
                <w:szCs w:val="22"/>
              </w:rPr>
              <w:tab/>
            </w:r>
            <w:r w:rsidR="00AE3766" w:rsidRPr="007A4E83">
              <w:rPr>
                <w:rStyle w:val="Hyperlink"/>
                <w:noProof/>
              </w:rPr>
              <w:t>Group and Permission Definitions</w:t>
            </w:r>
            <w:r w:rsidR="00AE3766">
              <w:rPr>
                <w:noProof/>
                <w:webHidden/>
              </w:rPr>
              <w:tab/>
            </w:r>
            <w:r w:rsidR="00AE3766">
              <w:rPr>
                <w:noProof/>
                <w:webHidden/>
              </w:rPr>
              <w:fldChar w:fldCharType="begin"/>
            </w:r>
            <w:r w:rsidR="00AE3766">
              <w:rPr>
                <w:noProof/>
                <w:webHidden/>
              </w:rPr>
              <w:instrText xml:space="preserve"> PAGEREF _Toc436058920 \h </w:instrText>
            </w:r>
            <w:r w:rsidR="00AE3766">
              <w:rPr>
                <w:noProof/>
                <w:webHidden/>
              </w:rPr>
            </w:r>
            <w:r w:rsidR="00AE3766">
              <w:rPr>
                <w:noProof/>
                <w:webHidden/>
              </w:rPr>
              <w:fldChar w:fldCharType="separate"/>
            </w:r>
            <w:r w:rsidR="004C305F">
              <w:rPr>
                <w:noProof/>
                <w:webHidden/>
              </w:rPr>
              <w:t>141</w:t>
            </w:r>
            <w:r w:rsidR="00AE3766">
              <w:rPr>
                <w:noProof/>
                <w:webHidden/>
              </w:rPr>
              <w:fldChar w:fldCharType="end"/>
            </w:r>
          </w:hyperlink>
        </w:p>
        <w:p w14:paraId="4CBF7D16" w14:textId="797C31A1" w:rsidR="00AE3766" w:rsidRDefault="009223FF">
          <w:pPr>
            <w:pStyle w:val="TOC3"/>
            <w:rPr>
              <w:rFonts w:asciiTheme="minorHAnsi" w:hAnsiTheme="minorHAnsi"/>
              <w:noProof/>
              <w:color w:val="auto"/>
              <w:szCs w:val="22"/>
            </w:rPr>
          </w:pPr>
          <w:hyperlink w:anchor="_Toc436058921" w:history="1">
            <w:r w:rsidR="00AE3766" w:rsidRPr="007A4E83">
              <w:rPr>
                <w:rStyle w:val="Hyperlink"/>
                <w:noProof/>
              </w:rPr>
              <w:t>1.1.53</w:t>
            </w:r>
            <w:r w:rsidR="00AE3766">
              <w:rPr>
                <w:rFonts w:asciiTheme="minorHAnsi" w:hAnsiTheme="minorHAnsi"/>
                <w:noProof/>
                <w:color w:val="auto"/>
                <w:szCs w:val="22"/>
              </w:rPr>
              <w:tab/>
            </w:r>
            <w:r w:rsidR="00AE3766" w:rsidRPr="007A4E83">
              <w:rPr>
                <w:rStyle w:val="Hyperlink"/>
                <w:noProof/>
              </w:rPr>
              <w:t>System Functionality Restrictions</w:t>
            </w:r>
            <w:r w:rsidR="00AE3766">
              <w:rPr>
                <w:noProof/>
                <w:webHidden/>
              </w:rPr>
              <w:tab/>
            </w:r>
            <w:r w:rsidR="00AE3766">
              <w:rPr>
                <w:noProof/>
                <w:webHidden/>
              </w:rPr>
              <w:fldChar w:fldCharType="begin"/>
            </w:r>
            <w:r w:rsidR="00AE3766">
              <w:rPr>
                <w:noProof/>
                <w:webHidden/>
              </w:rPr>
              <w:instrText xml:space="preserve"> PAGEREF _Toc436058921 \h </w:instrText>
            </w:r>
            <w:r w:rsidR="00AE3766">
              <w:rPr>
                <w:noProof/>
                <w:webHidden/>
              </w:rPr>
            </w:r>
            <w:r w:rsidR="00AE3766">
              <w:rPr>
                <w:noProof/>
                <w:webHidden/>
              </w:rPr>
              <w:fldChar w:fldCharType="separate"/>
            </w:r>
            <w:r w:rsidR="004C305F">
              <w:rPr>
                <w:noProof/>
                <w:webHidden/>
              </w:rPr>
              <w:t>141</w:t>
            </w:r>
            <w:r w:rsidR="00AE3766">
              <w:rPr>
                <w:noProof/>
                <w:webHidden/>
              </w:rPr>
              <w:fldChar w:fldCharType="end"/>
            </w:r>
          </w:hyperlink>
        </w:p>
        <w:p w14:paraId="692E94D3" w14:textId="30462032" w:rsidR="00AE3766" w:rsidRDefault="009223FF">
          <w:pPr>
            <w:pStyle w:val="TOC3"/>
            <w:rPr>
              <w:rFonts w:asciiTheme="minorHAnsi" w:hAnsiTheme="minorHAnsi"/>
              <w:noProof/>
              <w:color w:val="auto"/>
              <w:szCs w:val="22"/>
            </w:rPr>
          </w:pPr>
          <w:hyperlink w:anchor="_Toc436058922" w:history="1">
            <w:r w:rsidR="00AE3766" w:rsidRPr="007A4E83">
              <w:rPr>
                <w:rStyle w:val="Hyperlink"/>
                <w:noProof/>
              </w:rPr>
              <w:t>1.1.54</w:t>
            </w:r>
            <w:r w:rsidR="00AE3766">
              <w:rPr>
                <w:rFonts w:asciiTheme="minorHAnsi" w:hAnsiTheme="minorHAnsi"/>
                <w:noProof/>
                <w:color w:val="auto"/>
                <w:szCs w:val="22"/>
              </w:rPr>
              <w:tab/>
            </w:r>
            <w:r w:rsidR="00AE3766" w:rsidRPr="007A4E83">
              <w:rPr>
                <w:rStyle w:val="Hyperlink"/>
                <w:noProof/>
              </w:rPr>
              <w:t>Statistical Support</w:t>
            </w:r>
            <w:r w:rsidR="00AE3766">
              <w:rPr>
                <w:noProof/>
                <w:webHidden/>
              </w:rPr>
              <w:tab/>
            </w:r>
            <w:r w:rsidR="00AE3766">
              <w:rPr>
                <w:noProof/>
                <w:webHidden/>
              </w:rPr>
              <w:fldChar w:fldCharType="begin"/>
            </w:r>
            <w:r w:rsidR="00AE3766">
              <w:rPr>
                <w:noProof/>
                <w:webHidden/>
              </w:rPr>
              <w:instrText xml:space="preserve"> PAGEREF _Toc436058922 \h </w:instrText>
            </w:r>
            <w:r w:rsidR="00AE3766">
              <w:rPr>
                <w:noProof/>
                <w:webHidden/>
              </w:rPr>
            </w:r>
            <w:r w:rsidR="00AE3766">
              <w:rPr>
                <w:noProof/>
                <w:webHidden/>
              </w:rPr>
              <w:fldChar w:fldCharType="separate"/>
            </w:r>
            <w:r w:rsidR="004C305F">
              <w:rPr>
                <w:noProof/>
                <w:webHidden/>
              </w:rPr>
              <w:t>141</w:t>
            </w:r>
            <w:r w:rsidR="00AE3766">
              <w:rPr>
                <w:noProof/>
                <w:webHidden/>
              </w:rPr>
              <w:fldChar w:fldCharType="end"/>
            </w:r>
          </w:hyperlink>
        </w:p>
        <w:p w14:paraId="3B1048B5" w14:textId="0D4DE1C1" w:rsidR="00AE3766" w:rsidRDefault="009223FF">
          <w:pPr>
            <w:pStyle w:val="TOC3"/>
            <w:rPr>
              <w:rFonts w:asciiTheme="minorHAnsi" w:hAnsiTheme="minorHAnsi"/>
              <w:noProof/>
              <w:color w:val="auto"/>
              <w:szCs w:val="22"/>
            </w:rPr>
          </w:pPr>
          <w:hyperlink w:anchor="_Toc436058923" w:history="1">
            <w:r w:rsidR="00AE3766" w:rsidRPr="007A4E83">
              <w:rPr>
                <w:rStyle w:val="Hyperlink"/>
                <w:noProof/>
              </w:rPr>
              <w:t>1.1.55</w:t>
            </w:r>
            <w:r w:rsidR="00AE3766">
              <w:rPr>
                <w:rFonts w:asciiTheme="minorHAnsi" w:hAnsiTheme="minorHAnsi"/>
                <w:noProof/>
                <w:color w:val="auto"/>
                <w:szCs w:val="22"/>
              </w:rPr>
              <w:tab/>
            </w:r>
            <w:r w:rsidR="00AE3766" w:rsidRPr="007A4E83">
              <w:rPr>
                <w:rStyle w:val="Hyperlink"/>
                <w:noProof/>
              </w:rPr>
              <w:t>Availability of Data</w:t>
            </w:r>
            <w:r w:rsidR="00AE3766">
              <w:rPr>
                <w:noProof/>
                <w:webHidden/>
              </w:rPr>
              <w:tab/>
            </w:r>
            <w:r w:rsidR="00AE3766">
              <w:rPr>
                <w:noProof/>
                <w:webHidden/>
              </w:rPr>
              <w:fldChar w:fldCharType="begin"/>
            </w:r>
            <w:r w:rsidR="00AE3766">
              <w:rPr>
                <w:noProof/>
                <w:webHidden/>
              </w:rPr>
              <w:instrText xml:space="preserve"> PAGEREF _Toc436058923 \h </w:instrText>
            </w:r>
            <w:r w:rsidR="00AE3766">
              <w:rPr>
                <w:noProof/>
                <w:webHidden/>
              </w:rPr>
            </w:r>
            <w:r w:rsidR="00AE3766">
              <w:rPr>
                <w:noProof/>
                <w:webHidden/>
              </w:rPr>
              <w:fldChar w:fldCharType="separate"/>
            </w:r>
            <w:r w:rsidR="004C305F">
              <w:rPr>
                <w:noProof/>
                <w:webHidden/>
              </w:rPr>
              <w:t>141</w:t>
            </w:r>
            <w:r w:rsidR="00AE3766">
              <w:rPr>
                <w:noProof/>
                <w:webHidden/>
              </w:rPr>
              <w:fldChar w:fldCharType="end"/>
            </w:r>
          </w:hyperlink>
        </w:p>
        <w:p w14:paraId="285A7290" w14:textId="5F39699C" w:rsidR="00B21752" w:rsidRDefault="00B21752">
          <w:r>
            <w:rPr>
              <w:b/>
              <w:bCs/>
              <w:noProof/>
            </w:rPr>
            <w:fldChar w:fldCharType="end"/>
          </w:r>
        </w:p>
      </w:sdtContent>
    </w:sdt>
    <w:p w14:paraId="49EE5D4A" w14:textId="74E49AC9" w:rsidR="006061F6" w:rsidRPr="00A00D51" w:rsidRDefault="006061F6" w:rsidP="00355701">
      <w:pPr>
        <w:rPr>
          <w:rFonts w:eastAsiaTheme="majorEastAsia" w:cstheme="majorBidi"/>
          <w:color w:val="4F81BD" w:themeColor="accent1"/>
          <w:sz w:val="26"/>
          <w:szCs w:val="26"/>
        </w:rPr>
      </w:pPr>
    </w:p>
    <w:p w14:paraId="6B3A4149" w14:textId="2E778F18" w:rsidR="003B290A" w:rsidRPr="00A00D51" w:rsidRDefault="003B290A" w:rsidP="00AC2088">
      <w:pPr>
        <w:pStyle w:val="Heading2"/>
      </w:pPr>
      <w:bookmarkStart w:id="2" w:name="_Toc291348455"/>
      <w:bookmarkStart w:id="3" w:name="_Toc436058856"/>
      <w:bookmarkStart w:id="4" w:name="_Toc270554429"/>
      <w:bookmarkStart w:id="5" w:name="_Toc273632322"/>
      <w:r w:rsidRPr="00A00D51">
        <w:t>List of Figures</w:t>
      </w:r>
      <w:bookmarkEnd w:id="2"/>
      <w:bookmarkEnd w:id="3"/>
    </w:p>
    <w:p w14:paraId="34AF82DF" w14:textId="77777777" w:rsidR="005E321A" w:rsidRDefault="003B290A">
      <w:pPr>
        <w:pStyle w:val="TableofFigures"/>
        <w:tabs>
          <w:tab w:val="right" w:leader="underscore" w:pos="10790"/>
        </w:tabs>
        <w:rPr>
          <w:rFonts w:asciiTheme="minorHAnsi" w:hAnsiTheme="minorHAnsi"/>
          <w:noProof/>
          <w:color w:val="auto"/>
          <w:sz w:val="24"/>
          <w:lang w:eastAsia="ja-JP"/>
        </w:rPr>
      </w:pPr>
      <w:r w:rsidRPr="00A00D51">
        <w:fldChar w:fldCharType="begin"/>
      </w:r>
      <w:r w:rsidRPr="00A00D51">
        <w:instrText xml:space="preserve"> TOC \c "Figure" </w:instrText>
      </w:r>
      <w:r w:rsidRPr="00A00D51">
        <w:fldChar w:fldCharType="separate"/>
      </w:r>
      <w:r w:rsidR="005E321A">
        <w:rPr>
          <w:noProof/>
        </w:rPr>
        <w:t>Figure 1 - Individual STUDENT Report</w:t>
      </w:r>
      <w:r w:rsidR="005E321A">
        <w:rPr>
          <w:noProof/>
        </w:rPr>
        <w:tab/>
      </w:r>
      <w:r w:rsidR="005E321A">
        <w:rPr>
          <w:noProof/>
        </w:rPr>
        <w:fldChar w:fldCharType="begin"/>
      </w:r>
      <w:r w:rsidR="005E321A">
        <w:rPr>
          <w:noProof/>
        </w:rPr>
        <w:instrText xml:space="preserve"> PAGEREF _Toc291348606 \h </w:instrText>
      </w:r>
      <w:r w:rsidR="005E321A">
        <w:rPr>
          <w:noProof/>
        </w:rPr>
      </w:r>
      <w:r w:rsidR="005E321A">
        <w:rPr>
          <w:noProof/>
        </w:rPr>
        <w:fldChar w:fldCharType="separate"/>
      </w:r>
      <w:r w:rsidR="005E321A">
        <w:rPr>
          <w:noProof/>
        </w:rPr>
        <w:t>14</w:t>
      </w:r>
      <w:r w:rsidR="005E321A">
        <w:rPr>
          <w:noProof/>
        </w:rPr>
        <w:fldChar w:fldCharType="end"/>
      </w:r>
    </w:p>
    <w:p w14:paraId="4C3C684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2 - Breadcrumb Navigation</w:t>
      </w:r>
      <w:r>
        <w:rPr>
          <w:noProof/>
        </w:rPr>
        <w:tab/>
      </w:r>
      <w:r>
        <w:rPr>
          <w:noProof/>
        </w:rPr>
        <w:fldChar w:fldCharType="begin"/>
      </w:r>
      <w:r>
        <w:rPr>
          <w:noProof/>
        </w:rPr>
        <w:instrText xml:space="preserve"> PAGEREF _Toc291348607 \h </w:instrText>
      </w:r>
      <w:r>
        <w:rPr>
          <w:noProof/>
        </w:rPr>
      </w:r>
      <w:r>
        <w:rPr>
          <w:noProof/>
        </w:rPr>
        <w:fldChar w:fldCharType="separate"/>
      </w:r>
      <w:r>
        <w:rPr>
          <w:noProof/>
        </w:rPr>
        <w:t>16</w:t>
      </w:r>
      <w:r>
        <w:rPr>
          <w:noProof/>
        </w:rPr>
        <w:fldChar w:fldCharType="end"/>
      </w:r>
    </w:p>
    <w:p w14:paraId="447A09C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3 - Individual STUDENT Report Information Indicators</w:t>
      </w:r>
      <w:r>
        <w:rPr>
          <w:noProof/>
        </w:rPr>
        <w:tab/>
      </w:r>
      <w:r>
        <w:rPr>
          <w:noProof/>
        </w:rPr>
        <w:fldChar w:fldCharType="begin"/>
      </w:r>
      <w:r>
        <w:rPr>
          <w:noProof/>
        </w:rPr>
        <w:instrText xml:space="preserve"> PAGEREF _Toc291348608 \h </w:instrText>
      </w:r>
      <w:r>
        <w:rPr>
          <w:noProof/>
        </w:rPr>
      </w:r>
      <w:r>
        <w:rPr>
          <w:noProof/>
        </w:rPr>
        <w:fldChar w:fldCharType="separate"/>
      </w:r>
      <w:r>
        <w:rPr>
          <w:noProof/>
        </w:rPr>
        <w:t>16</w:t>
      </w:r>
      <w:r>
        <w:rPr>
          <w:noProof/>
        </w:rPr>
        <w:fldChar w:fldCharType="end"/>
      </w:r>
    </w:p>
    <w:p w14:paraId="18D696F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4 - Individual STUDENT Report Legend</w:t>
      </w:r>
      <w:r>
        <w:rPr>
          <w:noProof/>
        </w:rPr>
        <w:tab/>
      </w:r>
      <w:r>
        <w:rPr>
          <w:noProof/>
        </w:rPr>
        <w:fldChar w:fldCharType="begin"/>
      </w:r>
      <w:r>
        <w:rPr>
          <w:noProof/>
        </w:rPr>
        <w:instrText xml:space="preserve"> PAGEREF _Toc291348609 \h </w:instrText>
      </w:r>
      <w:r>
        <w:rPr>
          <w:noProof/>
        </w:rPr>
      </w:r>
      <w:r>
        <w:rPr>
          <w:noProof/>
        </w:rPr>
        <w:fldChar w:fldCharType="separate"/>
      </w:r>
      <w:r>
        <w:rPr>
          <w:noProof/>
        </w:rPr>
        <w:t>18</w:t>
      </w:r>
      <w:r>
        <w:rPr>
          <w:noProof/>
        </w:rPr>
        <w:fldChar w:fldCharType="end"/>
      </w:r>
    </w:p>
    <w:p w14:paraId="7B69B8D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5 - Individual STUDENT Report - Overall Scores</w:t>
      </w:r>
      <w:r>
        <w:rPr>
          <w:noProof/>
        </w:rPr>
        <w:tab/>
      </w:r>
      <w:r>
        <w:rPr>
          <w:noProof/>
        </w:rPr>
        <w:fldChar w:fldCharType="begin"/>
      </w:r>
      <w:r>
        <w:rPr>
          <w:noProof/>
        </w:rPr>
        <w:instrText xml:space="preserve"> PAGEREF _Toc291348610 \h </w:instrText>
      </w:r>
      <w:r>
        <w:rPr>
          <w:noProof/>
        </w:rPr>
      </w:r>
      <w:r>
        <w:rPr>
          <w:noProof/>
        </w:rPr>
        <w:fldChar w:fldCharType="separate"/>
      </w:r>
      <w:r>
        <w:rPr>
          <w:noProof/>
        </w:rPr>
        <w:t>19</w:t>
      </w:r>
      <w:r>
        <w:rPr>
          <w:noProof/>
        </w:rPr>
        <w:fldChar w:fldCharType="end"/>
      </w:r>
    </w:p>
    <w:p w14:paraId="21E45A9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6 - Individual STUDENT Report Overall Score Bar</w:t>
      </w:r>
      <w:r>
        <w:rPr>
          <w:noProof/>
        </w:rPr>
        <w:tab/>
      </w:r>
      <w:r>
        <w:rPr>
          <w:noProof/>
        </w:rPr>
        <w:fldChar w:fldCharType="begin"/>
      </w:r>
      <w:r>
        <w:rPr>
          <w:noProof/>
        </w:rPr>
        <w:instrText xml:space="preserve"> PAGEREF _Toc291348611 \h </w:instrText>
      </w:r>
      <w:r>
        <w:rPr>
          <w:noProof/>
        </w:rPr>
      </w:r>
      <w:r>
        <w:rPr>
          <w:noProof/>
        </w:rPr>
        <w:fldChar w:fldCharType="separate"/>
      </w:r>
      <w:r>
        <w:rPr>
          <w:noProof/>
        </w:rPr>
        <w:t>19</w:t>
      </w:r>
      <w:r>
        <w:rPr>
          <w:noProof/>
        </w:rPr>
        <w:fldChar w:fldCharType="end"/>
      </w:r>
    </w:p>
    <w:p w14:paraId="5074D22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7 - Individual STUDENT Report Mathematics Claim Levels</w:t>
      </w:r>
      <w:r>
        <w:rPr>
          <w:noProof/>
        </w:rPr>
        <w:tab/>
      </w:r>
      <w:r>
        <w:rPr>
          <w:noProof/>
        </w:rPr>
        <w:fldChar w:fldCharType="begin"/>
      </w:r>
      <w:r>
        <w:rPr>
          <w:noProof/>
        </w:rPr>
        <w:instrText xml:space="preserve"> PAGEREF _Toc291348612 \h </w:instrText>
      </w:r>
      <w:r>
        <w:rPr>
          <w:noProof/>
        </w:rPr>
      </w:r>
      <w:r>
        <w:rPr>
          <w:noProof/>
        </w:rPr>
        <w:fldChar w:fldCharType="separate"/>
      </w:r>
      <w:r>
        <w:rPr>
          <w:noProof/>
        </w:rPr>
        <w:t>20</w:t>
      </w:r>
      <w:r>
        <w:rPr>
          <w:noProof/>
        </w:rPr>
        <w:fldChar w:fldCharType="end"/>
      </w:r>
    </w:p>
    <w:p w14:paraId="2CAE5CC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8 - Individual STUDENT Report ELA/Literacy Claim Levels</w:t>
      </w:r>
      <w:r>
        <w:rPr>
          <w:noProof/>
        </w:rPr>
        <w:tab/>
      </w:r>
      <w:r>
        <w:rPr>
          <w:noProof/>
        </w:rPr>
        <w:fldChar w:fldCharType="begin"/>
      </w:r>
      <w:r>
        <w:rPr>
          <w:noProof/>
        </w:rPr>
        <w:instrText xml:space="preserve"> PAGEREF _Toc291348613 \h </w:instrText>
      </w:r>
      <w:r>
        <w:rPr>
          <w:noProof/>
        </w:rPr>
      </w:r>
      <w:r>
        <w:rPr>
          <w:noProof/>
        </w:rPr>
        <w:fldChar w:fldCharType="separate"/>
      </w:r>
      <w:r>
        <w:rPr>
          <w:noProof/>
        </w:rPr>
        <w:t>20</w:t>
      </w:r>
      <w:r>
        <w:rPr>
          <w:noProof/>
        </w:rPr>
        <w:fldChar w:fldCharType="end"/>
      </w:r>
    </w:p>
    <w:p w14:paraId="382A5D3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9 - Individual STUDENT Report Accommodations Reporting</w:t>
      </w:r>
      <w:r>
        <w:rPr>
          <w:noProof/>
        </w:rPr>
        <w:tab/>
      </w:r>
      <w:r>
        <w:rPr>
          <w:noProof/>
        </w:rPr>
        <w:fldChar w:fldCharType="begin"/>
      </w:r>
      <w:r>
        <w:rPr>
          <w:noProof/>
        </w:rPr>
        <w:instrText xml:space="preserve"> PAGEREF _Toc291348614 \h </w:instrText>
      </w:r>
      <w:r>
        <w:rPr>
          <w:noProof/>
        </w:rPr>
      </w:r>
      <w:r>
        <w:rPr>
          <w:noProof/>
        </w:rPr>
        <w:fldChar w:fldCharType="separate"/>
      </w:r>
      <w:r>
        <w:rPr>
          <w:noProof/>
        </w:rPr>
        <w:t>21</w:t>
      </w:r>
      <w:r>
        <w:rPr>
          <w:noProof/>
        </w:rPr>
        <w:fldChar w:fldCharType="end"/>
      </w:r>
    </w:p>
    <w:p w14:paraId="4C46EAC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10 – IAB Individual Student Report</w:t>
      </w:r>
      <w:r>
        <w:rPr>
          <w:noProof/>
        </w:rPr>
        <w:tab/>
      </w:r>
      <w:r>
        <w:rPr>
          <w:noProof/>
        </w:rPr>
        <w:fldChar w:fldCharType="begin"/>
      </w:r>
      <w:r>
        <w:rPr>
          <w:noProof/>
        </w:rPr>
        <w:instrText xml:space="preserve"> PAGEREF _Toc291348615 \h </w:instrText>
      </w:r>
      <w:r>
        <w:rPr>
          <w:noProof/>
        </w:rPr>
      </w:r>
      <w:r>
        <w:rPr>
          <w:noProof/>
        </w:rPr>
        <w:fldChar w:fldCharType="separate"/>
      </w:r>
      <w:r>
        <w:rPr>
          <w:noProof/>
        </w:rPr>
        <w:t>24</w:t>
      </w:r>
      <w:r>
        <w:rPr>
          <w:noProof/>
        </w:rPr>
        <w:fldChar w:fldCharType="end"/>
      </w:r>
    </w:p>
    <w:p w14:paraId="57A9F8C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11 - Breadcrumb navigation</w:t>
      </w:r>
      <w:r>
        <w:rPr>
          <w:noProof/>
        </w:rPr>
        <w:tab/>
      </w:r>
      <w:r>
        <w:rPr>
          <w:noProof/>
        </w:rPr>
        <w:fldChar w:fldCharType="begin"/>
      </w:r>
      <w:r>
        <w:rPr>
          <w:noProof/>
        </w:rPr>
        <w:instrText xml:space="preserve"> PAGEREF _Toc291348616 \h </w:instrText>
      </w:r>
      <w:r>
        <w:rPr>
          <w:noProof/>
        </w:rPr>
      </w:r>
      <w:r>
        <w:rPr>
          <w:noProof/>
        </w:rPr>
        <w:fldChar w:fldCharType="separate"/>
      </w:r>
      <w:r>
        <w:rPr>
          <w:noProof/>
        </w:rPr>
        <w:t>25</w:t>
      </w:r>
      <w:r>
        <w:rPr>
          <w:noProof/>
        </w:rPr>
        <w:fldChar w:fldCharType="end"/>
      </w:r>
    </w:p>
    <w:p w14:paraId="2EB91F3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12 - Print layout for IAB, Individual STUDENT Report, Mathematics (1 of 3)</w:t>
      </w:r>
      <w:r>
        <w:rPr>
          <w:noProof/>
        </w:rPr>
        <w:tab/>
      </w:r>
      <w:r>
        <w:rPr>
          <w:noProof/>
        </w:rPr>
        <w:fldChar w:fldCharType="begin"/>
      </w:r>
      <w:r>
        <w:rPr>
          <w:noProof/>
        </w:rPr>
        <w:instrText xml:space="preserve"> PAGEREF _Toc291348617 \h </w:instrText>
      </w:r>
      <w:r>
        <w:rPr>
          <w:noProof/>
        </w:rPr>
      </w:r>
      <w:r>
        <w:rPr>
          <w:noProof/>
        </w:rPr>
        <w:fldChar w:fldCharType="separate"/>
      </w:r>
      <w:r>
        <w:rPr>
          <w:noProof/>
        </w:rPr>
        <w:t>26</w:t>
      </w:r>
      <w:r>
        <w:rPr>
          <w:noProof/>
        </w:rPr>
        <w:fldChar w:fldCharType="end"/>
      </w:r>
    </w:p>
    <w:p w14:paraId="0EEF5AA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13 - Print layout for IAB, Individual STUDENT Report, ELA/Literacy (2 of 3)</w:t>
      </w:r>
      <w:r>
        <w:rPr>
          <w:noProof/>
        </w:rPr>
        <w:tab/>
      </w:r>
      <w:r>
        <w:rPr>
          <w:noProof/>
        </w:rPr>
        <w:fldChar w:fldCharType="begin"/>
      </w:r>
      <w:r>
        <w:rPr>
          <w:noProof/>
        </w:rPr>
        <w:instrText xml:space="preserve"> PAGEREF _Toc291348618 \h </w:instrText>
      </w:r>
      <w:r>
        <w:rPr>
          <w:noProof/>
        </w:rPr>
      </w:r>
      <w:r>
        <w:rPr>
          <w:noProof/>
        </w:rPr>
        <w:fldChar w:fldCharType="separate"/>
      </w:r>
      <w:r>
        <w:rPr>
          <w:noProof/>
        </w:rPr>
        <w:t>27</w:t>
      </w:r>
      <w:r>
        <w:rPr>
          <w:noProof/>
        </w:rPr>
        <w:fldChar w:fldCharType="end"/>
      </w:r>
    </w:p>
    <w:p w14:paraId="0F763C3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14 - Print layout for IAB, Individual STUDENT Report, Mathematics (1 of 3)</w:t>
      </w:r>
      <w:r>
        <w:rPr>
          <w:noProof/>
        </w:rPr>
        <w:tab/>
      </w:r>
      <w:r>
        <w:rPr>
          <w:noProof/>
        </w:rPr>
        <w:fldChar w:fldCharType="begin"/>
      </w:r>
      <w:r>
        <w:rPr>
          <w:noProof/>
        </w:rPr>
        <w:instrText xml:space="preserve"> PAGEREF _Toc291348619 \h </w:instrText>
      </w:r>
      <w:r>
        <w:rPr>
          <w:noProof/>
        </w:rPr>
      </w:r>
      <w:r>
        <w:rPr>
          <w:noProof/>
        </w:rPr>
        <w:fldChar w:fldCharType="separate"/>
      </w:r>
      <w:r>
        <w:rPr>
          <w:noProof/>
        </w:rPr>
        <w:t>28</w:t>
      </w:r>
      <w:r>
        <w:rPr>
          <w:noProof/>
        </w:rPr>
        <w:fldChar w:fldCharType="end"/>
      </w:r>
    </w:p>
    <w:p w14:paraId="45F111F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15 - Interim Assessment Block Results Tile</w:t>
      </w:r>
      <w:r>
        <w:rPr>
          <w:noProof/>
        </w:rPr>
        <w:tab/>
      </w:r>
      <w:r>
        <w:rPr>
          <w:noProof/>
        </w:rPr>
        <w:fldChar w:fldCharType="begin"/>
      </w:r>
      <w:r>
        <w:rPr>
          <w:noProof/>
        </w:rPr>
        <w:instrText xml:space="preserve"> PAGEREF _Toc291348620 \h </w:instrText>
      </w:r>
      <w:r>
        <w:rPr>
          <w:noProof/>
        </w:rPr>
      </w:r>
      <w:r>
        <w:rPr>
          <w:noProof/>
        </w:rPr>
        <w:fldChar w:fldCharType="separate"/>
      </w:r>
      <w:r>
        <w:rPr>
          <w:noProof/>
        </w:rPr>
        <w:t>29</w:t>
      </w:r>
      <w:r>
        <w:rPr>
          <w:noProof/>
        </w:rPr>
        <w:fldChar w:fldCharType="end"/>
      </w:r>
    </w:p>
    <w:p w14:paraId="4C4B714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16 - List of Students by Assessment GRADE</w:t>
      </w:r>
      <w:r>
        <w:rPr>
          <w:noProof/>
        </w:rPr>
        <w:tab/>
      </w:r>
      <w:r>
        <w:rPr>
          <w:noProof/>
        </w:rPr>
        <w:fldChar w:fldCharType="begin"/>
      </w:r>
      <w:r>
        <w:rPr>
          <w:noProof/>
        </w:rPr>
        <w:instrText xml:space="preserve"> PAGEREF _Toc291348621 \h </w:instrText>
      </w:r>
      <w:r>
        <w:rPr>
          <w:noProof/>
        </w:rPr>
      </w:r>
      <w:r>
        <w:rPr>
          <w:noProof/>
        </w:rPr>
        <w:fldChar w:fldCharType="separate"/>
      </w:r>
      <w:r>
        <w:rPr>
          <w:noProof/>
        </w:rPr>
        <w:t>31</w:t>
      </w:r>
      <w:r>
        <w:rPr>
          <w:noProof/>
        </w:rPr>
        <w:fldChar w:fldCharType="end"/>
      </w:r>
    </w:p>
    <w:p w14:paraId="0546436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17 - Breadcrumb Navigation</w:t>
      </w:r>
      <w:r>
        <w:rPr>
          <w:noProof/>
        </w:rPr>
        <w:tab/>
      </w:r>
      <w:r>
        <w:rPr>
          <w:noProof/>
        </w:rPr>
        <w:fldChar w:fldCharType="begin"/>
      </w:r>
      <w:r>
        <w:rPr>
          <w:noProof/>
        </w:rPr>
        <w:instrText xml:space="preserve"> PAGEREF _Toc291348622 \h </w:instrText>
      </w:r>
      <w:r>
        <w:rPr>
          <w:noProof/>
        </w:rPr>
      </w:r>
      <w:r>
        <w:rPr>
          <w:noProof/>
        </w:rPr>
        <w:fldChar w:fldCharType="separate"/>
      </w:r>
      <w:r>
        <w:rPr>
          <w:noProof/>
        </w:rPr>
        <w:t>33</w:t>
      </w:r>
      <w:r>
        <w:rPr>
          <w:noProof/>
        </w:rPr>
        <w:fldChar w:fldCharType="end"/>
      </w:r>
    </w:p>
    <w:p w14:paraId="7394BB9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18 - List of Students by Assessment GRADE Assessment Selector</w:t>
      </w:r>
      <w:r>
        <w:rPr>
          <w:noProof/>
        </w:rPr>
        <w:tab/>
      </w:r>
      <w:r>
        <w:rPr>
          <w:noProof/>
        </w:rPr>
        <w:fldChar w:fldCharType="begin"/>
      </w:r>
      <w:r>
        <w:rPr>
          <w:noProof/>
        </w:rPr>
        <w:instrText xml:space="preserve"> PAGEREF _Toc291348623 \h </w:instrText>
      </w:r>
      <w:r>
        <w:rPr>
          <w:noProof/>
        </w:rPr>
      </w:r>
      <w:r>
        <w:rPr>
          <w:noProof/>
        </w:rPr>
        <w:fldChar w:fldCharType="separate"/>
      </w:r>
      <w:r>
        <w:rPr>
          <w:noProof/>
        </w:rPr>
        <w:t>33</w:t>
      </w:r>
      <w:r>
        <w:rPr>
          <w:noProof/>
        </w:rPr>
        <w:fldChar w:fldCharType="end"/>
      </w:r>
    </w:p>
    <w:p w14:paraId="2BEE067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19 - Previous Year Warning</w:t>
      </w:r>
      <w:r>
        <w:rPr>
          <w:noProof/>
        </w:rPr>
        <w:tab/>
      </w:r>
      <w:r>
        <w:rPr>
          <w:noProof/>
        </w:rPr>
        <w:fldChar w:fldCharType="begin"/>
      </w:r>
      <w:r>
        <w:rPr>
          <w:noProof/>
        </w:rPr>
        <w:instrText xml:space="preserve"> PAGEREF _Toc291348624 \h </w:instrText>
      </w:r>
      <w:r>
        <w:rPr>
          <w:noProof/>
        </w:rPr>
      </w:r>
      <w:r>
        <w:rPr>
          <w:noProof/>
        </w:rPr>
        <w:fldChar w:fldCharType="separate"/>
      </w:r>
      <w:r>
        <w:rPr>
          <w:noProof/>
        </w:rPr>
        <w:t>34</w:t>
      </w:r>
      <w:r>
        <w:rPr>
          <w:noProof/>
        </w:rPr>
        <w:fldChar w:fldCharType="end"/>
      </w:r>
    </w:p>
    <w:p w14:paraId="657A14D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20 - Mathematics overall and claim scores</w:t>
      </w:r>
      <w:r>
        <w:rPr>
          <w:noProof/>
        </w:rPr>
        <w:tab/>
      </w:r>
      <w:r>
        <w:rPr>
          <w:noProof/>
        </w:rPr>
        <w:fldChar w:fldCharType="begin"/>
      </w:r>
      <w:r>
        <w:rPr>
          <w:noProof/>
        </w:rPr>
        <w:instrText xml:space="preserve"> PAGEREF _Toc291348625 \h </w:instrText>
      </w:r>
      <w:r>
        <w:rPr>
          <w:noProof/>
        </w:rPr>
      </w:r>
      <w:r>
        <w:rPr>
          <w:noProof/>
        </w:rPr>
        <w:fldChar w:fldCharType="separate"/>
      </w:r>
      <w:r>
        <w:rPr>
          <w:noProof/>
        </w:rPr>
        <w:t>34</w:t>
      </w:r>
      <w:r>
        <w:rPr>
          <w:noProof/>
        </w:rPr>
        <w:fldChar w:fldCharType="end"/>
      </w:r>
    </w:p>
    <w:p w14:paraId="177F26C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21 - List of Students by Assessment GRADE Information Indicators</w:t>
      </w:r>
      <w:r>
        <w:rPr>
          <w:noProof/>
        </w:rPr>
        <w:tab/>
      </w:r>
      <w:r>
        <w:rPr>
          <w:noProof/>
        </w:rPr>
        <w:fldChar w:fldCharType="begin"/>
      </w:r>
      <w:r>
        <w:rPr>
          <w:noProof/>
        </w:rPr>
        <w:instrText xml:space="preserve"> PAGEREF _Toc291348626 \h </w:instrText>
      </w:r>
      <w:r>
        <w:rPr>
          <w:noProof/>
        </w:rPr>
      </w:r>
      <w:r>
        <w:rPr>
          <w:noProof/>
        </w:rPr>
        <w:fldChar w:fldCharType="separate"/>
      </w:r>
      <w:r>
        <w:rPr>
          <w:noProof/>
        </w:rPr>
        <w:t>35</w:t>
      </w:r>
      <w:r>
        <w:rPr>
          <w:noProof/>
        </w:rPr>
        <w:fldChar w:fldCharType="end"/>
      </w:r>
    </w:p>
    <w:p w14:paraId="03FF2E2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22 - List of Students by Assessment GRADE Legend</w:t>
      </w:r>
      <w:r>
        <w:rPr>
          <w:noProof/>
        </w:rPr>
        <w:tab/>
      </w:r>
      <w:r>
        <w:rPr>
          <w:noProof/>
        </w:rPr>
        <w:fldChar w:fldCharType="begin"/>
      </w:r>
      <w:r>
        <w:rPr>
          <w:noProof/>
        </w:rPr>
        <w:instrText xml:space="preserve"> PAGEREF _Toc291348627 \h </w:instrText>
      </w:r>
      <w:r>
        <w:rPr>
          <w:noProof/>
        </w:rPr>
      </w:r>
      <w:r>
        <w:rPr>
          <w:noProof/>
        </w:rPr>
        <w:fldChar w:fldCharType="separate"/>
      </w:r>
      <w:r>
        <w:rPr>
          <w:noProof/>
        </w:rPr>
        <w:t>36</w:t>
      </w:r>
      <w:r>
        <w:rPr>
          <w:noProof/>
        </w:rPr>
        <w:fldChar w:fldCharType="end"/>
      </w:r>
    </w:p>
    <w:p w14:paraId="6F9A7F28"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23 - Download Options Window</w:t>
      </w:r>
      <w:r>
        <w:rPr>
          <w:noProof/>
        </w:rPr>
        <w:tab/>
      </w:r>
      <w:r>
        <w:rPr>
          <w:noProof/>
        </w:rPr>
        <w:fldChar w:fldCharType="begin"/>
      </w:r>
      <w:r>
        <w:rPr>
          <w:noProof/>
        </w:rPr>
        <w:instrText xml:space="preserve"> PAGEREF _Toc291348628 \h </w:instrText>
      </w:r>
      <w:r>
        <w:rPr>
          <w:noProof/>
        </w:rPr>
      </w:r>
      <w:r>
        <w:rPr>
          <w:noProof/>
        </w:rPr>
        <w:fldChar w:fldCharType="separate"/>
      </w:r>
      <w:r>
        <w:rPr>
          <w:noProof/>
        </w:rPr>
        <w:t>37</w:t>
      </w:r>
      <w:r>
        <w:rPr>
          <w:noProof/>
        </w:rPr>
        <w:fldChar w:fldCharType="end"/>
      </w:r>
    </w:p>
    <w:p w14:paraId="150D1E71"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24 - List of Students by Assessment GRADE Sorting</w:t>
      </w:r>
      <w:r>
        <w:rPr>
          <w:noProof/>
        </w:rPr>
        <w:tab/>
      </w:r>
      <w:r>
        <w:rPr>
          <w:noProof/>
        </w:rPr>
        <w:fldChar w:fldCharType="begin"/>
      </w:r>
      <w:r>
        <w:rPr>
          <w:noProof/>
        </w:rPr>
        <w:instrText xml:space="preserve"> PAGEREF _Toc291348629 \h </w:instrText>
      </w:r>
      <w:r>
        <w:rPr>
          <w:noProof/>
        </w:rPr>
      </w:r>
      <w:r>
        <w:rPr>
          <w:noProof/>
        </w:rPr>
        <w:fldChar w:fldCharType="separate"/>
      </w:r>
      <w:r>
        <w:rPr>
          <w:noProof/>
        </w:rPr>
        <w:t>38</w:t>
      </w:r>
      <w:r>
        <w:rPr>
          <w:noProof/>
        </w:rPr>
        <w:fldChar w:fldCharType="end"/>
      </w:r>
    </w:p>
    <w:p w14:paraId="335580B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25 - List of Students by Assessment GRADE Filter Options</w:t>
      </w:r>
      <w:r>
        <w:rPr>
          <w:noProof/>
        </w:rPr>
        <w:tab/>
      </w:r>
      <w:r>
        <w:rPr>
          <w:noProof/>
        </w:rPr>
        <w:fldChar w:fldCharType="begin"/>
      </w:r>
      <w:r>
        <w:rPr>
          <w:noProof/>
        </w:rPr>
        <w:instrText xml:space="preserve"> PAGEREF _Toc291348630 \h </w:instrText>
      </w:r>
      <w:r>
        <w:rPr>
          <w:noProof/>
        </w:rPr>
      </w:r>
      <w:r>
        <w:rPr>
          <w:noProof/>
        </w:rPr>
        <w:fldChar w:fldCharType="separate"/>
      </w:r>
      <w:r>
        <w:rPr>
          <w:noProof/>
        </w:rPr>
        <w:t>38</w:t>
      </w:r>
      <w:r>
        <w:rPr>
          <w:noProof/>
        </w:rPr>
        <w:fldChar w:fldCharType="end"/>
      </w:r>
    </w:p>
    <w:p w14:paraId="7238822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26 - List of Students by Assessment GRADE Selection</w:t>
      </w:r>
      <w:r>
        <w:rPr>
          <w:noProof/>
        </w:rPr>
        <w:tab/>
      </w:r>
      <w:r>
        <w:rPr>
          <w:noProof/>
        </w:rPr>
        <w:fldChar w:fldCharType="begin"/>
      </w:r>
      <w:r>
        <w:rPr>
          <w:noProof/>
        </w:rPr>
        <w:instrText xml:space="preserve"> PAGEREF _Toc291348631 \h </w:instrText>
      </w:r>
      <w:r>
        <w:rPr>
          <w:noProof/>
        </w:rPr>
      </w:r>
      <w:r>
        <w:rPr>
          <w:noProof/>
        </w:rPr>
        <w:fldChar w:fldCharType="separate"/>
      </w:r>
      <w:r>
        <w:rPr>
          <w:noProof/>
        </w:rPr>
        <w:t>39</w:t>
      </w:r>
      <w:r>
        <w:rPr>
          <w:noProof/>
        </w:rPr>
        <w:fldChar w:fldCharType="end"/>
      </w:r>
    </w:p>
    <w:p w14:paraId="7CE6653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lastRenderedPageBreak/>
        <w:t>Figure 27 – IAB List of Students by Assessment GRADE</w:t>
      </w:r>
      <w:r>
        <w:rPr>
          <w:noProof/>
        </w:rPr>
        <w:tab/>
      </w:r>
      <w:r>
        <w:rPr>
          <w:noProof/>
        </w:rPr>
        <w:fldChar w:fldCharType="begin"/>
      </w:r>
      <w:r>
        <w:rPr>
          <w:noProof/>
        </w:rPr>
        <w:instrText xml:space="preserve"> PAGEREF _Toc291348632 \h </w:instrText>
      </w:r>
      <w:r>
        <w:rPr>
          <w:noProof/>
        </w:rPr>
      </w:r>
      <w:r>
        <w:rPr>
          <w:noProof/>
        </w:rPr>
        <w:fldChar w:fldCharType="separate"/>
      </w:r>
      <w:r>
        <w:rPr>
          <w:noProof/>
        </w:rPr>
        <w:t>43</w:t>
      </w:r>
      <w:r>
        <w:rPr>
          <w:noProof/>
        </w:rPr>
        <w:fldChar w:fldCharType="end"/>
      </w:r>
    </w:p>
    <w:p w14:paraId="2DC6C93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28 - Breadcrumb navigation</w:t>
      </w:r>
      <w:r>
        <w:rPr>
          <w:noProof/>
        </w:rPr>
        <w:tab/>
      </w:r>
      <w:r>
        <w:rPr>
          <w:noProof/>
        </w:rPr>
        <w:fldChar w:fldCharType="begin"/>
      </w:r>
      <w:r>
        <w:rPr>
          <w:noProof/>
        </w:rPr>
        <w:instrText xml:space="preserve"> PAGEREF _Toc291348633 \h </w:instrText>
      </w:r>
      <w:r>
        <w:rPr>
          <w:noProof/>
        </w:rPr>
      </w:r>
      <w:r>
        <w:rPr>
          <w:noProof/>
        </w:rPr>
        <w:fldChar w:fldCharType="separate"/>
      </w:r>
      <w:r>
        <w:rPr>
          <w:noProof/>
        </w:rPr>
        <w:t>45</w:t>
      </w:r>
      <w:r>
        <w:rPr>
          <w:noProof/>
        </w:rPr>
        <w:fldChar w:fldCharType="end"/>
      </w:r>
    </w:p>
    <w:p w14:paraId="3E22777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29 - List of Students by Assessment GRADE Assessment Selector</w:t>
      </w:r>
      <w:r>
        <w:rPr>
          <w:noProof/>
        </w:rPr>
        <w:tab/>
      </w:r>
      <w:r>
        <w:rPr>
          <w:noProof/>
        </w:rPr>
        <w:fldChar w:fldCharType="begin"/>
      </w:r>
      <w:r>
        <w:rPr>
          <w:noProof/>
        </w:rPr>
        <w:instrText xml:space="preserve"> PAGEREF _Toc291348634 \h </w:instrText>
      </w:r>
      <w:r>
        <w:rPr>
          <w:noProof/>
        </w:rPr>
      </w:r>
      <w:r>
        <w:rPr>
          <w:noProof/>
        </w:rPr>
        <w:fldChar w:fldCharType="separate"/>
      </w:r>
      <w:r>
        <w:rPr>
          <w:noProof/>
        </w:rPr>
        <w:t>45</w:t>
      </w:r>
      <w:r>
        <w:rPr>
          <w:noProof/>
        </w:rPr>
        <w:fldChar w:fldCharType="end"/>
      </w:r>
    </w:p>
    <w:p w14:paraId="4B4E997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30 - Previous Year Warning</w:t>
      </w:r>
      <w:r>
        <w:rPr>
          <w:noProof/>
        </w:rPr>
        <w:tab/>
      </w:r>
      <w:r>
        <w:rPr>
          <w:noProof/>
        </w:rPr>
        <w:fldChar w:fldCharType="begin"/>
      </w:r>
      <w:r>
        <w:rPr>
          <w:noProof/>
        </w:rPr>
        <w:instrText xml:space="preserve"> PAGEREF _Toc291348635 \h </w:instrText>
      </w:r>
      <w:r>
        <w:rPr>
          <w:noProof/>
        </w:rPr>
      </w:r>
      <w:r>
        <w:rPr>
          <w:noProof/>
        </w:rPr>
        <w:fldChar w:fldCharType="separate"/>
      </w:r>
      <w:r>
        <w:rPr>
          <w:noProof/>
        </w:rPr>
        <w:t>46</w:t>
      </w:r>
      <w:r>
        <w:rPr>
          <w:noProof/>
        </w:rPr>
        <w:fldChar w:fldCharType="end"/>
      </w:r>
    </w:p>
    <w:p w14:paraId="2162B77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31 - Mathematics IAB scores</w:t>
      </w:r>
      <w:r>
        <w:rPr>
          <w:noProof/>
        </w:rPr>
        <w:tab/>
      </w:r>
      <w:r>
        <w:rPr>
          <w:noProof/>
        </w:rPr>
        <w:fldChar w:fldCharType="begin"/>
      </w:r>
      <w:r>
        <w:rPr>
          <w:noProof/>
        </w:rPr>
        <w:instrText xml:space="preserve"> PAGEREF _Toc291348636 \h </w:instrText>
      </w:r>
      <w:r>
        <w:rPr>
          <w:noProof/>
        </w:rPr>
      </w:r>
      <w:r>
        <w:rPr>
          <w:noProof/>
        </w:rPr>
        <w:fldChar w:fldCharType="separate"/>
      </w:r>
      <w:r>
        <w:rPr>
          <w:noProof/>
        </w:rPr>
        <w:t>46</w:t>
      </w:r>
      <w:r>
        <w:rPr>
          <w:noProof/>
        </w:rPr>
        <w:fldChar w:fldCharType="end"/>
      </w:r>
    </w:p>
    <w:p w14:paraId="6324F10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32 - Expanding Columns</w:t>
      </w:r>
      <w:r>
        <w:rPr>
          <w:noProof/>
        </w:rPr>
        <w:tab/>
      </w:r>
      <w:r>
        <w:rPr>
          <w:noProof/>
        </w:rPr>
        <w:fldChar w:fldCharType="begin"/>
      </w:r>
      <w:r>
        <w:rPr>
          <w:noProof/>
        </w:rPr>
        <w:instrText xml:space="preserve"> PAGEREF _Toc291348637 \h </w:instrText>
      </w:r>
      <w:r>
        <w:rPr>
          <w:noProof/>
        </w:rPr>
      </w:r>
      <w:r>
        <w:rPr>
          <w:noProof/>
        </w:rPr>
        <w:fldChar w:fldCharType="separate"/>
      </w:r>
      <w:r>
        <w:rPr>
          <w:noProof/>
        </w:rPr>
        <w:t>48</w:t>
      </w:r>
      <w:r>
        <w:rPr>
          <w:noProof/>
        </w:rPr>
        <w:fldChar w:fldCharType="end"/>
      </w:r>
    </w:p>
    <w:p w14:paraId="1B4048A1"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33 - Print layout for IAB, List of Students by Assessment GRADE, upper-left (1 of 4)</w:t>
      </w:r>
      <w:r>
        <w:rPr>
          <w:noProof/>
        </w:rPr>
        <w:tab/>
      </w:r>
      <w:r>
        <w:rPr>
          <w:noProof/>
        </w:rPr>
        <w:fldChar w:fldCharType="begin"/>
      </w:r>
      <w:r>
        <w:rPr>
          <w:noProof/>
        </w:rPr>
        <w:instrText xml:space="preserve"> PAGEREF _Toc291348638 \h </w:instrText>
      </w:r>
      <w:r>
        <w:rPr>
          <w:noProof/>
        </w:rPr>
      </w:r>
      <w:r>
        <w:rPr>
          <w:noProof/>
        </w:rPr>
        <w:fldChar w:fldCharType="separate"/>
      </w:r>
      <w:r>
        <w:rPr>
          <w:noProof/>
        </w:rPr>
        <w:t>49</w:t>
      </w:r>
      <w:r>
        <w:rPr>
          <w:noProof/>
        </w:rPr>
        <w:fldChar w:fldCharType="end"/>
      </w:r>
    </w:p>
    <w:p w14:paraId="0C2F183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34 - Print layout for IAB, List of Students by Assessment GRADE, lower-left (2 of 4)</w:t>
      </w:r>
      <w:r>
        <w:rPr>
          <w:noProof/>
        </w:rPr>
        <w:tab/>
      </w:r>
      <w:r>
        <w:rPr>
          <w:noProof/>
        </w:rPr>
        <w:fldChar w:fldCharType="begin"/>
      </w:r>
      <w:r>
        <w:rPr>
          <w:noProof/>
        </w:rPr>
        <w:instrText xml:space="preserve"> PAGEREF _Toc291348639 \h </w:instrText>
      </w:r>
      <w:r>
        <w:rPr>
          <w:noProof/>
        </w:rPr>
      </w:r>
      <w:r>
        <w:rPr>
          <w:noProof/>
        </w:rPr>
        <w:fldChar w:fldCharType="separate"/>
      </w:r>
      <w:r>
        <w:rPr>
          <w:noProof/>
        </w:rPr>
        <w:t>50</w:t>
      </w:r>
      <w:r>
        <w:rPr>
          <w:noProof/>
        </w:rPr>
        <w:fldChar w:fldCharType="end"/>
      </w:r>
    </w:p>
    <w:p w14:paraId="05C0B3A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35 - Print layout for IAB, List of Students by Assessment GRADE, upper-right (3 of 4)</w:t>
      </w:r>
      <w:r>
        <w:rPr>
          <w:noProof/>
        </w:rPr>
        <w:tab/>
      </w:r>
      <w:r>
        <w:rPr>
          <w:noProof/>
        </w:rPr>
        <w:fldChar w:fldCharType="begin"/>
      </w:r>
      <w:r>
        <w:rPr>
          <w:noProof/>
        </w:rPr>
        <w:instrText xml:space="preserve"> PAGEREF _Toc291348640 \h </w:instrText>
      </w:r>
      <w:r>
        <w:rPr>
          <w:noProof/>
        </w:rPr>
      </w:r>
      <w:r>
        <w:rPr>
          <w:noProof/>
        </w:rPr>
        <w:fldChar w:fldCharType="separate"/>
      </w:r>
      <w:r>
        <w:rPr>
          <w:noProof/>
        </w:rPr>
        <w:t>50</w:t>
      </w:r>
      <w:r>
        <w:rPr>
          <w:noProof/>
        </w:rPr>
        <w:fldChar w:fldCharType="end"/>
      </w:r>
    </w:p>
    <w:p w14:paraId="4CB8AD9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36 - Print layout for IAB, List of Students by Assessment GRADE, lower-right (4 of 4)</w:t>
      </w:r>
      <w:r>
        <w:rPr>
          <w:noProof/>
        </w:rPr>
        <w:tab/>
      </w:r>
      <w:r>
        <w:rPr>
          <w:noProof/>
        </w:rPr>
        <w:fldChar w:fldCharType="begin"/>
      </w:r>
      <w:r>
        <w:rPr>
          <w:noProof/>
        </w:rPr>
        <w:instrText xml:space="preserve"> PAGEREF _Toc291348641 \h </w:instrText>
      </w:r>
      <w:r>
        <w:rPr>
          <w:noProof/>
        </w:rPr>
      </w:r>
      <w:r>
        <w:rPr>
          <w:noProof/>
        </w:rPr>
        <w:fldChar w:fldCharType="separate"/>
      </w:r>
      <w:r>
        <w:rPr>
          <w:noProof/>
        </w:rPr>
        <w:t>51</w:t>
      </w:r>
      <w:r>
        <w:rPr>
          <w:noProof/>
        </w:rPr>
        <w:fldChar w:fldCharType="end"/>
      </w:r>
    </w:p>
    <w:p w14:paraId="63E83BDE"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37 - Results by Grade for a SCHOOL</w:t>
      </w:r>
      <w:r>
        <w:rPr>
          <w:noProof/>
        </w:rPr>
        <w:tab/>
      </w:r>
      <w:r>
        <w:rPr>
          <w:noProof/>
        </w:rPr>
        <w:fldChar w:fldCharType="begin"/>
      </w:r>
      <w:r>
        <w:rPr>
          <w:noProof/>
        </w:rPr>
        <w:instrText xml:space="preserve"> PAGEREF _Toc291348642 \h </w:instrText>
      </w:r>
      <w:r>
        <w:rPr>
          <w:noProof/>
        </w:rPr>
      </w:r>
      <w:r>
        <w:rPr>
          <w:noProof/>
        </w:rPr>
        <w:fldChar w:fldCharType="separate"/>
      </w:r>
      <w:r>
        <w:rPr>
          <w:noProof/>
        </w:rPr>
        <w:t>52</w:t>
      </w:r>
      <w:r>
        <w:rPr>
          <w:noProof/>
        </w:rPr>
        <w:fldChar w:fldCharType="end"/>
      </w:r>
    </w:p>
    <w:p w14:paraId="5F4D8E7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38 - Breadcrumb Navigation</w:t>
      </w:r>
      <w:r>
        <w:rPr>
          <w:noProof/>
        </w:rPr>
        <w:tab/>
      </w:r>
      <w:r>
        <w:rPr>
          <w:noProof/>
        </w:rPr>
        <w:fldChar w:fldCharType="begin"/>
      </w:r>
      <w:r>
        <w:rPr>
          <w:noProof/>
        </w:rPr>
        <w:instrText xml:space="preserve"> PAGEREF _Toc291348643 \h </w:instrText>
      </w:r>
      <w:r>
        <w:rPr>
          <w:noProof/>
        </w:rPr>
      </w:r>
      <w:r>
        <w:rPr>
          <w:noProof/>
        </w:rPr>
        <w:fldChar w:fldCharType="separate"/>
      </w:r>
      <w:r>
        <w:rPr>
          <w:noProof/>
        </w:rPr>
        <w:t>53</w:t>
      </w:r>
      <w:r>
        <w:rPr>
          <w:noProof/>
        </w:rPr>
        <w:fldChar w:fldCharType="end"/>
      </w:r>
    </w:p>
    <w:p w14:paraId="3D5F246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39 - Results by Grade for a SCHOOL Information Indicators</w:t>
      </w:r>
      <w:r>
        <w:rPr>
          <w:noProof/>
        </w:rPr>
        <w:tab/>
      </w:r>
      <w:r>
        <w:rPr>
          <w:noProof/>
        </w:rPr>
        <w:fldChar w:fldCharType="begin"/>
      </w:r>
      <w:r>
        <w:rPr>
          <w:noProof/>
        </w:rPr>
        <w:instrText xml:space="preserve"> PAGEREF _Toc291348644 \h </w:instrText>
      </w:r>
      <w:r>
        <w:rPr>
          <w:noProof/>
        </w:rPr>
      </w:r>
      <w:r>
        <w:rPr>
          <w:noProof/>
        </w:rPr>
        <w:fldChar w:fldCharType="separate"/>
      </w:r>
      <w:r>
        <w:rPr>
          <w:noProof/>
        </w:rPr>
        <w:t>54</w:t>
      </w:r>
      <w:r>
        <w:rPr>
          <w:noProof/>
        </w:rPr>
        <w:fldChar w:fldCharType="end"/>
      </w:r>
    </w:p>
    <w:p w14:paraId="06044D9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40 - Results by Grade for a SCHOOL Legend</w:t>
      </w:r>
      <w:r>
        <w:rPr>
          <w:noProof/>
        </w:rPr>
        <w:tab/>
      </w:r>
      <w:r>
        <w:rPr>
          <w:noProof/>
        </w:rPr>
        <w:fldChar w:fldCharType="begin"/>
      </w:r>
      <w:r>
        <w:rPr>
          <w:noProof/>
        </w:rPr>
        <w:instrText xml:space="preserve"> PAGEREF _Toc291348645 \h </w:instrText>
      </w:r>
      <w:r>
        <w:rPr>
          <w:noProof/>
        </w:rPr>
      </w:r>
      <w:r>
        <w:rPr>
          <w:noProof/>
        </w:rPr>
        <w:fldChar w:fldCharType="separate"/>
      </w:r>
      <w:r>
        <w:rPr>
          <w:noProof/>
        </w:rPr>
        <w:t>55</w:t>
      </w:r>
      <w:r>
        <w:rPr>
          <w:noProof/>
        </w:rPr>
        <w:fldChar w:fldCharType="end"/>
      </w:r>
    </w:p>
    <w:p w14:paraId="6E21B9A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41 - Download Options Window</w:t>
      </w:r>
      <w:r>
        <w:rPr>
          <w:noProof/>
        </w:rPr>
        <w:tab/>
      </w:r>
      <w:r>
        <w:rPr>
          <w:noProof/>
        </w:rPr>
        <w:fldChar w:fldCharType="begin"/>
      </w:r>
      <w:r>
        <w:rPr>
          <w:noProof/>
        </w:rPr>
        <w:instrText xml:space="preserve"> PAGEREF _Toc291348646 \h </w:instrText>
      </w:r>
      <w:r>
        <w:rPr>
          <w:noProof/>
        </w:rPr>
      </w:r>
      <w:r>
        <w:rPr>
          <w:noProof/>
        </w:rPr>
        <w:fldChar w:fldCharType="separate"/>
      </w:r>
      <w:r>
        <w:rPr>
          <w:noProof/>
        </w:rPr>
        <w:t>56</w:t>
      </w:r>
      <w:r>
        <w:rPr>
          <w:noProof/>
        </w:rPr>
        <w:fldChar w:fldCharType="end"/>
      </w:r>
    </w:p>
    <w:p w14:paraId="1EDD0C8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42 - Results by Grade for a SCHOOL Filter Options</w:t>
      </w:r>
      <w:r>
        <w:rPr>
          <w:noProof/>
        </w:rPr>
        <w:tab/>
      </w:r>
      <w:r>
        <w:rPr>
          <w:noProof/>
        </w:rPr>
        <w:fldChar w:fldCharType="begin"/>
      </w:r>
      <w:r>
        <w:rPr>
          <w:noProof/>
        </w:rPr>
        <w:instrText xml:space="preserve"> PAGEREF _Toc291348647 \h </w:instrText>
      </w:r>
      <w:r>
        <w:rPr>
          <w:noProof/>
        </w:rPr>
      </w:r>
      <w:r>
        <w:rPr>
          <w:noProof/>
        </w:rPr>
        <w:fldChar w:fldCharType="separate"/>
      </w:r>
      <w:r>
        <w:rPr>
          <w:noProof/>
        </w:rPr>
        <w:t>57</w:t>
      </w:r>
      <w:r>
        <w:rPr>
          <w:noProof/>
        </w:rPr>
        <w:fldChar w:fldCharType="end"/>
      </w:r>
    </w:p>
    <w:p w14:paraId="2137238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43 - Align Feature</w:t>
      </w:r>
      <w:r>
        <w:rPr>
          <w:noProof/>
        </w:rPr>
        <w:tab/>
      </w:r>
      <w:r>
        <w:rPr>
          <w:noProof/>
        </w:rPr>
        <w:fldChar w:fldCharType="begin"/>
      </w:r>
      <w:r>
        <w:rPr>
          <w:noProof/>
        </w:rPr>
        <w:instrText xml:space="preserve"> PAGEREF _Toc291348648 \h </w:instrText>
      </w:r>
      <w:r>
        <w:rPr>
          <w:noProof/>
        </w:rPr>
      </w:r>
      <w:r>
        <w:rPr>
          <w:noProof/>
        </w:rPr>
        <w:fldChar w:fldCharType="separate"/>
      </w:r>
      <w:r>
        <w:rPr>
          <w:noProof/>
        </w:rPr>
        <w:t>58</w:t>
      </w:r>
      <w:r>
        <w:rPr>
          <w:noProof/>
        </w:rPr>
        <w:fldChar w:fldCharType="end"/>
      </w:r>
    </w:p>
    <w:p w14:paraId="5B5A2B7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44 - Student population detail popup window</w:t>
      </w:r>
      <w:r>
        <w:rPr>
          <w:noProof/>
        </w:rPr>
        <w:tab/>
      </w:r>
      <w:r>
        <w:rPr>
          <w:noProof/>
        </w:rPr>
        <w:fldChar w:fldCharType="begin"/>
      </w:r>
      <w:r>
        <w:rPr>
          <w:noProof/>
        </w:rPr>
        <w:instrText xml:space="preserve"> PAGEREF _Toc291348649 \h </w:instrText>
      </w:r>
      <w:r>
        <w:rPr>
          <w:noProof/>
        </w:rPr>
      </w:r>
      <w:r>
        <w:rPr>
          <w:noProof/>
        </w:rPr>
        <w:fldChar w:fldCharType="separate"/>
      </w:r>
      <w:r>
        <w:rPr>
          <w:noProof/>
        </w:rPr>
        <w:t>58</w:t>
      </w:r>
      <w:r>
        <w:rPr>
          <w:noProof/>
        </w:rPr>
        <w:fldChar w:fldCharType="end"/>
      </w:r>
    </w:p>
    <w:p w14:paraId="2D4223A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45 - Comparing Schools in a DISTRICT</w:t>
      </w:r>
      <w:r>
        <w:rPr>
          <w:noProof/>
        </w:rPr>
        <w:tab/>
      </w:r>
      <w:r>
        <w:rPr>
          <w:noProof/>
        </w:rPr>
        <w:fldChar w:fldCharType="begin"/>
      </w:r>
      <w:r>
        <w:rPr>
          <w:noProof/>
        </w:rPr>
        <w:instrText xml:space="preserve"> PAGEREF _Toc291348650 \h </w:instrText>
      </w:r>
      <w:r>
        <w:rPr>
          <w:noProof/>
        </w:rPr>
      </w:r>
      <w:r>
        <w:rPr>
          <w:noProof/>
        </w:rPr>
        <w:fldChar w:fldCharType="separate"/>
      </w:r>
      <w:r>
        <w:rPr>
          <w:noProof/>
        </w:rPr>
        <w:t>61</w:t>
      </w:r>
      <w:r>
        <w:rPr>
          <w:noProof/>
        </w:rPr>
        <w:fldChar w:fldCharType="end"/>
      </w:r>
    </w:p>
    <w:p w14:paraId="5D5EE368"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46 - Breadcrumb Navigation</w:t>
      </w:r>
      <w:r>
        <w:rPr>
          <w:noProof/>
        </w:rPr>
        <w:tab/>
      </w:r>
      <w:r>
        <w:rPr>
          <w:noProof/>
        </w:rPr>
        <w:fldChar w:fldCharType="begin"/>
      </w:r>
      <w:r>
        <w:rPr>
          <w:noProof/>
        </w:rPr>
        <w:instrText xml:space="preserve"> PAGEREF _Toc291348651 \h </w:instrText>
      </w:r>
      <w:r>
        <w:rPr>
          <w:noProof/>
        </w:rPr>
      </w:r>
      <w:r>
        <w:rPr>
          <w:noProof/>
        </w:rPr>
        <w:fldChar w:fldCharType="separate"/>
      </w:r>
      <w:r>
        <w:rPr>
          <w:noProof/>
        </w:rPr>
        <w:t>62</w:t>
      </w:r>
      <w:r>
        <w:rPr>
          <w:noProof/>
        </w:rPr>
        <w:fldChar w:fldCharType="end"/>
      </w:r>
    </w:p>
    <w:p w14:paraId="1C4704E5"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47 - Previous Year Warning Message</w:t>
      </w:r>
      <w:r>
        <w:rPr>
          <w:noProof/>
        </w:rPr>
        <w:tab/>
      </w:r>
      <w:r>
        <w:rPr>
          <w:noProof/>
        </w:rPr>
        <w:fldChar w:fldCharType="begin"/>
      </w:r>
      <w:r>
        <w:rPr>
          <w:noProof/>
        </w:rPr>
        <w:instrText xml:space="preserve"> PAGEREF _Toc291348652 \h </w:instrText>
      </w:r>
      <w:r>
        <w:rPr>
          <w:noProof/>
        </w:rPr>
      </w:r>
      <w:r>
        <w:rPr>
          <w:noProof/>
        </w:rPr>
        <w:fldChar w:fldCharType="separate"/>
      </w:r>
      <w:r>
        <w:rPr>
          <w:noProof/>
        </w:rPr>
        <w:t>63</w:t>
      </w:r>
      <w:r>
        <w:rPr>
          <w:noProof/>
        </w:rPr>
        <w:fldChar w:fldCharType="end"/>
      </w:r>
    </w:p>
    <w:p w14:paraId="6B937F2F"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48 - Comparing Schools in a DISTRICT Information Indicators</w:t>
      </w:r>
      <w:r>
        <w:rPr>
          <w:noProof/>
        </w:rPr>
        <w:tab/>
      </w:r>
      <w:r>
        <w:rPr>
          <w:noProof/>
        </w:rPr>
        <w:fldChar w:fldCharType="begin"/>
      </w:r>
      <w:r>
        <w:rPr>
          <w:noProof/>
        </w:rPr>
        <w:instrText xml:space="preserve"> PAGEREF _Toc291348653 \h </w:instrText>
      </w:r>
      <w:r>
        <w:rPr>
          <w:noProof/>
        </w:rPr>
      </w:r>
      <w:r>
        <w:rPr>
          <w:noProof/>
        </w:rPr>
        <w:fldChar w:fldCharType="separate"/>
      </w:r>
      <w:r>
        <w:rPr>
          <w:noProof/>
        </w:rPr>
        <w:t>63</w:t>
      </w:r>
      <w:r>
        <w:rPr>
          <w:noProof/>
        </w:rPr>
        <w:fldChar w:fldCharType="end"/>
      </w:r>
    </w:p>
    <w:p w14:paraId="14831E8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49 - Comparing Schools in a DISTRICT Legend</w:t>
      </w:r>
      <w:r>
        <w:rPr>
          <w:noProof/>
        </w:rPr>
        <w:tab/>
      </w:r>
      <w:r>
        <w:rPr>
          <w:noProof/>
        </w:rPr>
        <w:fldChar w:fldCharType="begin"/>
      </w:r>
      <w:r>
        <w:rPr>
          <w:noProof/>
        </w:rPr>
        <w:instrText xml:space="preserve"> PAGEREF _Toc291348654 \h </w:instrText>
      </w:r>
      <w:r>
        <w:rPr>
          <w:noProof/>
        </w:rPr>
      </w:r>
      <w:r>
        <w:rPr>
          <w:noProof/>
        </w:rPr>
        <w:fldChar w:fldCharType="separate"/>
      </w:r>
      <w:r>
        <w:rPr>
          <w:noProof/>
        </w:rPr>
        <w:t>64</w:t>
      </w:r>
      <w:r>
        <w:rPr>
          <w:noProof/>
        </w:rPr>
        <w:fldChar w:fldCharType="end"/>
      </w:r>
    </w:p>
    <w:p w14:paraId="053786B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50 - Download Options Window</w:t>
      </w:r>
      <w:r>
        <w:rPr>
          <w:noProof/>
        </w:rPr>
        <w:tab/>
      </w:r>
      <w:r>
        <w:rPr>
          <w:noProof/>
        </w:rPr>
        <w:fldChar w:fldCharType="begin"/>
      </w:r>
      <w:r>
        <w:rPr>
          <w:noProof/>
        </w:rPr>
        <w:instrText xml:space="preserve"> PAGEREF _Toc291348655 \h </w:instrText>
      </w:r>
      <w:r>
        <w:rPr>
          <w:noProof/>
        </w:rPr>
      </w:r>
      <w:r>
        <w:rPr>
          <w:noProof/>
        </w:rPr>
        <w:fldChar w:fldCharType="separate"/>
      </w:r>
      <w:r>
        <w:rPr>
          <w:noProof/>
        </w:rPr>
        <w:t>65</w:t>
      </w:r>
      <w:r>
        <w:rPr>
          <w:noProof/>
        </w:rPr>
        <w:fldChar w:fldCharType="end"/>
      </w:r>
    </w:p>
    <w:p w14:paraId="3E37507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51 - Results by Grade for a SCHOOL Filter Options</w:t>
      </w:r>
      <w:r>
        <w:rPr>
          <w:noProof/>
        </w:rPr>
        <w:tab/>
      </w:r>
      <w:r>
        <w:rPr>
          <w:noProof/>
        </w:rPr>
        <w:fldChar w:fldCharType="begin"/>
      </w:r>
      <w:r>
        <w:rPr>
          <w:noProof/>
        </w:rPr>
        <w:instrText xml:space="preserve"> PAGEREF _Toc291348656 \h </w:instrText>
      </w:r>
      <w:r>
        <w:rPr>
          <w:noProof/>
        </w:rPr>
      </w:r>
      <w:r>
        <w:rPr>
          <w:noProof/>
        </w:rPr>
        <w:fldChar w:fldCharType="separate"/>
      </w:r>
      <w:r>
        <w:rPr>
          <w:noProof/>
        </w:rPr>
        <w:t>66</w:t>
      </w:r>
      <w:r>
        <w:rPr>
          <w:noProof/>
        </w:rPr>
        <w:fldChar w:fldCharType="end"/>
      </w:r>
    </w:p>
    <w:p w14:paraId="6B163A4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52 - Align Feature</w:t>
      </w:r>
      <w:r>
        <w:rPr>
          <w:noProof/>
        </w:rPr>
        <w:tab/>
      </w:r>
      <w:r>
        <w:rPr>
          <w:noProof/>
        </w:rPr>
        <w:fldChar w:fldCharType="begin"/>
      </w:r>
      <w:r>
        <w:rPr>
          <w:noProof/>
        </w:rPr>
        <w:instrText xml:space="preserve"> PAGEREF _Toc291348657 \h </w:instrText>
      </w:r>
      <w:r>
        <w:rPr>
          <w:noProof/>
        </w:rPr>
      </w:r>
      <w:r>
        <w:rPr>
          <w:noProof/>
        </w:rPr>
        <w:fldChar w:fldCharType="separate"/>
      </w:r>
      <w:r>
        <w:rPr>
          <w:noProof/>
        </w:rPr>
        <w:t>67</w:t>
      </w:r>
      <w:r>
        <w:rPr>
          <w:noProof/>
        </w:rPr>
        <w:fldChar w:fldCharType="end"/>
      </w:r>
    </w:p>
    <w:p w14:paraId="4EC74C60"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53 - Student population detail popup window</w:t>
      </w:r>
      <w:r>
        <w:rPr>
          <w:noProof/>
        </w:rPr>
        <w:tab/>
      </w:r>
      <w:r>
        <w:rPr>
          <w:noProof/>
        </w:rPr>
        <w:fldChar w:fldCharType="begin"/>
      </w:r>
      <w:r>
        <w:rPr>
          <w:noProof/>
        </w:rPr>
        <w:instrText xml:space="preserve"> PAGEREF _Toc291348658 \h </w:instrText>
      </w:r>
      <w:r>
        <w:rPr>
          <w:noProof/>
        </w:rPr>
      </w:r>
      <w:r>
        <w:rPr>
          <w:noProof/>
        </w:rPr>
        <w:fldChar w:fldCharType="separate"/>
      </w:r>
      <w:r>
        <w:rPr>
          <w:noProof/>
        </w:rPr>
        <w:t>67</w:t>
      </w:r>
      <w:r>
        <w:rPr>
          <w:noProof/>
        </w:rPr>
        <w:fldChar w:fldCharType="end"/>
      </w:r>
    </w:p>
    <w:p w14:paraId="4EC9E5E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54 - Comparing Districts in a STATE</w:t>
      </w:r>
      <w:r>
        <w:rPr>
          <w:noProof/>
        </w:rPr>
        <w:tab/>
      </w:r>
      <w:r>
        <w:rPr>
          <w:noProof/>
        </w:rPr>
        <w:fldChar w:fldCharType="begin"/>
      </w:r>
      <w:r>
        <w:rPr>
          <w:noProof/>
        </w:rPr>
        <w:instrText xml:space="preserve"> PAGEREF _Toc291348659 \h </w:instrText>
      </w:r>
      <w:r>
        <w:rPr>
          <w:noProof/>
        </w:rPr>
      </w:r>
      <w:r>
        <w:rPr>
          <w:noProof/>
        </w:rPr>
        <w:fldChar w:fldCharType="separate"/>
      </w:r>
      <w:r>
        <w:rPr>
          <w:noProof/>
        </w:rPr>
        <w:t>69</w:t>
      </w:r>
      <w:r>
        <w:rPr>
          <w:noProof/>
        </w:rPr>
        <w:fldChar w:fldCharType="end"/>
      </w:r>
    </w:p>
    <w:p w14:paraId="32859F6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55 - Previous Year Warning Message</w:t>
      </w:r>
      <w:r>
        <w:rPr>
          <w:noProof/>
        </w:rPr>
        <w:tab/>
      </w:r>
      <w:r>
        <w:rPr>
          <w:noProof/>
        </w:rPr>
        <w:fldChar w:fldCharType="begin"/>
      </w:r>
      <w:r>
        <w:rPr>
          <w:noProof/>
        </w:rPr>
        <w:instrText xml:space="preserve"> PAGEREF _Toc291348660 \h </w:instrText>
      </w:r>
      <w:r>
        <w:rPr>
          <w:noProof/>
        </w:rPr>
      </w:r>
      <w:r>
        <w:rPr>
          <w:noProof/>
        </w:rPr>
        <w:fldChar w:fldCharType="separate"/>
      </w:r>
      <w:r>
        <w:rPr>
          <w:noProof/>
        </w:rPr>
        <w:t>71</w:t>
      </w:r>
      <w:r>
        <w:rPr>
          <w:noProof/>
        </w:rPr>
        <w:fldChar w:fldCharType="end"/>
      </w:r>
    </w:p>
    <w:p w14:paraId="4B409C50"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56 - Comparing Schools in a DISTRICT Information Indicators</w:t>
      </w:r>
      <w:r>
        <w:rPr>
          <w:noProof/>
        </w:rPr>
        <w:tab/>
      </w:r>
      <w:r>
        <w:rPr>
          <w:noProof/>
        </w:rPr>
        <w:fldChar w:fldCharType="begin"/>
      </w:r>
      <w:r>
        <w:rPr>
          <w:noProof/>
        </w:rPr>
        <w:instrText xml:space="preserve"> PAGEREF _Toc291348661 \h </w:instrText>
      </w:r>
      <w:r>
        <w:rPr>
          <w:noProof/>
        </w:rPr>
      </w:r>
      <w:r>
        <w:rPr>
          <w:noProof/>
        </w:rPr>
        <w:fldChar w:fldCharType="separate"/>
      </w:r>
      <w:r>
        <w:rPr>
          <w:noProof/>
        </w:rPr>
        <w:t>71</w:t>
      </w:r>
      <w:r>
        <w:rPr>
          <w:noProof/>
        </w:rPr>
        <w:fldChar w:fldCharType="end"/>
      </w:r>
    </w:p>
    <w:p w14:paraId="08B992D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57 - Comparing Districts in a STATE Legend</w:t>
      </w:r>
      <w:r>
        <w:rPr>
          <w:noProof/>
        </w:rPr>
        <w:tab/>
      </w:r>
      <w:r>
        <w:rPr>
          <w:noProof/>
        </w:rPr>
        <w:fldChar w:fldCharType="begin"/>
      </w:r>
      <w:r>
        <w:rPr>
          <w:noProof/>
        </w:rPr>
        <w:instrText xml:space="preserve"> PAGEREF _Toc291348662 \h </w:instrText>
      </w:r>
      <w:r>
        <w:rPr>
          <w:noProof/>
        </w:rPr>
      </w:r>
      <w:r>
        <w:rPr>
          <w:noProof/>
        </w:rPr>
        <w:fldChar w:fldCharType="separate"/>
      </w:r>
      <w:r>
        <w:rPr>
          <w:noProof/>
        </w:rPr>
        <w:t>72</w:t>
      </w:r>
      <w:r>
        <w:rPr>
          <w:noProof/>
        </w:rPr>
        <w:fldChar w:fldCharType="end"/>
      </w:r>
    </w:p>
    <w:p w14:paraId="5243EE0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58 - Download Options Window</w:t>
      </w:r>
      <w:r>
        <w:rPr>
          <w:noProof/>
        </w:rPr>
        <w:tab/>
      </w:r>
      <w:r>
        <w:rPr>
          <w:noProof/>
        </w:rPr>
        <w:fldChar w:fldCharType="begin"/>
      </w:r>
      <w:r>
        <w:rPr>
          <w:noProof/>
        </w:rPr>
        <w:instrText xml:space="preserve"> PAGEREF _Toc291348663 \h </w:instrText>
      </w:r>
      <w:r>
        <w:rPr>
          <w:noProof/>
        </w:rPr>
      </w:r>
      <w:r>
        <w:rPr>
          <w:noProof/>
        </w:rPr>
        <w:fldChar w:fldCharType="separate"/>
      </w:r>
      <w:r>
        <w:rPr>
          <w:noProof/>
        </w:rPr>
        <w:t>73</w:t>
      </w:r>
      <w:r>
        <w:rPr>
          <w:noProof/>
        </w:rPr>
        <w:fldChar w:fldCharType="end"/>
      </w:r>
    </w:p>
    <w:p w14:paraId="130FF9F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59 - Results by Grade for a SCHOOL Filter Options</w:t>
      </w:r>
      <w:r>
        <w:rPr>
          <w:noProof/>
        </w:rPr>
        <w:tab/>
      </w:r>
      <w:r>
        <w:rPr>
          <w:noProof/>
        </w:rPr>
        <w:fldChar w:fldCharType="begin"/>
      </w:r>
      <w:r>
        <w:rPr>
          <w:noProof/>
        </w:rPr>
        <w:instrText xml:space="preserve"> PAGEREF _Toc291348664 \h </w:instrText>
      </w:r>
      <w:r>
        <w:rPr>
          <w:noProof/>
        </w:rPr>
      </w:r>
      <w:r>
        <w:rPr>
          <w:noProof/>
        </w:rPr>
        <w:fldChar w:fldCharType="separate"/>
      </w:r>
      <w:r>
        <w:rPr>
          <w:noProof/>
        </w:rPr>
        <w:t>74</w:t>
      </w:r>
      <w:r>
        <w:rPr>
          <w:noProof/>
        </w:rPr>
        <w:fldChar w:fldCharType="end"/>
      </w:r>
    </w:p>
    <w:p w14:paraId="66F4FD4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60 - Align Feature</w:t>
      </w:r>
      <w:r>
        <w:rPr>
          <w:noProof/>
        </w:rPr>
        <w:tab/>
      </w:r>
      <w:r>
        <w:rPr>
          <w:noProof/>
        </w:rPr>
        <w:fldChar w:fldCharType="begin"/>
      </w:r>
      <w:r>
        <w:rPr>
          <w:noProof/>
        </w:rPr>
        <w:instrText xml:space="preserve"> PAGEREF _Toc291348665 \h </w:instrText>
      </w:r>
      <w:r>
        <w:rPr>
          <w:noProof/>
        </w:rPr>
      </w:r>
      <w:r>
        <w:rPr>
          <w:noProof/>
        </w:rPr>
        <w:fldChar w:fldCharType="separate"/>
      </w:r>
      <w:r>
        <w:rPr>
          <w:noProof/>
        </w:rPr>
        <w:t>75</w:t>
      </w:r>
      <w:r>
        <w:rPr>
          <w:noProof/>
        </w:rPr>
        <w:fldChar w:fldCharType="end"/>
      </w:r>
    </w:p>
    <w:p w14:paraId="5FA64FE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61 - Student population detail popup window</w:t>
      </w:r>
      <w:r>
        <w:rPr>
          <w:noProof/>
        </w:rPr>
        <w:tab/>
      </w:r>
      <w:r>
        <w:rPr>
          <w:noProof/>
        </w:rPr>
        <w:fldChar w:fldCharType="begin"/>
      </w:r>
      <w:r>
        <w:rPr>
          <w:noProof/>
        </w:rPr>
        <w:instrText xml:space="preserve"> PAGEREF _Toc291348666 \h </w:instrText>
      </w:r>
      <w:r>
        <w:rPr>
          <w:noProof/>
        </w:rPr>
      </w:r>
      <w:r>
        <w:rPr>
          <w:noProof/>
        </w:rPr>
        <w:fldChar w:fldCharType="separate"/>
      </w:r>
      <w:r>
        <w:rPr>
          <w:noProof/>
        </w:rPr>
        <w:t>76</w:t>
      </w:r>
      <w:r>
        <w:rPr>
          <w:noProof/>
        </w:rPr>
        <w:fldChar w:fldCharType="end"/>
      </w:r>
    </w:p>
    <w:p w14:paraId="0A5373F0"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62 - Download Confirmation Window</w:t>
      </w:r>
      <w:r>
        <w:rPr>
          <w:noProof/>
        </w:rPr>
        <w:tab/>
      </w:r>
      <w:r>
        <w:rPr>
          <w:noProof/>
        </w:rPr>
        <w:fldChar w:fldCharType="begin"/>
      </w:r>
      <w:r>
        <w:rPr>
          <w:noProof/>
        </w:rPr>
        <w:instrText xml:space="preserve"> PAGEREF _Toc291348667 \h </w:instrText>
      </w:r>
      <w:r>
        <w:rPr>
          <w:noProof/>
        </w:rPr>
      </w:r>
      <w:r>
        <w:rPr>
          <w:noProof/>
        </w:rPr>
        <w:fldChar w:fldCharType="separate"/>
      </w:r>
      <w:r>
        <w:rPr>
          <w:noProof/>
        </w:rPr>
        <w:t>78</w:t>
      </w:r>
      <w:r>
        <w:rPr>
          <w:noProof/>
        </w:rPr>
        <w:fldChar w:fldCharType="end"/>
      </w:r>
    </w:p>
    <w:p w14:paraId="3E9361B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63 - Download Popup Window</w:t>
      </w:r>
      <w:r>
        <w:rPr>
          <w:noProof/>
        </w:rPr>
        <w:tab/>
      </w:r>
      <w:r>
        <w:rPr>
          <w:noProof/>
        </w:rPr>
        <w:fldChar w:fldCharType="begin"/>
      </w:r>
      <w:r>
        <w:rPr>
          <w:noProof/>
        </w:rPr>
        <w:instrText xml:space="preserve"> PAGEREF _Toc291348668 \h </w:instrText>
      </w:r>
      <w:r>
        <w:rPr>
          <w:noProof/>
        </w:rPr>
      </w:r>
      <w:r>
        <w:rPr>
          <w:noProof/>
        </w:rPr>
        <w:fldChar w:fldCharType="separate"/>
      </w:r>
      <w:r>
        <w:rPr>
          <w:noProof/>
        </w:rPr>
        <w:t>80</w:t>
      </w:r>
      <w:r>
        <w:rPr>
          <w:noProof/>
        </w:rPr>
        <w:fldChar w:fldCharType="end"/>
      </w:r>
    </w:p>
    <w:p w14:paraId="371813F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64 - Download Printable Student Report Options</w:t>
      </w:r>
      <w:r>
        <w:rPr>
          <w:noProof/>
        </w:rPr>
        <w:tab/>
      </w:r>
      <w:r>
        <w:rPr>
          <w:noProof/>
        </w:rPr>
        <w:fldChar w:fldCharType="begin"/>
      </w:r>
      <w:r>
        <w:rPr>
          <w:noProof/>
        </w:rPr>
        <w:instrText xml:space="preserve"> PAGEREF _Toc291348669 \h </w:instrText>
      </w:r>
      <w:r>
        <w:rPr>
          <w:noProof/>
        </w:rPr>
      </w:r>
      <w:r>
        <w:rPr>
          <w:noProof/>
        </w:rPr>
        <w:fldChar w:fldCharType="separate"/>
      </w:r>
      <w:r>
        <w:rPr>
          <w:noProof/>
        </w:rPr>
        <w:t>81</w:t>
      </w:r>
      <w:r>
        <w:rPr>
          <w:noProof/>
        </w:rPr>
        <w:fldChar w:fldCharType="end"/>
      </w:r>
    </w:p>
    <w:p w14:paraId="31C332A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65 - Download Confirmation Window</w:t>
      </w:r>
      <w:r>
        <w:rPr>
          <w:noProof/>
        </w:rPr>
        <w:tab/>
      </w:r>
      <w:r>
        <w:rPr>
          <w:noProof/>
        </w:rPr>
        <w:fldChar w:fldCharType="begin"/>
      </w:r>
      <w:r>
        <w:rPr>
          <w:noProof/>
        </w:rPr>
        <w:instrText xml:space="preserve"> PAGEREF _Toc291348670 \h </w:instrText>
      </w:r>
      <w:r>
        <w:rPr>
          <w:noProof/>
        </w:rPr>
      </w:r>
      <w:r>
        <w:rPr>
          <w:noProof/>
        </w:rPr>
        <w:fldChar w:fldCharType="separate"/>
      </w:r>
      <w:r>
        <w:rPr>
          <w:noProof/>
        </w:rPr>
        <w:t>81</w:t>
      </w:r>
      <w:r>
        <w:rPr>
          <w:noProof/>
        </w:rPr>
        <w:fldChar w:fldCharType="end"/>
      </w:r>
    </w:p>
    <w:p w14:paraId="287A88B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66 - Printable Student Reports Cover Page</w:t>
      </w:r>
      <w:r>
        <w:rPr>
          <w:noProof/>
        </w:rPr>
        <w:tab/>
      </w:r>
      <w:r>
        <w:rPr>
          <w:noProof/>
        </w:rPr>
        <w:fldChar w:fldCharType="begin"/>
      </w:r>
      <w:r>
        <w:rPr>
          <w:noProof/>
        </w:rPr>
        <w:instrText xml:space="preserve"> PAGEREF _Toc291348671 \h </w:instrText>
      </w:r>
      <w:r>
        <w:rPr>
          <w:noProof/>
        </w:rPr>
      </w:r>
      <w:r>
        <w:rPr>
          <w:noProof/>
        </w:rPr>
        <w:fldChar w:fldCharType="separate"/>
      </w:r>
      <w:r>
        <w:rPr>
          <w:noProof/>
        </w:rPr>
        <w:t>82</w:t>
      </w:r>
      <w:r>
        <w:rPr>
          <w:noProof/>
        </w:rPr>
        <w:fldChar w:fldCharType="end"/>
      </w:r>
    </w:p>
    <w:p w14:paraId="7FDC4EE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67 - Printable Student Reports Segment Cover Page</w:t>
      </w:r>
      <w:r>
        <w:rPr>
          <w:noProof/>
        </w:rPr>
        <w:tab/>
      </w:r>
      <w:r>
        <w:rPr>
          <w:noProof/>
        </w:rPr>
        <w:fldChar w:fldCharType="begin"/>
      </w:r>
      <w:r>
        <w:rPr>
          <w:noProof/>
        </w:rPr>
        <w:instrText xml:space="preserve"> PAGEREF _Toc291348672 \h </w:instrText>
      </w:r>
      <w:r>
        <w:rPr>
          <w:noProof/>
        </w:rPr>
      </w:r>
      <w:r>
        <w:rPr>
          <w:noProof/>
        </w:rPr>
        <w:fldChar w:fldCharType="separate"/>
      </w:r>
      <w:r>
        <w:rPr>
          <w:noProof/>
        </w:rPr>
        <w:t>83</w:t>
      </w:r>
      <w:r>
        <w:rPr>
          <w:noProof/>
        </w:rPr>
        <w:fldChar w:fldCharType="end"/>
      </w:r>
    </w:p>
    <w:p w14:paraId="41CB5C51"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68 - Download Popup Window</w:t>
      </w:r>
      <w:r>
        <w:rPr>
          <w:noProof/>
        </w:rPr>
        <w:tab/>
      </w:r>
      <w:r>
        <w:rPr>
          <w:noProof/>
        </w:rPr>
        <w:fldChar w:fldCharType="begin"/>
      </w:r>
      <w:r>
        <w:rPr>
          <w:noProof/>
        </w:rPr>
        <w:instrText xml:space="preserve"> PAGEREF _Toc291348673 \h </w:instrText>
      </w:r>
      <w:r>
        <w:rPr>
          <w:noProof/>
        </w:rPr>
      </w:r>
      <w:r>
        <w:rPr>
          <w:noProof/>
        </w:rPr>
        <w:fldChar w:fldCharType="separate"/>
      </w:r>
      <w:r>
        <w:rPr>
          <w:noProof/>
        </w:rPr>
        <w:t>84</w:t>
      </w:r>
      <w:r>
        <w:rPr>
          <w:noProof/>
        </w:rPr>
        <w:fldChar w:fldCharType="end"/>
      </w:r>
    </w:p>
    <w:p w14:paraId="31A1610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69 - State Download selector</w:t>
      </w:r>
      <w:r>
        <w:rPr>
          <w:noProof/>
        </w:rPr>
        <w:tab/>
      </w:r>
      <w:r>
        <w:rPr>
          <w:noProof/>
        </w:rPr>
        <w:fldChar w:fldCharType="begin"/>
      </w:r>
      <w:r>
        <w:rPr>
          <w:noProof/>
        </w:rPr>
        <w:instrText xml:space="preserve"> PAGEREF _Toc291348674 \h </w:instrText>
      </w:r>
      <w:r>
        <w:rPr>
          <w:noProof/>
        </w:rPr>
      </w:r>
      <w:r>
        <w:rPr>
          <w:noProof/>
        </w:rPr>
        <w:fldChar w:fldCharType="separate"/>
      </w:r>
      <w:r>
        <w:rPr>
          <w:noProof/>
        </w:rPr>
        <w:t>84</w:t>
      </w:r>
      <w:r>
        <w:rPr>
          <w:noProof/>
        </w:rPr>
        <w:fldChar w:fldCharType="end"/>
      </w:r>
    </w:p>
    <w:p w14:paraId="1713F59B"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70 - Download Confirmation Window</w:t>
      </w:r>
      <w:r>
        <w:rPr>
          <w:noProof/>
        </w:rPr>
        <w:tab/>
      </w:r>
      <w:r>
        <w:rPr>
          <w:noProof/>
        </w:rPr>
        <w:fldChar w:fldCharType="begin"/>
      </w:r>
      <w:r>
        <w:rPr>
          <w:noProof/>
        </w:rPr>
        <w:instrText xml:space="preserve"> PAGEREF _Toc291348675 \h </w:instrText>
      </w:r>
      <w:r>
        <w:rPr>
          <w:noProof/>
        </w:rPr>
      </w:r>
      <w:r>
        <w:rPr>
          <w:noProof/>
        </w:rPr>
        <w:fldChar w:fldCharType="separate"/>
      </w:r>
      <w:r>
        <w:rPr>
          <w:noProof/>
        </w:rPr>
        <w:t>85</w:t>
      </w:r>
      <w:r>
        <w:rPr>
          <w:noProof/>
        </w:rPr>
        <w:fldChar w:fldCharType="end"/>
      </w:r>
    </w:p>
    <w:p w14:paraId="73C1E74A"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71 - Download Confirmation Window</w:t>
      </w:r>
      <w:r>
        <w:rPr>
          <w:noProof/>
        </w:rPr>
        <w:tab/>
      </w:r>
      <w:r>
        <w:rPr>
          <w:noProof/>
        </w:rPr>
        <w:fldChar w:fldCharType="begin"/>
      </w:r>
      <w:r>
        <w:rPr>
          <w:noProof/>
        </w:rPr>
        <w:instrText xml:space="preserve"> PAGEREF _Toc291348676 \h </w:instrText>
      </w:r>
      <w:r>
        <w:rPr>
          <w:noProof/>
        </w:rPr>
      </w:r>
      <w:r>
        <w:rPr>
          <w:noProof/>
        </w:rPr>
        <w:fldChar w:fldCharType="separate"/>
      </w:r>
      <w:r>
        <w:rPr>
          <w:noProof/>
        </w:rPr>
        <w:t>88</w:t>
      </w:r>
      <w:r>
        <w:rPr>
          <w:noProof/>
        </w:rPr>
        <w:fldChar w:fldCharType="end"/>
      </w:r>
    </w:p>
    <w:p w14:paraId="70D2F39F"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72 - State Downloads Window</w:t>
      </w:r>
      <w:r>
        <w:rPr>
          <w:noProof/>
        </w:rPr>
        <w:tab/>
      </w:r>
      <w:r>
        <w:rPr>
          <w:noProof/>
        </w:rPr>
        <w:fldChar w:fldCharType="begin"/>
      </w:r>
      <w:r>
        <w:rPr>
          <w:noProof/>
        </w:rPr>
        <w:instrText xml:space="preserve"> PAGEREF _Toc291348677 \h </w:instrText>
      </w:r>
      <w:r>
        <w:rPr>
          <w:noProof/>
        </w:rPr>
      </w:r>
      <w:r>
        <w:rPr>
          <w:noProof/>
        </w:rPr>
        <w:fldChar w:fldCharType="separate"/>
      </w:r>
      <w:r>
        <w:rPr>
          <w:noProof/>
        </w:rPr>
        <w:t>92</w:t>
      </w:r>
      <w:r>
        <w:rPr>
          <w:noProof/>
        </w:rPr>
        <w:fldChar w:fldCharType="end"/>
      </w:r>
    </w:p>
    <w:p w14:paraId="67D910C6"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73 - Download Confirmation Window</w:t>
      </w:r>
      <w:r>
        <w:rPr>
          <w:noProof/>
        </w:rPr>
        <w:tab/>
      </w:r>
      <w:r>
        <w:rPr>
          <w:noProof/>
        </w:rPr>
        <w:fldChar w:fldCharType="begin"/>
      </w:r>
      <w:r>
        <w:rPr>
          <w:noProof/>
        </w:rPr>
        <w:instrText xml:space="preserve"> PAGEREF _Toc291348678 \h </w:instrText>
      </w:r>
      <w:r>
        <w:rPr>
          <w:noProof/>
        </w:rPr>
      </w:r>
      <w:r>
        <w:rPr>
          <w:noProof/>
        </w:rPr>
        <w:fldChar w:fldCharType="separate"/>
      </w:r>
      <w:r>
        <w:rPr>
          <w:noProof/>
        </w:rPr>
        <w:t>92</w:t>
      </w:r>
      <w:r>
        <w:rPr>
          <w:noProof/>
        </w:rPr>
        <w:fldChar w:fldCharType="end"/>
      </w:r>
    </w:p>
    <w:p w14:paraId="0D655912"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74 - State Downloads Window</w:t>
      </w:r>
      <w:r>
        <w:rPr>
          <w:noProof/>
        </w:rPr>
        <w:tab/>
      </w:r>
      <w:r>
        <w:rPr>
          <w:noProof/>
        </w:rPr>
        <w:fldChar w:fldCharType="begin"/>
      </w:r>
      <w:r>
        <w:rPr>
          <w:noProof/>
        </w:rPr>
        <w:instrText xml:space="preserve"> PAGEREF _Toc291348679 \h </w:instrText>
      </w:r>
      <w:r>
        <w:rPr>
          <w:noProof/>
        </w:rPr>
      </w:r>
      <w:r>
        <w:rPr>
          <w:noProof/>
        </w:rPr>
        <w:fldChar w:fldCharType="separate"/>
      </w:r>
      <w:r>
        <w:rPr>
          <w:noProof/>
        </w:rPr>
        <w:t>94</w:t>
      </w:r>
      <w:r>
        <w:rPr>
          <w:noProof/>
        </w:rPr>
        <w:fldChar w:fldCharType="end"/>
      </w:r>
    </w:p>
    <w:p w14:paraId="0416B28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75 - Download Confirmation Window</w:t>
      </w:r>
      <w:r>
        <w:rPr>
          <w:noProof/>
        </w:rPr>
        <w:tab/>
      </w:r>
      <w:r>
        <w:rPr>
          <w:noProof/>
        </w:rPr>
        <w:fldChar w:fldCharType="begin"/>
      </w:r>
      <w:r>
        <w:rPr>
          <w:noProof/>
        </w:rPr>
        <w:instrText xml:space="preserve"> PAGEREF _Toc291348680 \h </w:instrText>
      </w:r>
      <w:r>
        <w:rPr>
          <w:noProof/>
        </w:rPr>
      </w:r>
      <w:r>
        <w:rPr>
          <w:noProof/>
        </w:rPr>
        <w:fldChar w:fldCharType="separate"/>
      </w:r>
      <w:r>
        <w:rPr>
          <w:noProof/>
        </w:rPr>
        <w:t>95</w:t>
      </w:r>
      <w:r>
        <w:rPr>
          <w:noProof/>
        </w:rPr>
        <w:fldChar w:fldCharType="end"/>
      </w:r>
    </w:p>
    <w:p w14:paraId="75CC88B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76 - Accommodations Display</w:t>
      </w:r>
      <w:r>
        <w:rPr>
          <w:noProof/>
        </w:rPr>
        <w:tab/>
      </w:r>
      <w:r>
        <w:rPr>
          <w:noProof/>
        </w:rPr>
        <w:fldChar w:fldCharType="begin"/>
      </w:r>
      <w:r>
        <w:rPr>
          <w:noProof/>
        </w:rPr>
        <w:instrText xml:space="preserve"> PAGEREF _Toc291348681 \h </w:instrText>
      </w:r>
      <w:r>
        <w:rPr>
          <w:noProof/>
        </w:rPr>
      </w:r>
      <w:r>
        <w:rPr>
          <w:noProof/>
        </w:rPr>
        <w:fldChar w:fldCharType="separate"/>
      </w:r>
      <w:r>
        <w:rPr>
          <w:noProof/>
        </w:rPr>
        <w:t>112</w:t>
      </w:r>
      <w:r>
        <w:rPr>
          <w:noProof/>
        </w:rPr>
        <w:fldChar w:fldCharType="end"/>
      </w:r>
    </w:p>
    <w:p w14:paraId="42A6995F"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lastRenderedPageBreak/>
        <w:t>Figure 77 - Claims Score Illustration</w:t>
      </w:r>
      <w:r>
        <w:rPr>
          <w:noProof/>
        </w:rPr>
        <w:tab/>
      </w:r>
      <w:r>
        <w:rPr>
          <w:noProof/>
        </w:rPr>
        <w:fldChar w:fldCharType="begin"/>
      </w:r>
      <w:r>
        <w:rPr>
          <w:noProof/>
        </w:rPr>
        <w:instrText xml:space="preserve"> PAGEREF _Toc291348682 \h </w:instrText>
      </w:r>
      <w:r>
        <w:rPr>
          <w:noProof/>
        </w:rPr>
      </w:r>
      <w:r>
        <w:rPr>
          <w:noProof/>
        </w:rPr>
        <w:fldChar w:fldCharType="separate"/>
      </w:r>
      <w:r>
        <w:rPr>
          <w:noProof/>
        </w:rPr>
        <w:t>113</w:t>
      </w:r>
      <w:r>
        <w:rPr>
          <w:noProof/>
        </w:rPr>
        <w:fldChar w:fldCharType="end"/>
      </w:r>
    </w:p>
    <w:p w14:paraId="0C569BC5"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78 - Error Band Illustration</w:t>
      </w:r>
      <w:r>
        <w:rPr>
          <w:noProof/>
        </w:rPr>
        <w:tab/>
      </w:r>
      <w:r>
        <w:rPr>
          <w:noProof/>
        </w:rPr>
        <w:fldChar w:fldCharType="begin"/>
      </w:r>
      <w:r>
        <w:rPr>
          <w:noProof/>
        </w:rPr>
        <w:instrText xml:space="preserve"> PAGEREF _Toc291348683 \h </w:instrText>
      </w:r>
      <w:r>
        <w:rPr>
          <w:noProof/>
        </w:rPr>
      </w:r>
      <w:r>
        <w:rPr>
          <w:noProof/>
        </w:rPr>
        <w:fldChar w:fldCharType="separate"/>
      </w:r>
      <w:r>
        <w:rPr>
          <w:noProof/>
        </w:rPr>
        <w:t>115</w:t>
      </w:r>
      <w:r>
        <w:rPr>
          <w:noProof/>
        </w:rPr>
        <w:fldChar w:fldCharType="end"/>
      </w:r>
    </w:p>
    <w:p w14:paraId="71A28844"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79 - Reporting Landing Page (for logged out users)</w:t>
      </w:r>
      <w:r>
        <w:rPr>
          <w:noProof/>
        </w:rPr>
        <w:tab/>
      </w:r>
      <w:r>
        <w:rPr>
          <w:noProof/>
        </w:rPr>
        <w:fldChar w:fldCharType="begin"/>
      </w:r>
      <w:r>
        <w:rPr>
          <w:noProof/>
        </w:rPr>
        <w:instrText xml:space="preserve"> PAGEREF _Toc291348684 \h </w:instrText>
      </w:r>
      <w:r>
        <w:rPr>
          <w:noProof/>
        </w:rPr>
      </w:r>
      <w:r>
        <w:rPr>
          <w:noProof/>
        </w:rPr>
        <w:fldChar w:fldCharType="separate"/>
      </w:r>
      <w:r>
        <w:rPr>
          <w:noProof/>
        </w:rPr>
        <w:t>119</w:t>
      </w:r>
      <w:r>
        <w:rPr>
          <w:noProof/>
        </w:rPr>
        <w:fldChar w:fldCharType="end"/>
      </w:r>
    </w:p>
    <w:p w14:paraId="03527F4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80 - Breadcrumb Navigation</w:t>
      </w:r>
      <w:r>
        <w:rPr>
          <w:noProof/>
        </w:rPr>
        <w:tab/>
      </w:r>
      <w:r>
        <w:rPr>
          <w:noProof/>
        </w:rPr>
        <w:fldChar w:fldCharType="begin"/>
      </w:r>
      <w:r>
        <w:rPr>
          <w:noProof/>
        </w:rPr>
        <w:instrText xml:space="preserve"> PAGEREF _Toc291348685 \h </w:instrText>
      </w:r>
      <w:r>
        <w:rPr>
          <w:noProof/>
        </w:rPr>
      </w:r>
      <w:r>
        <w:rPr>
          <w:noProof/>
        </w:rPr>
        <w:fldChar w:fldCharType="separate"/>
      </w:r>
      <w:r>
        <w:rPr>
          <w:noProof/>
        </w:rPr>
        <w:t>119</w:t>
      </w:r>
      <w:r>
        <w:rPr>
          <w:noProof/>
        </w:rPr>
        <w:fldChar w:fldCharType="end"/>
      </w:r>
    </w:p>
    <w:p w14:paraId="0EE9BA43"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81 - Optional Student Group Filter</w:t>
      </w:r>
      <w:r>
        <w:rPr>
          <w:noProof/>
        </w:rPr>
        <w:tab/>
      </w:r>
      <w:r>
        <w:rPr>
          <w:noProof/>
        </w:rPr>
        <w:fldChar w:fldCharType="begin"/>
      </w:r>
      <w:r>
        <w:rPr>
          <w:noProof/>
        </w:rPr>
        <w:instrText xml:space="preserve"> PAGEREF _Toc291348686 \h </w:instrText>
      </w:r>
      <w:r>
        <w:rPr>
          <w:noProof/>
        </w:rPr>
      </w:r>
      <w:r>
        <w:rPr>
          <w:noProof/>
        </w:rPr>
        <w:fldChar w:fldCharType="separate"/>
      </w:r>
      <w:r>
        <w:rPr>
          <w:noProof/>
        </w:rPr>
        <w:t>120</w:t>
      </w:r>
      <w:r>
        <w:rPr>
          <w:noProof/>
        </w:rPr>
        <w:fldChar w:fldCharType="end"/>
      </w:r>
    </w:p>
    <w:p w14:paraId="379B4C4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82 - Download Popup Window</w:t>
      </w:r>
      <w:r>
        <w:rPr>
          <w:noProof/>
        </w:rPr>
        <w:tab/>
      </w:r>
      <w:r>
        <w:rPr>
          <w:noProof/>
        </w:rPr>
        <w:fldChar w:fldCharType="begin"/>
      </w:r>
      <w:r>
        <w:rPr>
          <w:noProof/>
        </w:rPr>
        <w:instrText xml:space="preserve"> PAGEREF _Toc291348687 \h </w:instrText>
      </w:r>
      <w:r>
        <w:rPr>
          <w:noProof/>
        </w:rPr>
      </w:r>
      <w:r>
        <w:rPr>
          <w:noProof/>
        </w:rPr>
        <w:fldChar w:fldCharType="separate"/>
      </w:r>
      <w:r>
        <w:rPr>
          <w:noProof/>
        </w:rPr>
        <w:t>123</w:t>
      </w:r>
      <w:r>
        <w:rPr>
          <w:noProof/>
        </w:rPr>
        <w:fldChar w:fldCharType="end"/>
      </w:r>
    </w:p>
    <w:p w14:paraId="5BCAD3AD"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83 - Printable Student Report options</w:t>
      </w:r>
      <w:r>
        <w:rPr>
          <w:noProof/>
        </w:rPr>
        <w:tab/>
      </w:r>
      <w:r>
        <w:rPr>
          <w:noProof/>
        </w:rPr>
        <w:fldChar w:fldCharType="begin"/>
      </w:r>
      <w:r>
        <w:rPr>
          <w:noProof/>
        </w:rPr>
        <w:instrText xml:space="preserve"> PAGEREF _Toc291348688 \h </w:instrText>
      </w:r>
      <w:r>
        <w:rPr>
          <w:noProof/>
        </w:rPr>
      </w:r>
      <w:r>
        <w:rPr>
          <w:noProof/>
        </w:rPr>
        <w:fldChar w:fldCharType="separate"/>
      </w:r>
      <w:r>
        <w:rPr>
          <w:noProof/>
        </w:rPr>
        <w:t>124</w:t>
      </w:r>
      <w:r>
        <w:rPr>
          <w:noProof/>
        </w:rPr>
        <w:fldChar w:fldCharType="end"/>
      </w:r>
    </w:p>
    <w:p w14:paraId="0F278C69"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84 - Download Confirmation Window</w:t>
      </w:r>
      <w:r>
        <w:rPr>
          <w:noProof/>
        </w:rPr>
        <w:tab/>
      </w:r>
      <w:r>
        <w:rPr>
          <w:noProof/>
        </w:rPr>
        <w:fldChar w:fldCharType="begin"/>
      </w:r>
      <w:r>
        <w:rPr>
          <w:noProof/>
        </w:rPr>
        <w:instrText xml:space="preserve"> PAGEREF _Toc291348689 \h </w:instrText>
      </w:r>
      <w:r>
        <w:rPr>
          <w:noProof/>
        </w:rPr>
      </w:r>
      <w:r>
        <w:rPr>
          <w:noProof/>
        </w:rPr>
        <w:fldChar w:fldCharType="separate"/>
      </w:r>
      <w:r>
        <w:rPr>
          <w:noProof/>
        </w:rPr>
        <w:t>124</w:t>
      </w:r>
      <w:r>
        <w:rPr>
          <w:noProof/>
        </w:rPr>
        <w:fldChar w:fldCharType="end"/>
      </w:r>
    </w:p>
    <w:p w14:paraId="7B425595"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85 - List of Students by Assessment GRADE, Download Current View as CSV example</w:t>
      </w:r>
      <w:r>
        <w:rPr>
          <w:noProof/>
        </w:rPr>
        <w:tab/>
      </w:r>
      <w:r>
        <w:rPr>
          <w:noProof/>
        </w:rPr>
        <w:fldChar w:fldCharType="begin"/>
      </w:r>
      <w:r>
        <w:rPr>
          <w:noProof/>
        </w:rPr>
        <w:instrText xml:space="preserve"> PAGEREF _Toc291348690 \h </w:instrText>
      </w:r>
      <w:r>
        <w:rPr>
          <w:noProof/>
        </w:rPr>
      </w:r>
      <w:r>
        <w:rPr>
          <w:noProof/>
        </w:rPr>
        <w:fldChar w:fldCharType="separate"/>
      </w:r>
      <w:r>
        <w:rPr>
          <w:noProof/>
        </w:rPr>
        <w:t>126</w:t>
      </w:r>
      <w:r>
        <w:rPr>
          <w:noProof/>
        </w:rPr>
        <w:fldChar w:fldCharType="end"/>
      </w:r>
    </w:p>
    <w:p w14:paraId="3ADA333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86 - Download Current View as CSV - Suppressed Data</w:t>
      </w:r>
      <w:r>
        <w:rPr>
          <w:noProof/>
        </w:rPr>
        <w:tab/>
      </w:r>
      <w:r>
        <w:rPr>
          <w:noProof/>
        </w:rPr>
        <w:fldChar w:fldCharType="begin"/>
      </w:r>
      <w:r>
        <w:rPr>
          <w:noProof/>
        </w:rPr>
        <w:instrText xml:space="preserve"> PAGEREF _Toc291348691 \h </w:instrText>
      </w:r>
      <w:r>
        <w:rPr>
          <w:noProof/>
        </w:rPr>
      </w:r>
      <w:r>
        <w:rPr>
          <w:noProof/>
        </w:rPr>
        <w:fldChar w:fldCharType="separate"/>
      </w:r>
      <w:r>
        <w:rPr>
          <w:noProof/>
        </w:rPr>
        <w:t>127</w:t>
      </w:r>
      <w:r>
        <w:rPr>
          <w:noProof/>
        </w:rPr>
        <w:fldChar w:fldCharType="end"/>
      </w:r>
    </w:p>
    <w:p w14:paraId="5FEC533F"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87 - Download Current View as CSV aggregate report</w:t>
      </w:r>
      <w:r>
        <w:rPr>
          <w:noProof/>
        </w:rPr>
        <w:tab/>
      </w:r>
      <w:r>
        <w:rPr>
          <w:noProof/>
        </w:rPr>
        <w:fldChar w:fldCharType="begin"/>
      </w:r>
      <w:r>
        <w:rPr>
          <w:noProof/>
        </w:rPr>
        <w:instrText xml:space="preserve"> PAGEREF _Toc291348692 \h </w:instrText>
      </w:r>
      <w:r>
        <w:rPr>
          <w:noProof/>
        </w:rPr>
      </w:r>
      <w:r>
        <w:rPr>
          <w:noProof/>
        </w:rPr>
        <w:fldChar w:fldCharType="separate"/>
      </w:r>
      <w:r>
        <w:rPr>
          <w:noProof/>
        </w:rPr>
        <w:t>127</w:t>
      </w:r>
      <w:r>
        <w:rPr>
          <w:noProof/>
        </w:rPr>
        <w:fldChar w:fldCharType="end"/>
      </w:r>
    </w:p>
    <w:p w14:paraId="0842788C"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88 - Comparing Districts in a STATE: Download options</w:t>
      </w:r>
      <w:r>
        <w:rPr>
          <w:noProof/>
        </w:rPr>
        <w:tab/>
      </w:r>
      <w:r>
        <w:rPr>
          <w:noProof/>
        </w:rPr>
        <w:fldChar w:fldCharType="begin"/>
      </w:r>
      <w:r>
        <w:rPr>
          <w:noProof/>
        </w:rPr>
        <w:instrText xml:space="preserve"> PAGEREF _Toc291348693 \h </w:instrText>
      </w:r>
      <w:r>
        <w:rPr>
          <w:noProof/>
        </w:rPr>
      </w:r>
      <w:r>
        <w:rPr>
          <w:noProof/>
        </w:rPr>
        <w:fldChar w:fldCharType="separate"/>
      </w:r>
      <w:r>
        <w:rPr>
          <w:noProof/>
        </w:rPr>
        <w:t>128</w:t>
      </w:r>
      <w:r>
        <w:rPr>
          <w:noProof/>
        </w:rPr>
        <w:fldChar w:fldCharType="end"/>
      </w:r>
    </w:p>
    <w:p w14:paraId="79175278"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89 - Download Current View as CSV aggregate report</w:t>
      </w:r>
      <w:r>
        <w:rPr>
          <w:noProof/>
        </w:rPr>
        <w:tab/>
      </w:r>
      <w:r>
        <w:rPr>
          <w:noProof/>
        </w:rPr>
        <w:fldChar w:fldCharType="begin"/>
      </w:r>
      <w:r>
        <w:rPr>
          <w:noProof/>
        </w:rPr>
        <w:instrText xml:space="preserve"> PAGEREF _Toc291348694 \h </w:instrText>
      </w:r>
      <w:r>
        <w:rPr>
          <w:noProof/>
        </w:rPr>
      </w:r>
      <w:r>
        <w:rPr>
          <w:noProof/>
        </w:rPr>
        <w:fldChar w:fldCharType="separate"/>
      </w:r>
      <w:r>
        <w:rPr>
          <w:noProof/>
        </w:rPr>
        <w:t>128</w:t>
      </w:r>
      <w:r>
        <w:rPr>
          <w:noProof/>
        </w:rPr>
        <w:fldChar w:fldCharType="end"/>
      </w:r>
    </w:p>
    <w:p w14:paraId="0EC3CDF7"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90 - Member State Customizable Logo and Title</w:t>
      </w:r>
      <w:r>
        <w:rPr>
          <w:noProof/>
        </w:rPr>
        <w:tab/>
      </w:r>
      <w:r>
        <w:rPr>
          <w:noProof/>
        </w:rPr>
        <w:fldChar w:fldCharType="begin"/>
      </w:r>
      <w:r>
        <w:rPr>
          <w:noProof/>
        </w:rPr>
        <w:instrText xml:space="preserve"> PAGEREF _Toc291348695 \h </w:instrText>
      </w:r>
      <w:r>
        <w:rPr>
          <w:noProof/>
        </w:rPr>
      </w:r>
      <w:r>
        <w:rPr>
          <w:noProof/>
        </w:rPr>
        <w:fldChar w:fldCharType="separate"/>
      </w:r>
      <w:r>
        <w:rPr>
          <w:noProof/>
        </w:rPr>
        <w:t>131</w:t>
      </w:r>
      <w:r>
        <w:rPr>
          <w:noProof/>
        </w:rPr>
        <w:fldChar w:fldCharType="end"/>
      </w:r>
    </w:p>
    <w:p w14:paraId="08C146B0" w14:textId="77777777" w:rsidR="005E321A" w:rsidRDefault="005E321A">
      <w:pPr>
        <w:pStyle w:val="TableofFigures"/>
        <w:tabs>
          <w:tab w:val="right" w:leader="underscore" w:pos="10790"/>
        </w:tabs>
        <w:rPr>
          <w:rFonts w:asciiTheme="minorHAnsi" w:hAnsiTheme="minorHAnsi"/>
          <w:noProof/>
          <w:color w:val="auto"/>
          <w:sz w:val="24"/>
          <w:lang w:eastAsia="ja-JP"/>
        </w:rPr>
      </w:pPr>
      <w:r>
        <w:rPr>
          <w:noProof/>
        </w:rPr>
        <w:t>Figure 91 - Member State Configurable Resources</w:t>
      </w:r>
      <w:r>
        <w:rPr>
          <w:noProof/>
        </w:rPr>
        <w:tab/>
      </w:r>
      <w:r>
        <w:rPr>
          <w:noProof/>
        </w:rPr>
        <w:fldChar w:fldCharType="begin"/>
      </w:r>
      <w:r>
        <w:rPr>
          <w:noProof/>
        </w:rPr>
        <w:instrText xml:space="preserve"> PAGEREF _Toc291348696 \h </w:instrText>
      </w:r>
      <w:r>
        <w:rPr>
          <w:noProof/>
        </w:rPr>
      </w:r>
      <w:r>
        <w:rPr>
          <w:noProof/>
        </w:rPr>
        <w:fldChar w:fldCharType="separate"/>
      </w:r>
      <w:r>
        <w:rPr>
          <w:noProof/>
        </w:rPr>
        <w:t>132</w:t>
      </w:r>
      <w:r>
        <w:rPr>
          <w:noProof/>
        </w:rPr>
        <w:fldChar w:fldCharType="end"/>
      </w:r>
    </w:p>
    <w:p w14:paraId="6A8EFCAD" w14:textId="77777777" w:rsidR="003B290A" w:rsidRPr="00A00D51" w:rsidRDefault="003B290A">
      <w:pPr>
        <w:rPr>
          <w:rFonts w:eastAsiaTheme="majorEastAsia" w:cstheme="majorBidi"/>
          <w:b/>
          <w:bCs/>
          <w:color w:val="006E8F"/>
          <w:sz w:val="24"/>
          <w:szCs w:val="26"/>
        </w:rPr>
      </w:pPr>
      <w:r w:rsidRPr="00A00D51">
        <w:fldChar w:fldCharType="end"/>
      </w:r>
    </w:p>
    <w:p w14:paraId="01A24BBC" w14:textId="77777777" w:rsidR="003B290A" w:rsidRPr="00A00D51" w:rsidRDefault="003B290A">
      <w:pPr>
        <w:rPr>
          <w:rFonts w:eastAsiaTheme="majorEastAsia" w:cstheme="majorBidi"/>
          <w:b/>
          <w:bCs/>
          <w:color w:val="006E8F"/>
          <w:sz w:val="24"/>
          <w:szCs w:val="26"/>
        </w:rPr>
      </w:pPr>
      <w:r w:rsidRPr="00A00D51">
        <w:br w:type="page"/>
      </w:r>
    </w:p>
    <w:p w14:paraId="1068F867" w14:textId="77777777" w:rsidR="00AF2049" w:rsidRPr="00A00D51" w:rsidRDefault="00AF2049" w:rsidP="00F838C7">
      <w:pPr>
        <w:pStyle w:val="Heading1"/>
      </w:pPr>
      <w:bookmarkStart w:id="6" w:name="_Toc253816552"/>
      <w:bookmarkStart w:id="7" w:name="_Toc270554431"/>
      <w:bookmarkStart w:id="8" w:name="_Toc273632324"/>
      <w:bookmarkStart w:id="9" w:name="_Toc291348458"/>
      <w:bookmarkStart w:id="10" w:name="_Toc436058857"/>
      <w:bookmarkEnd w:id="4"/>
      <w:bookmarkEnd w:id="5"/>
      <w:r w:rsidRPr="00A00D51">
        <w:lastRenderedPageBreak/>
        <w:t>Reporting System</w:t>
      </w:r>
      <w:bookmarkEnd w:id="6"/>
      <w:bookmarkEnd w:id="7"/>
      <w:bookmarkEnd w:id="8"/>
      <w:bookmarkEnd w:id="9"/>
      <w:bookmarkEnd w:id="10"/>
    </w:p>
    <w:p w14:paraId="0ECA68C4" w14:textId="77777777" w:rsidR="00BF51B0" w:rsidRPr="00A00D51" w:rsidRDefault="00AF2049" w:rsidP="00AC2088">
      <w:pPr>
        <w:pStyle w:val="Heading2"/>
      </w:pPr>
      <w:bookmarkStart w:id="11" w:name="_Toc252739824"/>
      <w:bookmarkStart w:id="12" w:name="_Toc270554432"/>
      <w:bookmarkStart w:id="13" w:name="_Toc273632325"/>
      <w:bookmarkStart w:id="14" w:name="_Toc291348459"/>
      <w:bookmarkStart w:id="15" w:name="_Toc436058858"/>
      <w:r w:rsidRPr="00A00D51">
        <w:t>Overview</w:t>
      </w:r>
      <w:bookmarkEnd w:id="11"/>
      <w:bookmarkEnd w:id="12"/>
      <w:bookmarkEnd w:id="13"/>
      <w:bookmarkEnd w:id="14"/>
      <w:bookmarkEnd w:id="15"/>
    </w:p>
    <w:p w14:paraId="0621E865" w14:textId="25C640D2" w:rsidR="00B527AB" w:rsidRPr="00A00D51" w:rsidRDefault="000E54AA" w:rsidP="00621F0A">
      <w:pPr>
        <w:pStyle w:val="BodyText"/>
      </w:pPr>
      <w:r w:rsidRPr="00A00D51">
        <w:t xml:space="preserve">Amplify has created </w:t>
      </w:r>
      <w:r w:rsidR="00493EB0" w:rsidRPr="00A00D51">
        <w:t>an innovative and intuitive reporting and data visualization platform that bring</w:t>
      </w:r>
      <w:r w:rsidR="00F87A27" w:rsidRPr="00A00D51">
        <w:t>s</w:t>
      </w:r>
      <w:r w:rsidR="00493EB0" w:rsidRPr="00A00D51">
        <w:t xml:space="preserve"> </w:t>
      </w:r>
      <w:r w:rsidR="00E405D4" w:rsidRPr="00A00D51">
        <w:t>the criterion-reference</w:t>
      </w:r>
      <w:r w:rsidR="003B1391" w:rsidRPr="00A00D51">
        <w:t>d</w:t>
      </w:r>
      <w:r w:rsidR="00E405D4" w:rsidRPr="00A00D51">
        <w:t xml:space="preserve"> Smarter Balanced </w:t>
      </w:r>
      <w:r w:rsidR="00292555" w:rsidRPr="00A00D51">
        <w:t>s</w:t>
      </w:r>
      <w:r w:rsidR="00E405D4" w:rsidRPr="00A00D51">
        <w:t>ummative</w:t>
      </w:r>
      <w:r w:rsidR="003E71B0">
        <w:t>,</w:t>
      </w:r>
      <w:r w:rsidR="00E405D4" w:rsidRPr="00A00D51">
        <w:t xml:space="preserve"> </w:t>
      </w:r>
      <w:r w:rsidR="00292555" w:rsidRPr="00A00D51">
        <w:t>i</w:t>
      </w:r>
      <w:r w:rsidR="00E405D4" w:rsidRPr="00A00D51">
        <w:t xml:space="preserve">nterim </w:t>
      </w:r>
      <w:r w:rsidR="00292555" w:rsidRPr="00A00D51">
        <w:t>c</w:t>
      </w:r>
      <w:r w:rsidR="00E405D4" w:rsidRPr="00A00D51">
        <w:t xml:space="preserve">omprehensive </w:t>
      </w:r>
      <w:r w:rsidR="003D4D2B" w:rsidRPr="00A00D51">
        <w:t>a</w:t>
      </w:r>
      <w:r w:rsidR="00493EB0" w:rsidRPr="00A00D51">
        <w:t>ssessment</w:t>
      </w:r>
      <w:r w:rsidR="003E71B0">
        <w:t>, and interim assessment block</w:t>
      </w:r>
      <w:r w:rsidR="00493EB0" w:rsidRPr="00A00D51">
        <w:t xml:space="preserve"> </w:t>
      </w:r>
      <w:r w:rsidR="00E405D4" w:rsidRPr="00A00D51">
        <w:t xml:space="preserve">outcomes </w:t>
      </w:r>
      <w:r w:rsidR="00493EB0" w:rsidRPr="00A00D51">
        <w:t>data to life for teachers and administrators</w:t>
      </w:r>
      <w:r w:rsidRPr="00A00D51">
        <w:t xml:space="preserve">. </w:t>
      </w:r>
      <w:r w:rsidR="00667104" w:rsidRPr="00A00D51">
        <w:t>Using this</w:t>
      </w:r>
      <w:r w:rsidR="0067722F" w:rsidRPr="00A00D51">
        <w:t xml:space="preserve"> system</w:t>
      </w:r>
      <w:r w:rsidR="00667104" w:rsidRPr="00A00D51">
        <w:t>,</w:t>
      </w:r>
      <w:r w:rsidRPr="00A00D51">
        <w:t xml:space="preserve"> educators </w:t>
      </w:r>
      <w:r w:rsidR="0067722F" w:rsidRPr="00A00D51">
        <w:t xml:space="preserve">can </w:t>
      </w:r>
      <w:r w:rsidRPr="00A00D51">
        <w:t xml:space="preserve">view aggregates of student </w:t>
      </w:r>
      <w:r w:rsidR="003E71B0">
        <w:t xml:space="preserve">summative assessment </w:t>
      </w:r>
      <w:r w:rsidRPr="00A00D51">
        <w:t>res</w:t>
      </w:r>
      <w:r w:rsidR="00356F92" w:rsidRPr="00A00D51">
        <w:t xml:space="preserve">ult data at the </w:t>
      </w:r>
      <w:r w:rsidR="007F3A56" w:rsidRPr="00A00D51">
        <w:t>s</w:t>
      </w:r>
      <w:r w:rsidR="00356F92" w:rsidRPr="00A00D51">
        <w:t xml:space="preserve">tate, </w:t>
      </w:r>
      <w:r w:rsidR="007F3A56" w:rsidRPr="00A00D51">
        <w:t>d</w:t>
      </w:r>
      <w:r w:rsidR="00356F92" w:rsidRPr="00A00D51">
        <w:t xml:space="preserve">istrict, </w:t>
      </w:r>
      <w:r w:rsidR="007F3A56" w:rsidRPr="00A00D51">
        <w:t>s</w:t>
      </w:r>
      <w:r w:rsidRPr="00A00D51">
        <w:t>chool</w:t>
      </w:r>
      <w:r w:rsidR="00A64D21" w:rsidRPr="00A00D51">
        <w:t xml:space="preserve">, and </w:t>
      </w:r>
      <w:r w:rsidR="007F3A56" w:rsidRPr="00A00D51">
        <w:t>g</w:t>
      </w:r>
      <w:r w:rsidR="00A64D21" w:rsidRPr="00A00D51">
        <w:t>rade</w:t>
      </w:r>
      <w:r w:rsidRPr="00A00D51">
        <w:t xml:space="preserve"> level</w:t>
      </w:r>
      <w:r w:rsidR="00356F92" w:rsidRPr="00A00D51">
        <w:t>s</w:t>
      </w:r>
      <w:r w:rsidR="00667104" w:rsidRPr="00A00D51">
        <w:t>,</w:t>
      </w:r>
      <w:r w:rsidRPr="00A00D51">
        <w:t xml:space="preserve"> and teachers with the correct levels of </w:t>
      </w:r>
      <w:r w:rsidR="00037122" w:rsidRPr="00A00D51">
        <w:t>personally identifiable information</w:t>
      </w:r>
      <w:r w:rsidR="002D6E4D" w:rsidRPr="00A00D51">
        <w:t xml:space="preserve"> (PII) </w:t>
      </w:r>
      <w:r w:rsidRPr="00A00D51">
        <w:t xml:space="preserve">access </w:t>
      </w:r>
      <w:r w:rsidR="00901C86" w:rsidRPr="00A00D51">
        <w:t xml:space="preserve">permissions </w:t>
      </w:r>
      <w:r w:rsidR="00667104" w:rsidRPr="00A00D51">
        <w:t xml:space="preserve">can </w:t>
      </w:r>
      <w:r w:rsidR="00B527AB" w:rsidRPr="00A00D51">
        <w:t xml:space="preserve">view </w:t>
      </w:r>
      <w:r w:rsidR="00E52AA1" w:rsidRPr="00A00D51">
        <w:t>Individual STUDENT Report</w:t>
      </w:r>
      <w:r w:rsidR="00B527AB" w:rsidRPr="00A00D51">
        <w:t>s</w:t>
      </w:r>
      <w:r w:rsidR="003E71B0">
        <w:t xml:space="preserve"> with summative and interim assessment results</w:t>
      </w:r>
      <w:r w:rsidR="00B527AB" w:rsidRPr="00A00D51">
        <w:t xml:space="preserve"> and share them with parents.</w:t>
      </w:r>
    </w:p>
    <w:p w14:paraId="5DDD1F37" w14:textId="549843D9" w:rsidR="00B527AB" w:rsidRPr="00A00D51" w:rsidRDefault="00B527AB" w:rsidP="00621F0A">
      <w:pPr>
        <w:pStyle w:val="BodyText"/>
      </w:pPr>
      <w:r w:rsidRPr="00A00D51">
        <w:t>This section describe</w:t>
      </w:r>
      <w:r w:rsidR="00667104" w:rsidRPr="00A00D51">
        <w:t>s</w:t>
      </w:r>
      <w:r w:rsidRPr="00A00D51">
        <w:t>:</w:t>
      </w:r>
    </w:p>
    <w:p w14:paraId="0703677C" w14:textId="3CB1D0E3" w:rsidR="00B527AB" w:rsidRPr="00A00D51" w:rsidRDefault="00B527AB" w:rsidP="00C65541">
      <w:pPr>
        <w:pStyle w:val="ListBullet2"/>
      </w:pPr>
      <w:r w:rsidRPr="00A00D51">
        <w:t>Each report in detail</w:t>
      </w:r>
    </w:p>
    <w:p w14:paraId="7AADCD47" w14:textId="78FCFC1F" w:rsidR="00493EB0" w:rsidRPr="00A00D51" w:rsidRDefault="00B527AB" w:rsidP="00C65541">
      <w:pPr>
        <w:pStyle w:val="ListBullet2"/>
      </w:pPr>
      <w:r w:rsidRPr="00A00D51">
        <w:t xml:space="preserve">Functional elements </w:t>
      </w:r>
      <w:r w:rsidR="00CC4233" w:rsidRPr="00A00D51">
        <w:t xml:space="preserve">and </w:t>
      </w:r>
      <w:r w:rsidRPr="00A00D51">
        <w:t>the reports</w:t>
      </w:r>
      <w:r w:rsidR="00CC4233" w:rsidRPr="00A00D51">
        <w:t xml:space="preserve"> where they appear</w:t>
      </w:r>
    </w:p>
    <w:p w14:paraId="78A903F7" w14:textId="1C61380F" w:rsidR="00EE0A34" w:rsidRPr="00A00D51" w:rsidRDefault="00B527AB" w:rsidP="00C65541">
      <w:pPr>
        <w:pStyle w:val="ListBullet2"/>
      </w:pPr>
      <w:r w:rsidRPr="00A00D51">
        <w:t>Terms and concepts that have specific defin</w:t>
      </w:r>
      <w:r w:rsidR="00CC4233" w:rsidRPr="00A00D51">
        <w:t>itio</w:t>
      </w:r>
      <w:r w:rsidR="00EE0A34" w:rsidRPr="00A00D51">
        <w:t>ns in the reporting context</w:t>
      </w:r>
    </w:p>
    <w:p w14:paraId="070A1F95" w14:textId="58B06898" w:rsidR="00CC4233" w:rsidRPr="00A00D51" w:rsidRDefault="00CC4233" w:rsidP="00C65541">
      <w:pPr>
        <w:pStyle w:val="ListBullet2"/>
      </w:pPr>
      <w:r w:rsidRPr="00A00D51">
        <w:t>Technical requir</w:t>
      </w:r>
      <w:r w:rsidR="00EE0A34" w:rsidRPr="00A00D51">
        <w:t>ements fulfilled by the reports</w:t>
      </w:r>
    </w:p>
    <w:p w14:paraId="2A6A4C8E" w14:textId="438AEA87" w:rsidR="00EE0A34" w:rsidRPr="00A00D51" w:rsidRDefault="008050D1" w:rsidP="00C65541">
      <w:pPr>
        <w:pStyle w:val="ListBullet2"/>
      </w:pPr>
      <w:r w:rsidRPr="00A00D51">
        <w:t xml:space="preserve">How </w:t>
      </w:r>
      <w:r w:rsidR="006C0DC3" w:rsidRPr="00A00D51">
        <w:t>m</w:t>
      </w:r>
      <w:r w:rsidRPr="00A00D51">
        <w:t xml:space="preserve">ember </w:t>
      </w:r>
      <w:r w:rsidR="006C0DC3" w:rsidRPr="00A00D51">
        <w:t>s</w:t>
      </w:r>
      <w:r w:rsidRPr="00A00D51">
        <w:t>tates can further enhance the reporting platform</w:t>
      </w:r>
    </w:p>
    <w:p w14:paraId="4B07AA9E" w14:textId="3C91FE21" w:rsidR="008050D1" w:rsidRPr="00A00D51" w:rsidRDefault="008050D1" w:rsidP="00C65541">
      <w:pPr>
        <w:pStyle w:val="ListBullet2"/>
      </w:pPr>
      <w:r w:rsidRPr="00A00D51">
        <w:t>Areas of ambiguity that have been clarified with the Consortium</w:t>
      </w:r>
    </w:p>
    <w:p w14:paraId="002950BC" w14:textId="77777777" w:rsidR="00B527AB" w:rsidRPr="00A00D51" w:rsidRDefault="00B527AB" w:rsidP="0074584B"/>
    <w:p w14:paraId="695CDF26" w14:textId="27DFBFA8" w:rsidR="00103FCD" w:rsidRPr="00A00D51" w:rsidRDefault="00B67918" w:rsidP="00621F0A">
      <w:pPr>
        <w:pStyle w:val="BodyText"/>
      </w:pPr>
      <w:r w:rsidRPr="00A00D51">
        <w:t>Reporting is built upon the foundation of the individual student assessment</w:t>
      </w:r>
      <w:r w:rsidR="00103FCD" w:rsidRPr="00A00D51">
        <w:t xml:space="preserve">. Each test record </w:t>
      </w:r>
      <w:r w:rsidRPr="00A00D51">
        <w:t xml:space="preserve">includes </w:t>
      </w:r>
      <w:r w:rsidR="00103FCD" w:rsidRPr="00A00D51">
        <w:t xml:space="preserve">a scale score, a determination </w:t>
      </w:r>
      <w:r w:rsidR="00D1413D" w:rsidRPr="00A00D51">
        <w:t xml:space="preserve">of </w:t>
      </w:r>
      <w:r w:rsidRPr="00A00D51">
        <w:t>which of four Achievement Levels</w:t>
      </w:r>
      <w:r w:rsidR="00FC4084" w:rsidRPr="00A00D51">
        <w:t xml:space="preserve"> </w:t>
      </w:r>
      <w:r w:rsidR="00103FCD" w:rsidRPr="00A00D51">
        <w:t>that score signifies, information about the student, his or her school, and the test itself.</w:t>
      </w:r>
    </w:p>
    <w:p w14:paraId="2B11EA79" w14:textId="7527ECF6" w:rsidR="00103FCD" w:rsidRPr="00A00D51" w:rsidRDefault="00E405D4" w:rsidP="00621F0A">
      <w:pPr>
        <w:pStyle w:val="BodyText"/>
      </w:pPr>
      <w:r w:rsidRPr="00A00D51">
        <w:t xml:space="preserve">The reports that </w:t>
      </w:r>
      <w:r w:rsidR="00D20E5B" w:rsidRPr="00A00D51">
        <w:t xml:space="preserve">display </w:t>
      </w:r>
      <w:r w:rsidRPr="00A00D51">
        <w:t xml:space="preserve">individual student results </w:t>
      </w:r>
      <w:r w:rsidR="00B67918" w:rsidRPr="00A00D51">
        <w:t>communicate</w:t>
      </w:r>
      <w:r w:rsidRPr="00A00D51">
        <w:t xml:space="preserve"> </w:t>
      </w:r>
      <w:r w:rsidR="00103FCD" w:rsidRPr="00A00D51">
        <w:t>scores and A</w:t>
      </w:r>
      <w:r w:rsidRPr="00A00D51">
        <w:t xml:space="preserve">chievement </w:t>
      </w:r>
      <w:r w:rsidR="00103FCD" w:rsidRPr="00A00D51">
        <w:t xml:space="preserve">Levels, but also </w:t>
      </w:r>
      <w:r w:rsidR="00CC64A7" w:rsidRPr="00A00D51">
        <w:t xml:space="preserve">explain their meaning </w:t>
      </w:r>
      <w:r w:rsidRPr="00A00D51">
        <w:t xml:space="preserve">by </w:t>
      </w:r>
      <w:r w:rsidR="00103FCD" w:rsidRPr="00A00D51">
        <w:t xml:space="preserve">offering </w:t>
      </w:r>
      <w:r w:rsidRPr="00A00D51">
        <w:t xml:space="preserve">guidance on </w:t>
      </w:r>
      <w:r w:rsidR="00335D3B" w:rsidRPr="00A00D51">
        <w:t>career- and college content-</w:t>
      </w:r>
      <w:r w:rsidRPr="00A00D51">
        <w:t>readiness</w:t>
      </w:r>
      <w:r w:rsidR="00D20E5B" w:rsidRPr="00A00D51">
        <w:t xml:space="preserve"> through the </w:t>
      </w:r>
      <w:r w:rsidR="00103FCD" w:rsidRPr="00A00D51">
        <w:t>“</w:t>
      </w:r>
      <w:r w:rsidR="00D20E5B" w:rsidRPr="00A00D51">
        <w:t>Achievement Level Descriptor</w:t>
      </w:r>
      <w:r w:rsidR="00D1413D" w:rsidRPr="00A00D51">
        <w:t>s</w:t>
      </w:r>
      <w:r w:rsidR="00103FCD" w:rsidRPr="00A00D51">
        <w:t>”</w:t>
      </w:r>
      <w:r w:rsidR="00D20E5B" w:rsidRPr="00A00D51">
        <w:t xml:space="preserve"> and “Report Information</w:t>
      </w:r>
      <w:r w:rsidR="00103FCD" w:rsidRPr="00A00D51">
        <w:t>.</w:t>
      </w:r>
      <w:r w:rsidR="00D20E5B" w:rsidRPr="00A00D51">
        <w:t>”</w:t>
      </w:r>
      <w:r w:rsidR="00103FCD" w:rsidRPr="00A00D51">
        <w:t xml:space="preserve"> </w:t>
      </w:r>
      <w:r w:rsidRPr="00A00D51">
        <w:t xml:space="preserve">These reports </w:t>
      </w:r>
      <w:r w:rsidR="00D1413D" w:rsidRPr="00A00D51">
        <w:t xml:space="preserve">also </w:t>
      </w:r>
      <w:r w:rsidR="00DA2E18" w:rsidRPr="00A00D51">
        <w:t>detail</w:t>
      </w:r>
      <w:r w:rsidR="00D1413D" w:rsidRPr="00A00D51">
        <w:t xml:space="preserve"> </w:t>
      </w:r>
      <w:r w:rsidRPr="00A00D51">
        <w:t>student</w:t>
      </w:r>
      <w:r w:rsidR="00221EBB" w:rsidRPr="00A00D51">
        <w:t>s</w:t>
      </w:r>
      <w:r w:rsidRPr="00A00D51">
        <w:t xml:space="preserve">’ </w:t>
      </w:r>
      <w:r w:rsidR="00D1413D" w:rsidRPr="00A00D51">
        <w:t xml:space="preserve">achievement </w:t>
      </w:r>
      <w:r w:rsidRPr="00A00D51">
        <w:t xml:space="preserve">against grade-specific standards </w:t>
      </w:r>
      <w:r w:rsidR="00C007B4" w:rsidRPr="00A00D51">
        <w:t xml:space="preserve">at </w:t>
      </w:r>
      <w:r w:rsidRPr="00A00D51">
        <w:t xml:space="preserve">more granular </w:t>
      </w:r>
      <w:r w:rsidR="00C007B4" w:rsidRPr="00A00D51">
        <w:t>levels</w:t>
      </w:r>
      <w:r w:rsidR="00DA2E18" w:rsidRPr="00A00D51">
        <w:t xml:space="preserve"> through the</w:t>
      </w:r>
      <w:r w:rsidR="00103FCD" w:rsidRPr="00A00D51">
        <w:t xml:space="preserve"> </w:t>
      </w:r>
      <w:r w:rsidR="00587D8D" w:rsidRPr="00A00D51">
        <w:t>m</w:t>
      </w:r>
      <w:r w:rsidR="00103FCD" w:rsidRPr="00A00D51">
        <w:t>athematics and ELA/</w:t>
      </w:r>
      <w:r w:rsidR="00587D8D" w:rsidRPr="00A00D51">
        <w:t>l</w:t>
      </w:r>
      <w:r w:rsidR="00103FCD" w:rsidRPr="00A00D51">
        <w:t xml:space="preserve">iteracy </w:t>
      </w:r>
      <w:r w:rsidR="00D1413D" w:rsidRPr="00A00D51">
        <w:t>c</w:t>
      </w:r>
      <w:r w:rsidR="00103FCD" w:rsidRPr="00A00D51">
        <w:t>laims. Student reports can be downloaded for printing</w:t>
      </w:r>
      <w:r w:rsidR="00ED557E" w:rsidRPr="00A00D51">
        <w:t xml:space="preserve"> in batches, or individually, </w:t>
      </w:r>
      <w:r w:rsidR="00D1413D" w:rsidRPr="00A00D51">
        <w:t>in multiple languages</w:t>
      </w:r>
      <w:r w:rsidR="00DA2E18" w:rsidRPr="00A00D51">
        <w:t xml:space="preserve"> (English, Spanish, </w:t>
      </w:r>
      <w:r w:rsidR="003E71B0">
        <w:t xml:space="preserve">and </w:t>
      </w:r>
      <w:r w:rsidR="00DA2E18" w:rsidRPr="00A00D51">
        <w:t>Vietnamese)</w:t>
      </w:r>
      <w:r w:rsidR="00D1413D" w:rsidRPr="00A00D51">
        <w:t xml:space="preserve"> and </w:t>
      </w:r>
      <w:r w:rsidR="00DA2E18" w:rsidRPr="00A00D51">
        <w:t xml:space="preserve">either </w:t>
      </w:r>
      <w:r w:rsidR="00D1413D" w:rsidRPr="00A00D51">
        <w:t xml:space="preserve">in grayscale or </w:t>
      </w:r>
      <w:r w:rsidR="00DA2E18" w:rsidRPr="00A00D51">
        <w:t xml:space="preserve">in full </w:t>
      </w:r>
      <w:r w:rsidR="00D1413D" w:rsidRPr="00A00D51">
        <w:t>color.</w:t>
      </w:r>
    </w:p>
    <w:p w14:paraId="32CF9BEC" w14:textId="181B94CB" w:rsidR="00901C86" w:rsidRPr="00A00D51" w:rsidRDefault="00901C86" w:rsidP="00621F0A">
      <w:pPr>
        <w:pStyle w:val="BodyText"/>
      </w:pPr>
      <w:r w:rsidRPr="00A00D51">
        <w:t xml:space="preserve">The </w:t>
      </w:r>
      <w:r w:rsidR="003E71B0">
        <w:t xml:space="preserve">summative assessment </w:t>
      </w:r>
      <w:r w:rsidRPr="00A00D51">
        <w:t xml:space="preserve">aggregate reports </w:t>
      </w:r>
      <w:r w:rsidR="00B67918" w:rsidRPr="00A00D51">
        <w:t xml:space="preserve">build on the concept of </w:t>
      </w:r>
      <w:r w:rsidR="00103FCD" w:rsidRPr="00A00D51">
        <w:t xml:space="preserve">overall subject </w:t>
      </w:r>
      <w:r w:rsidR="00B67918" w:rsidRPr="00A00D51">
        <w:t xml:space="preserve">Achievement Levels to </w:t>
      </w:r>
      <w:r w:rsidRPr="00A00D51">
        <w:t xml:space="preserve">display intuitive horizontal bar charts </w:t>
      </w:r>
      <w:r w:rsidR="00103FCD" w:rsidRPr="00A00D51">
        <w:t>that</w:t>
      </w:r>
      <w:r w:rsidRPr="00A00D51">
        <w:t xml:space="preserve"> characterize the proportion </w:t>
      </w:r>
      <w:r w:rsidR="00B67918" w:rsidRPr="00A00D51">
        <w:t>of students in each level</w:t>
      </w:r>
      <w:r w:rsidRPr="00A00D51">
        <w:t xml:space="preserve">. Each report provides </w:t>
      </w:r>
      <w:r w:rsidR="00B120EB" w:rsidRPr="00A00D51">
        <w:t xml:space="preserve">search, </w:t>
      </w:r>
      <w:r w:rsidRPr="00A00D51">
        <w:t xml:space="preserve">sorting, filtering, comparison of selected aggregates, and alignment options to locate and review the aggregate data relevant to </w:t>
      </w:r>
      <w:r w:rsidR="001904DE" w:rsidRPr="00A00D51">
        <w:t xml:space="preserve">the users’ </w:t>
      </w:r>
      <w:r w:rsidRPr="00A00D51">
        <w:t>needs.</w:t>
      </w:r>
      <w:r w:rsidR="00ED557E" w:rsidRPr="00A00D51">
        <w:t xml:space="preserve"> </w:t>
      </w:r>
      <w:r w:rsidR="001904DE" w:rsidRPr="00A00D51">
        <w:t>For a</w:t>
      </w:r>
      <w:r w:rsidR="00ED557E" w:rsidRPr="00A00D51">
        <w:t>ggregate reports</w:t>
      </w:r>
      <w:r w:rsidR="001904DE" w:rsidRPr="00A00D51">
        <w:t>,</w:t>
      </w:r>
      <w:r w:rsidR="00ED557E" w:rsidRPr="00A00D51">
        <w:t xml:space="preserve"> user</w:t>
      </w:r>
      <w:r w:rsidR="00B120EB" w:rsidRPr="00A00D51">
        <w:t xml:space="preserve">s with appropriate permissions </w:t>
      </w:r>
      <w:r w:rsidR="001904DE" w:rsidRPr="00A00D51">
        <w:t xml:space="preserve">can </w:t>
      </w:r>
      <w:r w:rsidR="00ED557E" w:rsidRPr="00A00D51">
        <w:t>download the data as displayed, as well as additional data extracts.</w:t>
      </w:r>
    </w:p>
    <w:p w14:paraId="1B49B475" w14:textId="79357EBC" w:rsidR="00B304B1" w:rsidRPr="00A00D51" w:rsidRDefault="00E405D4" w:rsidP="00621F0A">
      <w:pPr>
        <w:pStyle w:val="BodyText"/>
      </w:pPr>
      <w:r w:rsidRPr="00A00D51">
        <w:t xml:space="preserve">The first operational version of the </w:t>
      </w:r>
      <w:r w:rsidR="005978BC" w:rsidRPr="00A00D51">
        <w:t>reporting system</w:t>
      </w:r>
      <w:r w:rsidRPr="00A00D51">
        <w:t xml:space="preserve"> is intended to provide a solid foundational reporting </w:t>
      </w:r>
      <w:r w:rsidR="005978BC" w:rsidRPr="00A00D51">
        <w:t>experience</w:t>
      </w:r>
      <w:r w:rsidR="00ED557E" w:rsidRPr="00A00D51">
        <w:t>,</w:t>
      </w:r>
      <w:r w:rsidRPr="00A00D51">
        <w:t xml:space="preserve"> focused on clear communication of straightforward information that is gathered through the administration of Smarter Balanced </w:t>
      </w:r>
      <w:r w:rsidR="00292555" w:rsidRPr="00A00D51">
        <w:t>s</w:t>
      </w:r>
      <w:r w:rsidRPr="00A00D51">
        <w:t xml:space="preserve">ummative and </w:t>
      </w:r>
      <w:r w:rsidR="00292555" w:rsidRPr="00A00D51">
        <w:t>i</w:t>
      </w:r>
      <w:r w:rsidRPr="00A00D51">
        <w:t xml:space="preserve">nterim assessments in </w:t>
      </w:r>
      <w:r w:rsidR="00DD7B27" w:rsidRPr="00A00D51">
        <w:t xml:space="preserve">ELA/literacy </w:t>
      </w:r>
      <w:r w:rsidRPr="00A00D51">
        <w:t xml:space="preserve">and </w:t>
      </w:r>
      <w:r w:rsidR="00081D68" w:rsidRPr="00A00D51">
        <w:t>m</w:t>
      </w:r>
      <w:r w:rsidRPr="00A00D51">
        <w:t>ath</w:t>
      </w:r>
      <w:r w:rsidR="00DD7B27" w:rsidRPr="00A00D51">
        <w:t>ematics</w:t>
      </w:r>
      <w:r w:rsidR="00432A66" w:rsidRPr="00A00D51">
        <w:t xml:space="preserve">. </w:t>
      </w:r>
      <w:r w:rsidR="00B304B1" w:rsidRPr="00A00D51">
        <w:t xml:space="preserve">To that end, it provides </w:t>
      </w:r>
      <w:r w:rsidR="001A2151" w:rsidRPr="00A00D51">
        <w:t>broadly accessible</w:t>
      </w:r>
      <w:r w:rsidR="00B304B1" w:rsidRPr="00A00D51">
        <w:t xml:space="preserve">, </w:t>
      </w:r>
      <w:r w:rsidR="006C0DC3" w:rsidRPr="00A00D51">
        <w:t>m</w:t>
      </w:r>
      <w:r w:rsidR="00B304B1" w:rsidRPr="00A00D51">
        <w:t>ember-</w:t>
      </w:r>
      <w:r w:rsidR="006C0DC3" w:rsidRPr="00A00D51">
        <w:t>s</w:t>
      </w:r>
      <w:r w:rsidR="00B304B1" w:rsidRPr="00A00D51">
        <w:t xml:space="preserve">tate common functionality that </w:t>
      </w:r>
      <w:r w:rsidR="00C007B4" w:rsidRPr="00A00D51">
        <w:t>can</w:t>
      </w:r>
      <w:r w:rsidR="00B304B1" w:rsidRPr="00A00D51">
        <w:t xml:space="preserve"> be customized and enhanced in the future.</w:t>
      </w:r>
    </w:p>
    <w:p w14:paraId="759CAC91" w14:textId="0AEF1358" w:rsidR="008050D1" w:rsidRPr="00A00D51" w:rsidRDefault="008050D1" w:rsidP="00621F0A">
      <w:pPr>
        <w:pStyle w:val="BodyText"/>
        <w:rPr>
          <w:rFonts w:eastAsiaTheme="majorEastAsia" w:cstheme="majorBidi"/>
          <w:b/>
          <w:bCs/>
          <w:color w:val="4F81BD" w:themeColor="accent1"/>
        </w:rPr>
      </w:pPr>
      <w:r w:rsidRPr="00A00D51">
        <w:rPr>
          <w:rFonts w:eastAsiaTheme="majorEastAsia" w:cstheme="majorBidi"/>
          <w:b/>
          <w:bCs/>
          <w:color w:val="4F81BD" w:themeColor="accent1"/>
        </w:rPr>
        <w:br w:type="page"/>
      </w:r>
    </w:p>
    <w:p w14:paraId="16951C22" w14:textId="77777777" w:rsidR="007B18A4" w:rsidRPr="00A00D51" w:rsidRDefault="00AF2049" w:rsidP="00AC2088">
      <w:pPr>
        <w:pStyle w:val="Heading2"/>
      </w:pPr>
      <w:bookmarkStart w:id="16" w:name="_Toc270554433"/>
      <w:bookmarkStart w:id="17" w:name="_Toc273632326"/>
      <w:bookmarkStart w:id="18" w:name="_Toc291348460"/>
      <w:bookmarkStart w:id="19" w:name="_Toc436058859"/>
      <w:r w:rsidRPr="00A00D51">
        <w:lastRenderedPageBreak/>
        <w:t>Report</w:t>
      </w:r>
      <w:r w:rsidR="00D34B57" w:rsidRPr="00A00D51">
        <w:t xml:space="preserve"> De</w:t>
      </w:r>
      <w:r w:rsidR="008050D1" w:rsidRPr="00A00D51">
        <w:t>scriptions</w:t>
      </w:r>
      <w:bookmarkEnd w:id="16"/>
      <w:bookmarkEnd w:id="17"/>
      <w:bookmarkEnd w:id="18"/>
      <w:bookmarkEnd w:id="19"/>
    </w:p>
    <w:p w14:paraId="6DE22AD1" w14:textId="5CB6E7EE" w:rsidR="00793155" w:rsidRPr="00A00D51" w:rsidRDefault="00793155" w:rsidP="00AC2088">
      <w:pPr>
        <w:pStyle w:val="BodyText"/>
      </w:pPr>
      <w:r w:rsidRPr="00A00D51">
        <w:t xml:space="preserve">The Smarter Balanced Reporting System is an interactive, online reporting platform that provides a range of reports on the Smarter Balanced summative and interim assessments. Reports provide aggregate score data at the </w:t>
      </w:r>
      <w:r w:rsidR="007F3A56" w:rsidRPr="00A00D51">
        <w:t>s</w:t>
      </w:r>
      <w:r w:rsidRPr="00A00D51">
        <w:t xml:space="preserve">tate, </w:t>
      </w:r>
      <w:r w:rsidR="007F3A56" w:rsidRPr="00A00D51">
        <w:t>d</w:t>
      </w:r>
      <w:r w:rsidRPr="00A00D51">
        <w:t xml:space="preserve">istrict, </w:t>
      </w:r>
      <w:r w:rsidR="007F3A56" w:rsidRPr="00A00D51">
        <w:t>s</w:t>
      </w:r>
      <w:r w:rsidRPr="00A00D51">
        <w:t xml:space="preserve">chool, and </w:t>
      </w:r>
      <w:r w:rsidR="007F3A56" w:rsidRPr="00A00D51">
        <w:t>g</w:t>
      </w:r>
      <w:r w:rsidRPr="00A00D51">
        <w:t>rade level. Educators may examine data at multiple levels, depending on their level of access, and can create custom subsets filtered by gender or student demographic data (</w:t>
      </w:r>
      <w:r w:rsidR="000705D1">
        <w:t xml:space="preserve">e.g. </w:t>
      </w:r>
      <w:r w:rsidRPr="00A00D51">
        <w:t>LEP, Race/Ethnicity, IEP, Gender, 504, Economic Disadvantage, or Migrant Status)</w:t>
      </w:r>
      <w:r w:rsidR="0061721F">
        <w:t xml:space="preserve">, or based on the Completeness </w:t>
      </w:r>
      <w:r w:rsidR="000C7C2C">
        <w:t xml:space="preserve">or validity </w:t>
      </w:r>
      <w:r w:rsidR="0061721F">
        <w:t>of student test attempts</w:t>
      </w:r>
      <w:r w:rsidRPr="00A00D51">
        <w:t xml:space="preserve">. Aggregate reports can be viewed onscreen or downloaded as CSV files, and </w:t>
      </w:r>
      <w:r w:rsidR="00E52AA1" w:rsidRPr="00A00D51">
        <w:t>Individual STUDENT Report</w:t>
      </w:r>
      <w:r w:rsidRPr="00A00D51">
        <w:t>s can be downloaded as PDF files for easy printing and distribution to parents.</w:t>
      </w:r>
    </w:p>
    <w:p w14:paraId="19344173" w14:textId="26D4CE68" w:rsidR="00793155" w:rsidRPr="00A00D51" w:rsidRDefault="00793155" w:rsidP="00AC2088">
      <w:pPr>
        <w:pStyle w:val="BodyText"/>
      </w:pPr>
      <w:r w:rsidRPr="00A00D51">
        <w:t xml:space="preserve">Student personally identifiable information (PII) is protected through the latest encryption and security technology, and users </w:t>
      </w:r>
      <w:r w:rsidR="00FC4DC8" w:rsidRPr="00A00D51">
        <w:t xml:space="preserve">are </w:t>
      </w:r>
      <w:r w:rsidRPr="00A00D51">
        <w:t xml:space="preserve">only permitted to view data for students they have been explicitly authorized to view. Users without PII access </w:t>
      </w:r>
      <w:r w:rsidR="00FC4DC8" w:rsidRPr="00A00D51">
        <w:t xml:space="preserve">are </w:t>
      </w:r>
      <w:r w:rsidRPr="00A00D51">
        <w:t>not permitted to view aggregates composed of fewer than 10 students or an aggregate of any size where all students are below proficient.</w:t>
      </w:r>
    </w:p>
    <w:p w14:paraId="2E35383D" w14:textId="4CFF374F" w:rsidR="00793155" w:rsidRPr="00A00D51" w:rsidRDefault="00793155" w:rsidP="00AC2088">
      <w:pPr>
        <w:pStyle w:val="BodyText"/>
      </w:pPr>
      <w:r w:rsidRPr="00A00D51">
        <w:t>This document provides a static view of the reports, with annotations</w:t>
      </w:r>
      <w:r w:rsidR="00DC7667" w:rsidRPr="00A00D51">
        <w:t>, previously approved by Smarter Balanced,</w:t>
      </w:r>
      <w:r w:rsidRPr="00A00D51">
        <w:t xml:space="preserve"> </w:t>
      </w:r>
      <w:r w:rsidR="00DC7667" w:rsidRPr="00A00D51">
        <w:t xml:space="preserve">provided </w:t>
      </w:r>
      <w:r w:rsidRPr="00A00D51">
        <w:t xml:space="preserve">to explain the different features that will be available when the system is released. Member </w:t>
      </w:r>
      <w:r w:rsidR="00FC4DC8" w:rsidRPr="00A00D51">
        <w:t>S</w:t>
      </w:r>
      <w:r w:rsidRPr="00A00D51">
        <w:t xml:space="preserve">tates </w:t>
      </w:r>
      <w:r w:rsidR="00C436C9" w:rsidRPr="00A00D51">
        <w:t>can</w:t>
      </w:r>
      <w:r w:rsidRPr="00A00D51">
        <w:t xml:space="preserve"> utilize the system as hosted by the Consortium, utilize the open-source code to adapt the system to their needs, or utilize a different system.</w:t>
      </w:r>
    </w:p>
    <w:p w14:paraId="28834D46" w14:textId="75F9AF22" w:rsidR="001B3EDD" w:rsidRPr="00A00D51" w:rsidRDefault="00B15D02" w:rsidP="00AC2088">
      <w:pPr>
        <w:pStyle w:val="BodyText"/>
      </w:pPr>
      <w:r w:rsidRPr="00A00D51">
        <w:t>The reports and</w:t>
      </w:r>
      <w:r w:rsidR="001A4435" w:rsidRPr="00A00D51">
        <w:t xml:space="preserve"> extracts have been ordered in S</w:t>
      </w:r>
      <w:r w:rsidRPr="00A00D51">
        <w:t>ection 2.1</w:t>
      </w:r>
      <w:r w:rsidR="00C436C9" w:rsidRPr="00A00D51">
        <w:t>,</w:t>
      </w:r>
      <w:r w:rsidR="00E14D2E" w:rsidRPr="00A00D51">
        <w:t xml:space="preserve"> </w:t>
      </w:r>
      <w:r w:rsidRPr="00A00D51">
        <w:t>and the table below provide</w:t>
      </w:r>
      <w:r w:rsidR="00E14D2E" w:rsidRPr="00A00D51">
        <w:t>s</w:t>
      </w:r>
      <w:r w:rsidRPr="00A00D51">
        <w:t xml:space="preserve"> </w:t>
      </w:r>
      <w:r w:rsidR="005978BC" w:rsidRPr="00A00D51">
        <w:t>a</w:t>
      </w:r>
      <w:r w:rsidRPr="00A00D51">
        <w:t xml:space="preserve"> logical flow of information</w:t>
      </w:r>
      <w:r w:rsidR="005978BC" w:rsidRPr="00A00D51">
        <w:t xml:space="preserve"> from the individual assessment result up to aggregate reporting</w:t>
      </w:r>
      <w:r w:rsidR="00432A66" w:rsidRPr="00A00D51">
        <w:t xml:space="preserve">. </w:t>
      </w:r>
    </w:p>
    <w:p w14:paraId="2471A746" w14:textId="372AF023" w:rsidR="00AC2088" w:rsidRDefault="001B3EDD" w:rsidP="00AC2088">
      <w:pPr>
        <w:pStyle w:val="BodyText"/>
      </w:pPr>
      <w:r w:rsidRPr="00A00D51">
        <w:t>Upon successful login, users enter the system at the Comparing</w:t>
      </w:r>
      <w:r w:rsidR="004A478E" w:rsidRPr="00A00D51">
        <w:t xml:space="preserve"> Districts </w:t>
      </w:r>
      <w:r w:rsidRPr="00A00D51">
        <w:t>in a STATE level and can drill their way down through the aggregation hierarchy.</w:t>
      </w:r>
    </w:p>
    <w:p w14:paraId="00855DE2" w14:textId="77777777" w:rsidR="00AC2088" w:rsidRPr="00A00D51" w:rsidRDefault="00AC2088" w:rsidP="00AC2088">
      <w:pPr>
        <w:pStyle w:val="BodyText"/>
      </w:pP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158"/>
        <w:gridCol w:w="7747"/>
      </w:tblGrid>
      <w:tr w:rsidR="00CD1825" w:rsidRPr="00A00D51" w14:paraId="08C889C4" w14:textId="77777777" w:rsidTr="00AC2088">
        <w:trPr>
          <w:trHeight w:val="333"/>
        </w:trPr>
        <w:tc>
          <w:tcPr>
            <w:tcW w:w="0" w:type="auto"/>
            <w:shd w:val="clear" w:color="auto" w:fill="43B02A"/>
            <w:vAlign w:val="bottom"/>
          </w:tcPr>
          <w:p w14:paraId="5F56634B" w14:textId="77777777" w:rsidR="00CD1825" w:rsidRPr="00A00D51" w:rsidRDefault="00CD1825" w:rsidP="00CD1825">
            <w:pPr>
              <w:rPr>
                <w:b/>
                <w:color w:val="FFFFFF" w:themeColor="background1"/>
                <w:sz w:val="20"/>
                <w:szCs w:val="20"/>
              </w:rPr>
            </w:pPr>
            <w:r w:rsidRPr="00A00D51">
              <w:rPr>
                <w:b/>
                <w:color w:val="FFFFFF" w:themeColor="background1"/>
                <w:sz w:val="20"/>
                <w:szCs w:val="20"/>
              </w:rPr>
              <w:t>ID</w:t>
            </w:r>
          </w:p>
        </w:tc>
        <w:tc>
          <w:tcPr>
            <w:tcW w:w="0" w:type="auto"/>
            <w:shd w:val="clear" w:color="auto" w:fill="43B02A"/>
            <w:vAlign w:val="bottom"/>
          </w:tcPr>
          <w:p w14:paraId="102C265D" w14:textId="77777777" w:rsidR="00CD1825" w:rsidRPr="00A00D51" w:rsidRDefault="00CD1825" w:rsidP="00CD1825">
            <w:pPr>
              <w:rPr>
                <w:b/>
                <w:color w:val="FFFFFF" w:themeColor="background1"/>
                <w:sz w:val="20"/>
                <w:szCs w:val="20"/>
              </w:rPr>
            </w:pPr>
            <w:r w:rsidRPr="00A00D51">
              <w:rPr>
                <w:b/>
                <w:color w:val="FFFFFF" w:themeColor="background1"/>
                <w:sz w:val="20"/>
                <w:szCs w:val="20"/>
              </w:rPr>
              <w:t>Report Name</w:t>
            </w:r>
          </w:p>
        </w:tc>
      </w:tr>
      <w:tr w:rsidR="00CD1825" w:rsidRPr="00A00D51" w14:paraId="4F473C36" w14:textId="77777777" w:rsidTr="00AC2088">
        <w:trPr>
          <w:trHeight w:val="333"/>
        </w:trPr>
        <w:tc>
          <w:tcPr>
            <w:tcW w:w="0" w:type="auto"/>
            <w:vAlign w:val="bottom"/>
          </w:tcPr>
          <w:p w14:paraId="1059DEBA" w14:textId="12009C3C" w:rsidR="00CD1825" w:rsidRPr="00A00D51" w:rsidRDefault="0073419C" w:rsidP="00FE4682">
            <w:pPr>
              <w:rPr>
                <w:sz w:val="20"/>
                <w:szCs w:val="20"/>
              </w:rPr>
            </w:pPr>
            <w:r w:rsidRPr="00A00D51">
              <w:rPr>
                <w:sz w:val="20"/>
                <w:szCs w:val="20"/>
              </w:rPr>
              <w:fldChar w:fldCharType="begin"/>
            </w:r>
            <w:r w:rsidRPr="00A00D51">
              <w:rPr>
                <w:sz w:val="20"/>
                <w:szCs w:val="20"/>
              </w:rPr>
              <w:instrText xml:space="preserve"> REF _Ref273626008 \w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r w:rsidR="005E321A">
              <w:rPr>
                <w:sz w:val="20"/>
                <w:szCs w:val="20"/>
              </w:rPr>
              <w:t>2.1.1</w:t>
            </w:r>
            <w:r w:rsidRPr="00A00D51">
              <w:rPr>
                <w:sz w:val="20"/>
                <w:szCs w:val="20"/>
              </w:rPr>
              <w:fldChar w:fldCharType="end"/>
            </w:r>
          </w:p>
        </w:tc>
        <w:tc>
          <w:tcPr>
            <w:tcW w:w="0" w:type="auto"/>
            <w:vAlign w:val="bottom"/>
          </w:tcPr>
          <w:p w14:paraId="62C233B9" w14:textId="3C766D02" w:rsidR="00CD1825" w:rsidRPr="00A00D51" w:rsidRDefault="0073419C" w:rsidP="00FE4682">
            <w:pPr>
              <w:rPr>
                <w:sz w:val="20"/>
                <w:szCs w:val="20"/>
              </w:rPr>
            </w:pPr>
            <w:r w:rsidRPr="00A00D51">
              <w:rPr>
                <w:sz w:val="20"/>
                <w:szCs w:val="20"/>
              </w:rPr>
              <w:fldChar w:fldCharType="begin"/>
            </w:r>
            <w:r w:rsidRPr="00A00D51">
              <w:rPr>
                <w:sz w:val="20"/>
                <w:szCs w:val="20"/>
              </w:rPr>
              <w:instrText xml:space="preserve"> REF _Ref273626008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r w:rsidR="005E321A" w:rsidRPr="00A00D51">
              <w:t>Individual STUDENT Report</w:t>
            </w:r>
            <w:r w:rsidRPr="00A00D51">
              <w:rPr>
                <w:sz w:val="20"/>
                <w:szCs w:val="20"/>
              </w:rPr>
              <w:fldChar w:fldCharType="end"/>
            </w:r>
          </w:p>
        </w:tc>
      </w:tr>
      <w:tr w:rsidR="00B15D02" w:rsidRPr="00A00D51" w14:paraId="56BCFA5F" w14:textId="77777777" w:rsidTr="00AC2088">
        <w:trPr>
          <w:trHeight w:val="333"/>
        </w:trPr>
        <w:tc>
          <w:tcPr>
            <w:tcW w:w="0" w:type="auto"/>
            <w:vAlign w:val="bottom"/>
          </w:tcPr>
          <w:p w14:paraId="7ADDD50E" w14:textId="5B12D8F7" w:rsidR="00B15D02" w:rsidRPr="00A00D51" w:rsidRDefault="00176C8F" w:rsidP="00176C8F">
            <w:pPr>
              <w:rPr>
                <w:sz w:val="20"/>
                <w:szCs w:val="20"/>
              </w:rPr>
            </w:pPr>
            <w:r>
              <w:rPr>
                <w:sz w:val="20"/>
                <w:szCs w:val="20"/>
              </w:rPr>
              <w:fldChar w:fldCharType="begin"/>
            </w:r>
            <w:r>
              <w:rPr>
                <w:sz w:val="20"/>
                <w:szCs w:val="20"/>
              </w:rPr>
              <w:instrText xml:space="preserve"> REF _Ref274239058 \w \h </w:instrText>
            </w:r>
            <w:r>
              <w:rPr>
                <w:sz w:val="20"/>
                <w:szCs w:val="20"/>
              </w:rPr>
            </w:r>
            <w:r>
              <w:rPr>
                <w:sz w:val="20"/>
                <w:szCs w:val="20"/>
              </w:rPr>
              <w:fldChar w:fldCharType="separate"/>
            </w:r>
            <w:r w:rsidR="005E321A">
              <w:rPr>
                <w:sz w:val="20"/>
                <w:szCs w:val="20"/>
              </w:rPr>
              <w:t>2.1.1.1</w:t>
            </w:r>
            <w:r>
              <w:rPr>
                <w:sz w:val="20"/>
                <w:szCs w:val="20"/>
              </w:rPr>
              <w:fldChar w:fldCharType="end"/>
            </w:r>
          </w:p>
        </w:tc>
        <w:tc>
          <w:tcPr>
            <w:tcW w:w="0" w:type="auto"/>
            <w:vAlign w:val="bottom"/>
          </w:tcPr>
          <w:p w14:paraId="2B437A71" w14:textId="59998D7F" w:rsidR="00B15D02" w:rsidRPr="00A00D51" w:rsidRDefault="00DD42D6" w:rsidP="00DD42D6">
            <w:pPr>
              <w:rPr>
                <w:sz w:val="20"/>
                <w:szCs w:val="20"/>
              </w:rPr>
            </w:pPr>
            <w:r>
              <w:rPr>
                <w:sz w:val="20"/>
                <w:szCs w:val="20"/>
              </w:rPr>
              <w:fldChar w:fldCharType="begin"/>
            </w:r>
            <w:r>
              <w:rPr>
                <w:sz w:val="20"/>
                <w:szCs w:val="20"/>
              </w:rPr>
              <w:instrText xml:space="preserve"> REF _Ref303592622 \h </w:instrText>
            </w:r>
            <w:r>
              <w:rPr>
                <w:sz w:val="20"/>
                <w:szCs w:val="20"/>
              </w:rPr>
            </w:r>
            <w:r>
              <w:rPr>
                <w:sz w:val="20"/>
                <w:szCs w:val="20"/>
              </w:rPr>
              <w:fldChar w:fldCharType="separate"/>
            </w:r>
            <w:r>
              <w:t>Interim Assessment Block (IAB) Individual STUDENT Report</w:t>
            </w:r>
            <w:r>
              <w:rPr>
                <w:sz w:val="20"/>
                <w:szCs w:val="20"/>
              </w:rPr>
              <w:fldChar w:fldCharType="end"/>
            </w:r>
          </w:p>
        </w:tc>
      </w:tr>
      <w:tr w:rsidR="00B15D02" w:rsidRPr="00A00D51" w14:paraId="076CEA0E" w14:textId="77777777" w:rsidTr="00AC2088">
        <w:trPr>
          <w:trHeight w:val="333"/>
        </w:trPr>
        <w:tc>
          <w:tcPr>
            <w:tcW w:w="0" w:type="auto"/>
            <w:vAlign w:val="bottom"/>
          </w:tcPr>
          <w:p w14:paraId="2ADDE6A1" w14:textId="1A31DD79" w:rsidR="00B15D02" w:rsidRPr="00A00D51" w:rsidRDefault="00DD42D6" w:rsidP="00FE4682">
            <w:pPr>
              <w:rPr>
                <w:sz w:val="20"/>
                <w:szCs w:val="20"/>
              </w:rPr>
            </w:pPr>
            <w:r>
              <w:rPr>
                <w:sz w:val="20"/>
                <w:szCs w:val="20"/>
              </w:rPr>
              <w:fldChar w:fldCharType="begin"/>
            </w:r>
            <w:r>
              <w:rPr>
                <w:sz w:val="20"/>
                <w:szCs w:val="20"/>
              </w:rPr>
              <w:instrText xml:space="preserve"> REF _Ref303592772 \r \h </w:instrText>
            </w:r>
            <w:r>
              <w:rPr>
                <w:sz w:val="20"/>
                <w:szCs w:val="20"/>
              </w:rPr>
            </w:r>
            <w:r>
              <w:rPr>
                <w:sz w:val="20"/>
                <w:szCs w:val="20"/>
              </w:rPr>
              <w:fldChar w:fldCharType="separate"/>
            </w:r>
            <w:r>
              <w:rPr>
                <w:sz w:val="20"/>
                <w:szCs w:val="20"/>
              </w:rPr>
              <w:t>2.1.2</w:t>
            </w:r>
            <w:r>
              <w:rPr>
                <w:sz w:val="20"/>
                <w:szCs w:val="20"/>
              </w:rPr>
              <w:fldChar w:fldCharType="end"/>
            </w:r>
          </w:p>
        </w:tc>
        <w:tc>
          <w:tcPr>
            <w:tcW w:w="0" w:type="auto"/>
            <w:vAlign w:val="bottom"/>
          </w:tcPr>
          <w:p w14:paraId="1DE57958" w14:textId="32D6A05C" w:rsidR="00B15D02" w:rsidRPr="00A00D51" w:rsidRDefault="00DD42D6" w:rsidP="00FE4682">
            <w:pPr>
              <w:rPr>
                <w:sz w:val="20"/>
                <w:szCs w:val="20"/>
              </w:rPr>
            </w:pPr>
            <w:r>
              <w:rPr>
                <w:sz w:val="20"/>
                <w:szCs w:val="20"/>
              </w:rPr>
              <w:fldChar w:fldCharType="begin"/>
            </w:r>
            <w:r>
              <w:rPr>
                <w:sz w:val="20"/>
                <w:szCs w:val="20"/>
              </w:rPr>
              <w:instrText xml:space="preserve"> REF _Ref303592733 \h </w:instrText>
            </w:r>
            <w:r>
              <w:rPr>
                <w:sz w:val="20"/>
                <w:szCs w:val="20"/>
              </w:rPr>
            </w:r>
            <w:r>
              <w:rPr>
                <w:sz w:val="20"/>
                <w:szCs w:val="20"/>
              </w:rPr>
              <w:fldChar w:fldCharType="separate"/>
            </w:r>
            <w:r w:rsidRPr="00A00D51">
              <w:t xml:space="preserve">List of Students </w:t>
            </w:r>
            <w:r>
              <w:t>by Assessment</w:t>
            </w:r>
            <w:r w:rsidRPr="00A00D51">
              <w:t xml:space="preserve"> GRADE</w:t>
            </w:r>
            <w:r>
              <w:rPr>
                <w:sz w:val="20"/>
                <w:szCs w:val="20"/>
              </w:rPr>
              <w:fldChar w:fldCharType="end"/>
            </w:r>
          </w:p>
        </w:tc>
      </w:tr>
      <w:tr w:rsidR="00DD42D6" w:rsidRPr="00A00D51" w14:paraId="596521D2" w14:textId="77777777" w:rsidTr="00AC2088">
        <w:trPr>
          <w:trHeight w:val="333"/>
        </w:trPr>
        <w:tc>
          <w:tcPr>
            <w:tcW w:w="0" w:type="auto"/>
            <w:vAlign w:val="bottom"/>
          </w:tcPr>
          <w:p w14:paraId="01E39710" w14:textId="36C67AFA" w:rsidR="00DD42D6" w:rsidRPr="00A00D51" w:rsidRDefault="00DD42D6" w:rsidP="00FE4682">
            <w:pPr>
              <w:rPr>
                <w:sz w:val="20"/>
                <w:szCs w:val="20"/>
              </w:rPr>
            </w:pPr>
            <w:r>
              <w:rPr>
                <w:sz w:val="20"/>
                <w:szCs w:val="20"/>
              </w:rPr>
              <w:fldChar w:fldCharType="begin"/>
            </w:r>
            <w:r>
              <w:rPr>
                <w:sz w:val="20"/>
                <w:szCs w:val="20"/>
              </w:rPr>
              <w:instrText xml:space="preserve"> REF _Ref303592852 \r \h </w:instrText>
            </w:r>
            <w:r>
              <w:rPr>
                <w:sz w:val="20"/>
                <w:szCs w:val="20"/>
              </w:rPr>
            </w:r>
            <w:r>
              <w:rPr>
                <w:sz w:val="20"/>
                <w:szCs w:val="20"/>
              </w:rPr>
              <w:fldChar w:fldCharType="separate"/>
            </w:r>
            <w:r>
              <w:rPr>
                <w:sz w:val="20"/>
                <w:szCs w:val="20"/>
              </w:rPr>
              <w:t>2.1.2.1</w:t>
            </w:r>
            <w:r>
              <w:rPr>
                <w:sz w:val="20"/>
                <w:szCs w:val="20"/>
              </w:rPr>
              <w:fldChar w:fldCharType="end"/>
            </w:r>
          </w:p>
        </w:tc>
        <w:tc>
          <w:tcPr>
            <w:tcW w:w="0" w:type="auto"/>
            <w:vAlign w:val="bottom"/>
          </w:tcPr>
          <w:p w14:paraId="1326FA83" w14:textId="73D55C2B" w:rsidR="00DD42D6" w:rsidRPr="00A00D51" w:rsidRDefault="00DD42D6" w:rsidP="00FE4682">
            <w:pPr>
              <w:rPr>
                <w:sz w:val="20"/>
                <w:szCs w:val="20"/>
              </w:rPr>
            </w:pPr>
            <w:r>
              <w:rPr>
                <w:sz w:val="20"/>
                <w:szCs w:val="20"/>
              </w:rPr>
              <w:fldChar w:fldCharType="begin"/>
            </w:r>
            <w:r>
              <w:rPr>
                <w:sz w:val="20"/>
                <w:szCs w:val="20"/>
              </w:rPr>
              <w:instrText xml:space="preserve"> REF _Ref303592866 \h </w:instrText>
            </w:r>
            <w:r>
              <w:rPr>
                <w:sz w:val="20"/>
                <w:szCs w:val="20"/>
              </w:rPr>
            </w:r>
            <w:r>
              <w:rPr>
                <w:sz w:val="20"/>
                <w:szCs w:val="20"/>
              </w:rPr>
              <w:fldChar w:fldCharType="separate"/>
            </w:r>
            <w:r w:rsidRPr="00B07067">
              <w:t xml:space="preserve">IAB </w:t>
            </w:r>
            <w:r>
              <w:t>List of Students by Assessment GRADE</w:t>
            </w:r>
            <w:r w:rsidRPr="00B07067">
              <w:t xml:space="preserve"> Report</w:t>
            </w:r>
            <w:r>
              <w:rPr>
                <w:sz w:val="20"/>
                <w:szCs w:val="20"/>
              </w:rPr>
              <w:fldChar w:fldCharType="end"/>
            </w:r>
          </w:p>
        </w:tc>
      </w:tr>
      <w:tr w:rsidR="00DD42D6" w:rsidRPr="00A00D51" w14:paraId="52342C1F" w14:textId="77777777" w:rsidTr="00AC2088">
        <w:trPr>
          <w:trHeight w:val="333"/>
        </w:trPr>
        <w:tc>
          <w:tcPr>
            <w:tcW w:w="0" w:type="auto"/>
            <w:vAlign w:val="bottom"/>
          </w:tcPr>
          <w:p w14:paraId="6F027109" w14:textId="68796EC5" w:rsidR="00DD42D6" w:rsidRPr="00A00D51" w:rsidRDefault="00DD42D6" w:rsidP="00FE4682">
            <w:pPr>
              <w:rPr>
                <w:sz w:val="20"/>
                <w:szCs w:val="20"/>
              </w:rPr>
            </w:pPr>
            <w:r>
              <w:rPr>
                <w:sz w:val="20"/>
                <w:szCs w:val="20"/>
              </w:rPr>
              <w:fldChar w:fldCharType="begin"/>
            </w:r>
            <w:r>
              <w:rPr>
                <w:sz w:val="20"/>
                <w:szCs w:val="20"/>
              </w:rPr>
              <w:instrText xml:space="preserve"> REF _Ref303592890 \r \h </w:instrText>
            </w:r>
            <w:r>
              <w:rPr>
                <w:sz w:val="20"/>
                <w:szCs w:val="20"/>
              </w:rPr>
            </w:r>
            <w:r>
              <w:rPr>
                <w:sz w:val="20"/>
                <w:szCs w:val="20"/>
              </w:rPr>
              <w:fldChar w:fldCharType="separate"/>
            </w:r>
            <w:r>
              <w:rPr>
                <w:sz w:val="20"/>
                <w:szCs w:val="20"/>
              </w:rPr>
              <w:t>2.1.3</w:t>
            </w:r>
            <w:r>
              <w:rPr>
                <w:sz w:val="20"/>
                <w:szCs w:val="20"/>
              </w:rPr>
              <w:fldChar w:fldCharType="end"/>
            </w:r>
          </w:p>
        </w:tc>
        <w:tc>
          <w:tcPr>
            <w:tcW w:w="0" w:type="auto"/>
            <w:vAlign w:val="bottom"/>
          </w:tcPr>
          <w:p w14:paraId="4BB74DE5" w14:textId="119E9D32" w:rsidR="00DD42D6" w:rsidRPr="00A00D51" w:rsidRDefault="00DD42D6" w:rsidP="00FE4682">
            <w:pPr>
              <w:rPr>
                <w:sz w:val="20"/>
                <w:szCs w:val="20"/>
              </w:rPr>
            </w:pPr>
            <w:r>
              <w:rPr>
                <w:sz w:val="20"/>
                <w:szCs w:val="20"/>
              </w:rPr>
              <w:fldChar w:fldCharType="begin"/>
            </w:r>
            <w:r>
              <w:rPr>
                <w:sz w:val="20"/>
                <w:szCs w:val="20"/>
              </w:rPr>
              <w:instrText xml:space="preserve"> REF _Ref303592904 \h </w:instrText>
            </w:r>
            <w:r>
              <w:rPr>
                <w:sz w:val="20"/>
                <w:szCs w:val="20"/>
              </w:rPr>
            </w:r>
            <w:r>
              <w:rPr>
                <w:sz w:val="20"/>
                <w:szCs w:val="20"/>
              </w:rPr>
              <w:fldChar w:fldCharType="separate"/>
            </w:r>
            <w:r w:rsidRPr="00A00D51">
              <w:t>Results by Grade for a SCHOOL</w:t>
            </w:r>
            <w:r>
              <w:rPr>
                <w:sz w:val="20"/>
                <w:szCs w:val="20"/>
              </w:rPr>
              <w:fldChar w:fldCharType="end"/>
            </w:r>
          </w:p>
        </w:tc>
      </w:tr>
      <w:tr w:rsidR="00B15D02" w:rsidRPr="00A00D51" w14:paraId="496A257A" w14:textId="77777777" w:rsidTr="00AC2088">
        <w:trPr>
          <w:trHeight w:val="333"/>
        </w:trPr>
        <w:tc>
          <w:tcPr>
            <w:tcW w:w="0" w:type="auto"/>
            <w:vAlign w:val="bottom"/>
          </w:tcPr>
          <w:p w14:paraId="785BE0B1" w14:textId="52E69929" w:rsidR="00B15D02" w:rsidRPr="00A00D51" w:rsidRDefault="002D7D62" w:rsidP="00FE4682">
            <w:pPr>
              <w:rPr>
                <w:sz w:val="20"/>
                <w:szCs w:val="20"/>
              </w:rPr>
            </w:pPr>
            <w:r w:rsidRPr="00A00D51">
              <w:rPr>
                <w:sz w:val="20"/>
                <w:szCs w:val="20"/>
              </w:rPr>
              <w:fldChar w:fldCharType="begin"/>
            </w:r>
            <w:r w:rsidR="00B15D02" w:rsidRPr="00A00D51">
              <w:rPr>
                <w:sz w:val="20"/>
                <w:szCs w:val="20"/>
              </w:rPr>
              <w:instrText xml:space="preserve"> REF _Ref253703729 \r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r w:rsidR="005E321A">
              <w:rPr>
                <w:sz w:val="20"/>
                <w:szCs w:val="20"/>
              </w:rPr>
              <w:t>2.1.4</w:t>
            </w:r>
            <w:r w:rsidRPr="00A00D51">
              <w:rPr>
                <w:sz w:val="20"/>
                <w:szCs w:val="20"/>
              </w:rPr>
              <w:fldChar w:fldCharType="end"/>
            </w:r>
          </w:p>
        </w:tc>
        <w:tc>
          <w:tcPr>
            <w:tcW w:w="0" w:type="auto"/>
            <w:vAlign w:val="bottom"/>
          </w:tcPr>
          <w:p w14:paraId="77C7DCAF" w14:textId="738EA484" w:rsidR="00B15D02" w:rsidRPr="00A00D51" w:rsidRDefault="002D7D62" w:rsidP="00FE4682">
            <w:pPr>
              <w:rPr>
                <w:sz w:val="20"/>
                <w:szCs w:val="20"/>
              </w:rPr>
            </w:pPr>
            <w:r w:rsidRPr="00A00D51">
              <w:rPr>
                <w:sz w:val="20"/>
                <w:szCs w:val="20"/>
              </w:rPr>
              <w:fldChar w:fldCharType="begin"/>
            </w:r>
            <w:r w:rsidR="00B15D02" w:rsidRPr="00A00D51">
              <w:rPr>
                <w:sz w:val="20"/>
                <w:szCs w:val="20"/>
              </w:rPr>
              <w:instrText xml:space="preserve"> REF _Ref253703729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r w:rsidR="005E321A" w:rsidRPr="00A00D51">
              <w:t>Comparing Schools in a DISTRICT</w:t>
            </w:r>
            <w:r w:rsidRPr="00A00D51">
              <w:rPr>
                <w:sz w:val="20"/>
                <w:szCs w:val="20"/>
              </w:rPr>
              <w:fldChar w:fldCharType="end"/>
            </w:r>
          </w:p>
        </w:tc>
      </w:tr>
      <w:tr w:rsidR="00B15D02" w:rsidRPr="00A00D51" w14:paraId="0ADD9992" w14:textId="77777777" w:rsidTr="00AC2088">
        <w:trPr>
          <w:trHeight w:val="333"/>
        </w:trPr>
        <w:tc>
          <w:tcPr>
            <w:tcW w:w="0" w:type="auto"/>
            <w:vAlign w:val="bottom"/>
          </w:tcPr>
          <w:p w14:paraId="082C9590" w14:textId="1A414B57" w:rsidR="00B15D02" w:rsidRPr="00A00D51" w:rsidRDefault="00DD42D6" w:rsidP="00FE4682">
            <w:pPr>
              <w:rPr>
                <w:sz w:val="20"/>
                <w:szCs w:val="20"/>
              </w:rPr>
            </w:pPr>
            <w:r>
              <w:rPr>
                <w:sz w:val="20"/>
                <w:szCs w:val="20"/>
              </w:rPr>
              <w:fldChar w:fldCharType="begin"/>
            </w:r>
            <w:r>
              <w:rPr>
                <w:sz w:val="20"/>
                <w:szCs w:val="20"/>
              </w:rPr>
              <w:instrText xml:space="preserve"> REF _Ref303592928 \r \h </w:instrText>
            </w:r>
            <w:r>
              <w:rPr>
                <w:sz w:val="20"/>
                <w:szCs w:val="20"/>
              </w:rPr>
            </w:r>
            <w:r>
              <w:rPr>
                <w:sz w:val="20"/>
                <w:szCs w:val="20"/>
              </w:rPr>
              <w:fldChar w:fldCharType="separate"/>
            </w:r>
            <w:r>
              <w:rPr>
                <w:sz w:val="20"/>
                <w:szCs w:val="20"/>
              </w:rPr>
              <w:t>2.1.5</w:t>
            </w:r>
            <w:r>
              <w:rPr>
                <w:sz w:val="20"/>
                <w:szCs w:val="20"/>
              </w:rPr>
              <w:fldChar w:fldCharType="end"/>
            </w:r>
          </w:p>
        </w:tc>
        <w:tc>
          <w:tcPr>
            <w:tcW w:w="0" w:type="auto"/>
            <w:vAlign w:val="bottom"/>
          </w:tcPr>
          <w:p w14:paraId="4677D469" w14:textId="77777777" w:rsidR="005E321A" w:rsidRPr="00DD42D6" w:rsidRDefault="002D7D62" w:rsidP="00DD42D6">
            <w:pPr>
              <w:keepNext/>
            </w:pPr>
            <w:r w:rsidRPr="00A00D51">
              <w:rPr>
                <w:sz w:val="20"/>
                <w:szCs w:val="20"/>
              </w:rPr>
              <w:fldChar w:fldCharType="begin"/>
            </w:r>
            <w:r w:rsidR="00B15D02" w:rsidRPr="00A00D51">
              <w:rPr>
                <w:sz w:val="20"/>
                <w:szCs w:val="20"/>
              </w:rPr>
              <w:instrText xml:space="preserve"> REF _Ref253703758 \h </w:instrText>
            </w:r>
            <w:r w:rsidR="00BE13B8" w:rsidRPr="00A00D51">
              <w:rPr>
                <w:sz w:val="20"/>
                <w:szCs w:val="20"/>
              </w:rPr>
              <w:instrText xml:space="preserve"> \* MERGEFORMAT </w:instrText>
            </w:r>
            <w:r w:rsidRPr="00A00D51">
              <w:rPr>
                <w:sz w:val="20"/>
                <w:szCs w:val="20"/>
              </w:rPr>
            </w:r>
            <w:r w:rsidRPr="00A00D51">
              <w:rPr>
                <w:sz w:val="20"/>
                <w:szCs w:val="20"/>
              </w:rPr>
              <w:fldChar w:fldCharType="separate"/>
            </w:r>
            <w:r w:rsidR="005E321A">
              <w:br w:type="page"/>
            </w:r>
          </w:p>
          <w:p w14:paraId="3172596E" w14:textId="4DEDB21B" w:rsidR="00B15D02" w:rsidRPr="00A00D51" w:rsidRDefault="005E321A" w:rsidP="00DC2501">
            <w:pPr>
              <w:keepNext/>
              <w:rPr>
                <w:sz w:val="20"/>
                <w:szCs w:val="20"/>
              </w:rPr>
            </w:pPr>
            <w:r w:rsidRPr="00A00D51">
              <w:t>Comparing Districts in a STATE</w:t>
            </w:r>
            <w:r w:rsidR="002D7D62" w:rsidRPr="00A00D51">
              <w:rPr>
                <w:sz w:val="20"/>
                <w:szCs w:val="20"/>
              </w:rPr>
              <w:fldChar w:fldCharType="end"/>
            </w:r>
          </w:p>
        </w:tc>
      </w:tr>
    </w:tbl>
    <w:p w14:paraId="2C84E819" w14:textId="5E08462C" w:rsidR="00075AA1" w:rsidRPr="00A00D51" w:rsidRDefault="00EC1B17" w:rsidP="00AC2088">
      <w:pPr>
        <w:pStyle w:val="Caption"/>
      </w:pPr>
      <w:r w:rsidRPr="00A00D51">
        <w:t xml:space="preserve">Table </w:t>
      </w:r>
      <w:r w:rsidR="009223FF">
        <w:fldChar w:fldCharType="begin"/>
      </w:r>
      <w:r w:rsidR="009223FF">
        <w:instrText xml:space="preserve"> SEQ Table \* ARABIC </w:instrText>
      </w:r>
      <w:r w:rsidR="009223FF">
        <w:fldChar w:fldCharType="separate"/>
      </w:r>
      <w:r w:rsidR="005E321A">
        <w:rPr>
          <w:noProof/>
        </w:rPr>
        <w:t>1</w:t>
      </w:r>
      <w:r w:rsidR="009223FF">
        <w:rPr>
          <w:noProof/>
        </w:rPr>
        <w:fldChar w:fldCharType="end"/>
      </w:r>
      <w:r w:rsidRPr="00A00D51">
        <w:t xml:space="preserve"> - List of Reports</w:t>
      </w:r>
    </w:p>
    <w:p w14:paraId="01C8DB9C" w14:textId="77777777" w:rsidR="00075AA1" w:rsidRPr="00A00D51" w:rsidRDefault="00075AA1" w:rsidP="00E77961"/>
    <w:p w14:paraId="119D8F98" w14:textId="10C5C581" w:rsidR="00E77961" w:rsidRPr="00A00D51" w:rsidRDefault="00E77961">
      <w:pPr>
        <w:rPr>
          <w:rFonts w:eastAsiaTheme="majorEastAsia" w:cstheme="majorBidi"/>
          <w:b/>
          <w:bCs/>
          <w:color w:val="4F81BD" w:themeColor="accent1"/>
        </w:rPr>
      </w:pPr>
      <w:r w:rsidRPr="00A00D51">
        <w:br w:type="page"/>
      </w:r>
    </w:p>
    <w:p w14:paraId="3CADCEB8" w14:textId="220F2EC3" w:rsidR="000D573F" w:rsidRPr="00A00D51" w:rsidRDefault="00E52AA1" w:rsidP="00E6087D">
      <w:pPr>
        <w:pStyle w:val="Heading3"/>
      </w:pPr>
      <w:bookmarkStart w:id="20" w:name="_Ref273626008"/>
      <w:bookmarkStart w:id="21" w:name="_Toc291348461"/>
      <w:bookmarkStart w:id="22" w:name="_Toc436058860"/>
      <w:bookmarkStart w:id="23" w:name="_Ref252627676"/>
      <w:bookmarkStart w:id="24" w:name="_Ref252663503"/>
      <w:r w:rsidRPr="00A00D51">
        <w:lastRenderedPageBreak/>
        <w:t>Individual STUDENT Report</w:t>
      </w:r>
      <w:bookmarkEnd w:id="20"/>
      <w:bookmarkEnd w:id="21"/>
      <w:bookmarkEnd w:id="22"/>
    </w:p>
    <w:p w14:paraId="23925C30" w14:textId="35E6FEB1" w:rsidR="00247535" w:rsidRPr="00A00D51" w:rsidRDefault="00247535" w:rsidP="00247535">
      <w:pPr>
        <w:pStyle w:val="BodyText"/>
      </w:pPr>
      <w:r w:rsidRPr="00A00D51">
        <w:t xml:space="preserve">This report presents individual student assessment scores and illustrates performance against grade-specific standards for a given </w:t>
      </w:r>
      <w:r w:rsidR="00C436C9" w:rsidRPr="00A00D51">
        <w:t>s</w:t>
      </w:r>
      <w:r w:rsidRPr="00A00D51">
        <w:t xml:space="preserve">ummative or </w:t>
      </w:r>
      <w:r w:rsidR="00C436C9" w:rsidRPr="00A00D51">
        <w:t>i</w:t>
      </w:r>
      <w:r w:rsidRPr="00A00D51">
        <w:t xml:space="preserve">nterim </w:t>
      </w:r>
      <w:r w:rsidR="00C436C9" w:rsidRPr="00A00D51">
        <w:t>c</w:t>
      </w:r>
      <w:r w:rsidRPr="00A00D51">
        <w:t>omprehensive assessment. The scores and descriptions provide context for understanding what the assessment has measured and how to interpret the scores and scoring categories.</w:t>
      </w:r>
      <w:r w:rsidR="0078668C">
        <w:t xml:space="preserve"> The report also provides information about the status of the student test attempts. If the scores are based on a partial test attempt by the student, or if the test was administered in non-regular/invalid conditions, the relevant information is provided on the report. </w:t>
      </w:r>
    </w:p>
    <w:p w14:paraId="40E752A3" w14:textId="478532DE" w:rsidR="00247535" w:rsidRPr="00A00D51" w:rsidRDefault="00247535" w:rsidP="00247535">
      <w:pPr>
        <w:pStyle w:val="BodyText"/>
      </w:pPr>
      <w:r w:rsidRPr="00A00D51">
        <w:t>Educators, students, parents and guardians may use this report to understand a student’s achievement, progress toward mastery of the Common Core State Standards and attainment of the academic knowledge and skills required to be college content- and career-ready. The report may provide context for a parent-teacher conference or</w:t>
      </w:r>
      <w:r w:rsidR="00221EBB" w:rsidRPr="00A00D51">
        <w:t>,</w:t>
      </w:r>
      <w:r w:rsidRPr="00A00D51">
        <w:t xml:space="preserve"> together with other instructional data</w:t>
      </w:r>
      <w:r w:rsidR="00221EBB" w:rsidRPr="00A00D51">
        <w:t>,</w:t>
      </w:r>
      <w:r w:rsidRPr="00A00D51">
        <w:t xml:space="preserve"> may help to identify areas for instructional focus.</w:t>
      </w:r>
    </w:p>
    <w:p w14:paraId="055A0FB6" w14:textId="4C130187" w:rsidR="00FD735B" w:rsidRDefault="00247535" w:rsidP="00247535">
      <w:pPr>
        <w:pStyle w:val="BodyText"/>
      </w:pPr>
      <w:r w:rsidRPr="00A00D51">
        <w:t xml:space="preserve">A separate Individual STUDENT Report </w:t>
      </w:r>
      <w:r w:rsidR="00221EBB" w:rsidRPr="00A00D51">
        <w:t xml:space="preserve">will be provided </w:t>
      </w:r>
      <w:r w:rsidRPr="00A00D51">
        <w:t xml:space="preserve">for each </w:t>
      </w:r>
      <w:r w:rsidR="00C729C0" w:rsidRPr="00A00D51">
        <w:t>s</w:t>
      </w:r>
      <w:r w:rsidRPr="00A00D51">
        <w:t>ummative</w:t>
      </w:r>
      <w:r w:rsidR="00E70F04">
        <w:t>,</w:t>
      </w:r>
      <w:r w:rsidRPr="00A00D51">
        <w:t xml:space="preserve"> each </w:t>
      </w:r>
      <w:r w:rsidR="00C729C0" w:rsidRPr="00A00D51">
        <w:t>i</w:t>
      </w:r>
      <w:r w:rsidRPr="00A00D51">
        <w:t xml:space="preserve">nterim </w:t>
      </w:r>
      <w:r w:rsidR="00C729C0" w:rsidRPr="00A00D51">
        <w:t>c</w:t>
      </w:r>
      <w:r w:rsidRPr="00A00D51">
        <w:t>omprehensive assessment</w:t>
      </w:r>
      <w:r w:rsidR="00E70F04">
        <w:t>, and all interim assessment blocks</w:t>
      </w:r>
      <w:r w:rsidRPr="00A00D51">
        <w:t xml:space="preserve"> </w:t>
      </w:r>
      <w:r w:rsidR="009C162B" w:rsidRPr="00A00D51">
        <w:t xml:space="preserve">that </w:t>
      </w:r>
      <w:r w:rsidR="00221EBB" w:rsidRPr="00A00D51">
        <w:t xml:space="preserve">a student has </w:t>
      </w:r>
      <w:r w:rsidRPr="00A00D51">
        <w:t>take</w:t>
      </w:r>
      <w:r w:rsidR="00221EBB" w:rsidRPr="00A00D51">
        <w:t>n</w:t>
      </w:r>
      <w:r w:rsidRPr="00A00D51">
        <w:t xml:space="preserve">. Data from different assessments (i.e., </w:t>
      </w:r>
      <w:r w:rsidR="00C729C0" w:rsidRPr="00A00D51">
        <w:t>s</w:t>
      </w:r>
      <w:r w:rsidRPr="00A00D51">
        <w:t xml:space="preserve">ummative, </w:t>
      </w:r>
      <w:r w:rsidR="00C729C0" w:rsidRPr="00A00D51">
        <w:t>i</w:t>
      </w:r>
      <w:r w:rsidRPr="00A00D51">
        <w:t xml:space="preserve">nterim </w:t>
      </w:r>
      <w:r w:rsidR="00C729C0" w:rsidRPr="00A00D51">
        <w:t>c</w:t>
      </w:r>
      <w:r w:rsidRPr="00A00D51">
        <w:t xml:space="preserve">omprehensive </w:t>
      </w:r>
      <w:r w:rsidR="00C729C0" w:rsidRPr="00A00D51">
        <w:t>a</w:t>
      </w:r>
      <w:r w:rsidRPr="00A00D51">
        <w:t xml:space="preserve">ssessment) or from different years </w:t>
      </w:r>
      <w:r w:rsidR="00713A36" w:rsidRPr="00A00D51">
        <w:t>are</w:t>
      </w:r>
      <w:r w:rsidR="00F87A27" w:rsidRPr="00A00D51">
        <w:t xml:space="preserve"> </w:t>
      </w:r>
      <w:r w:rsidRPr="00A00D51">
        <w:t>not viewed together in one report; each report provides data for one assessment at a time.</w:t>
      </w:r>
    </w:p>
    <w:p w14:paraId="05671857" w14:textId="5012E74D" w:rsidR="00FD735B" w:rsidRDefault="00FD735B">
      <w:r>
        <w:br w:type="page"/>
      </w:r>
    </w:p>
    <w:p w14:paraId="4E44B280" w14:textId="781DF4EA" w:rsidR="00B65113" w:rsidRDefault="00E97D6A">
      <w:r>
        <w:rPr>
          <w:noProof/>
        </w:rPr>
        <w:lastRenderedPageBreak/>
        <w:drawing>
          <wp:anchor distT="0" distB="0" distL="114300" distR="114300" simplePos="0" relativeHeight="251678716" behindDoc="0" locked="0" layoutInCell="1" allowOverlap="1" wp14:anchorId="52620096" wp14:editId="78CC49DE">
            <wp:simplePos x="0" y="0"/>
            <wp:positionH relativeFrom="column">
              <wp:posOffset>310515</wp:posOffset>
            </wp:positionH>
            <wp:positionV relativeFrom="paragraph">
              <wp:posOffset>103241</wp:posOffset>
            </wp:positionV>
            <wp:extent cx="4297680" cy="4183380"/>
            <wp:effectExtent l="19050" t="19050" r="26670" b="266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14.1.png"/>
                    <pic:cNvPicPr/>
                  </pic:nvPicPr>
                  <pic:blipFill>
                    <a:blip r:embed="rId55">
                      <a:extLst>
                        <a:ext uri="{28A0092B-C50C-407E-A947-70E740481C1C}">
                          <a14:useLocalDpi xmlns:a14="http://schemas.microsoft.com/office/drawing/2010/main" val="0"/>
                        </a:ext>
                      </a:extLst>
                    </a:blip>
                    <a:stretch>
                      <a:fillRect/>
                    </a:stretch>
                  </pic:blipFill>
                  <pic:spPr>
                    <a:xfrm>
                      <a:off x="0" y="0"/>
                      <a:ext cx="4297680" cy="4183380"/>
                    </a:xfrm>
                    <a:prstGeom prst="rect">
                      <a:avLst/>
                    </a:prstGeom>
                    <a:ln>
                      <a:solidFill>
                        <a:schemeClr val="tx1">
                          <a:alpha val="50000"/>
                        </a:schemeClr>
                      </a:solidFill>
                    </a:ln>
                  </pic:spPr>
                </pic:pic>
              </a:graphicData>
            </a:graphic>
            <wp14:sizeRelH relativeFrom="page">
              <wp14:pctWidth>0</wp14:pctWidth>
            </wp14:sizeRelH>
            <wp14:sizeRelV relativeFrom="page">
              <wp14:pctHeight>0</wp14:pctHeight>
            </wp14:sizeRelV>
          </wp:anchor>
        </w:drawing>
      </w:r>
    </w:p>
    <w:p w14:paraId="3C80B63C" w14:textId="3049A2A1" w:rsidR="00B65113" w:rsidRDefault="00E97D6A">
      <w:r w:rsidRPr="00A00D51">
        <w:rPr>
          <w:noProof/>
        </w:rPr>
        <mc:AlternateContent>
          <mc:Choice Requires="wpg">
            <w:drawing>
              <wp:anchor distT="0" distB="0" distL="114300" distR="114300" simplePos="0" relativeHeight="251848704" behindDoc="0" locked="0" layoutInCell="1" allowOverlap="1" wp14:anchorId="5199E11F" wp14:editId="31CD870F">
                <wp:simplePos x="0" y="0"/>
                <wp:positionH relativeFrom="column">
                  <wp:posOffset>77638</wp:posOffset>
                </wp:positionH>
                <wp:positionV relativeFrom="paragraph">
                  <wp:posOffset>96724</wp:posOffset>
                </wp:positionV>
                <wp:extent cx="5751662" cy="5442920"/>
                <wp:effectExtent l="0" t="0" r="97155" b="43815"/>
                <wp:wrapNone/>
                <wp:docPr id="239" name="Group 239"/>
                <wp:cNvGraphicFramePr/>
                <a:graphic xmlns:a="http://schemas.openxmlformats.org/drawingml/2006/main">
                  <a:graphicData uri="http://schemas.microsoft.com/office/word/2010/wordprocessingGroup">
                    <wpg:wgp>
                      <wpg:cNvGrpSpPr/>
                      <wpg:grpSpPr>
                        <a:xfrm>
                          <a:off x="0" y="0"/>
                          <a:ext cx="5751662" cy="5442920"/>
                          <a:chOff x="-1271558" y="338273"/>
                          <a:chExt cx="5751662" cy="5400188"/>
                        </a:xfrm>
                      </wpg:grpSpPr>
                      <wps:wsp>
                        <wps:cNvPr id="240" name="Oval 240"/>
                        <wps:cNvSpPr>
                          <a:spLocks noChangeArrowheads="1"/>
                        </wps:cNvSpPr>
                        <wps:spPr bwMode="auto">
                          <a:xfrm>
                            <a:off x="-1271558" y="33827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8DB543B" w14:textId="77777777" w:rsidR="004A5F36" w:rsidRPr="005E55EB" w:rsidRDefault="004A5F36" w:rsidP="001A2151">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wps:wsp>
                        <wps:cNvPr id="241" name="Oval 241"/>
                        <wps:cNvSpPr>
                          <a:spLocks noChangeArrowheads="1"/>
                        </wps:cNvSpPr>
                        <wps:spPr bwMode="auto">
                          <a:xfrm>
                            <a:off x="234263" y="561562"/>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2DD0520" w14:textId="77777777" w:rsidR="004A5F36" w:rsidRDefault="004A5F36" w:rsidP="001A2151">
                              <w:pPr>
                                <w:jc w:val="center"/>
                              </w:pPr>
                              <w:r>
                                <w:rPr>
                                  <w:color w:val="FFFFFF" w:themeColor="background1"/>
                                  <w:sz w:val="18"/>
                                  <w:szCs w:val="18"/>
                                </w:rPr>
                                <w:t>2</w:t>
                              </w:r>
                            </w:p>
                          </w:txbxContent>
                        </wps:txbx>
                        <wps:bodyPr rot="0" vert="horz" wrap="square" lIns="0" tIns="0" rIns="0" bIns="0" anchor="ctr" anchorCtr="0" upright="1">
                          <a:noAutofit/>
                        </wps:bodyPr>
                      </wps:wsp>
                      <wps:wsp>
                        <wps:cNvPr id="242" name="Oval 242"/>
                        <wps:cNvSpPr>
                          <a:spLocks noChangeArrowheads="1"/>
                        </wps:cNvSpPr>
                        <wps:spPr bwMode="auto">
                          <a:xfrm>
                            <a:off x="-1250040" y="804248"/>
                            <a:ext cx="228547"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66D8E4D" w14:textId="77777777" w:rsidR="004A5F36" w:rsidRDefault="004A5F36" w:rsidP="001A2151">
                              <w:pPr>
                                <w:jc w:val="center"/>
                              </w:pPr>
                              <w:r>
                                <w:rPr>
                                  <w:color w:val="FFFFFF" w:themeColor="background1"/>
                                  <w:sz w:val="18"/>
                                  <w:szCs w:val="18"/>
                                </w:rPr>
                                <w:t>3</w:t>
                              </w:r>
                            </w:p>
                          </w:txbxContent>
                        </wps:txbx>
                        <wps:bodyPr rot="0" vert="horz" wrap="square" lIns="0" tIns="0" rIns="0" bIns="0" anchor="ctr" anchorCtr="0" upright="1">
                          <a:noAutofit/>
                        </wps:bodyPr>
                      </wps:wsp>
                      <wps:wsp>
                        <wps:cNvPr id="243" name="Oval 243"/>
                        <wps:cNvSpPr>
                          <a:spLocks noChangeArrowheads="1"/>
                        </wps:cNvSpPr>
                        <wps:spPr bwMode="auto">
                          <a:xfrm>
                            <a:off x="2080710" y="55021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C2DD070" w14:textId="77777777" w:rsidR="004A5F36" w:rsidRDefault="004A5F36" w:rsidP="001A2151">
                              <w:pPr>
                                <w:jc w:val="center"/>
                              </w:pPr>
                              <w:r>
                                <w:rPr>
                                  <w:color w:val="FFFFFF" w:themeColor="background1"/>
                                  <w:sz w:val="18"/>
                                  <w:szCs w:val="18"/>
                                </w:rPr>
                                <w:t>4</w:t>
                              </w:r>
                            </w:p>
                          </w:txbxContent>
                        </wps:txbx>
                        <wps:bodyPr rot="0" vert="horz" wrap="square" lIns="0" tIns="0" rIns="0" bIns="0" anchor="ctr" anchorCtr="0" upright="1">
                          <a:noAutofit/>
                        </wps:bodyPr>
                      </wps:wsp>
                      <wps:wsp>
                        <wps:cNvPr id="244" name="Oval 244"/>
                        <wps:cNvSpPr>
                          <a:spLocks noChangeArrowheads="1"/>
                        </wps:cNvSpPr>
                        <wps:spPr bwMode="auto">
                          <a:xfrm>
                            <a:off x="1495425" y="113588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141EB22" w14:textId="77777777" w:rsidR="004A5F36" w:rsidRDefault="004A5F36" w:rsidP="001A2151">
                              <w:pPr>
                                <w:jc w:val="center"/>
                              </w:pPr>
                              <w:r>
                                <w:rPr>
                                  <w:color w:val="FFFFFF" w:themeColor="background1"/>
                                  <w:sz w:val="18"/>
                                  <w:szCs w:val="18"/>
                                </w:rPr>
                                <w:t>6</w:t>
                              </w:r>
                            </w:p>
                          </w:txbxContent>
                        </wps:txbx>
                        <wps:bodyPr rot="0" vert="horz" wrap="square" lIns="0" tIns="0" rIns="0" bIns="0" anchor="ctr" anchorCtr="0" upright="1">
                          <a:noAutofit/>
                        </wps:bodyPr>
                      </wps:wsp>
                      <wps:wsp>
                        <wps:cNvPr id="257" name="Oval 257"/>
                        <wps:cNvSpPr>
                          <a:spLocks noChangeArrowheads="1"/>
                        </wps:cNvSpPr>
                        <wps:spPr bwMode="auto">
                          <a:xfrm>
                            <a:off x="1129353" y="158390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58C4491" w14:textId="77777777" w:rsidR="004A5F36" w:rsidRDefault="004A5F36" w:rsidP="001A2151">
                              <w:pPr>
                                <w:jc w:val="center"/>
                              </w:pPr>
                              <w:r>
                                <w:rPr>
                                  <w:color w:val="FFFFFF" w:themeColor="background1"/>
                                  <w:sz w:val="18"/>
                                  <w:szCs w:val="18"/>
                                </w:rPr>
                                <w:t>7</w:t>
                              </w:r>
                            </w:p>
                          </w:txbxContent>
                        </wps:txbx>
                        <wps:bodyPr rot="0" vert="horz" wrap="square" lIns="0" tIns="0" rIns="0" bIns="0" anchor="ctr" anchorCtr="0" upright="1">
                          <a:noAutofit/>
                        </wps:bodyPr>
                      </wps:wsp>
                      <wps:wsp>
                        <wps:cNvPr id="258" name="Oval 258"/>
                        <wps:cNvSpPr>
                          <a:spLocks noChangeArrowheads="1"/>
                        </wps:cNvSpPr>
                        <wps:spPr bwMode="auto">
                          <a:xfrm>
                            <a:off x="-296159" y="479590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1FFF375" w14:textId="77777777" w:rsidR="004A5F36" w:rsidRDefault="004A5F36" w:rsidP="001A2151">
                              <w:pPr>
                                <w:jc w:val="center"/>
                              </w:pPr>
                              <w:r>
                                <w:rPr>
                                  <w:color w:val="FFFFFF" w:themeColor="background1"/>
                                  <w:sz w:val="18"/>
                                  <w:szCs w:val="18"/>
                                </w:rPr>
                                <w:t>8</w:t>
                              </w:r>
                            </w:p>
                          </w:txbxContent>
                        </wps:txbx>
                        <wps:bodyPr rot="0" vert="horz" wrap="square" lIns="0" tIns="0" rIns="0" bIns="0" anchor="ctr" anchorCtr="0" upright="1">
                          <a:noAutofit/>
                        </wps:bodyPr>
                      </wps:wsp>
                      <wps:wsp>
                        <wps:cNvPr id="272" name="Oval 272"/>
                        <wps:cNvSpPr>
                          <a:spLocks noChangeArrowheads="1"/>
                        </wps:cNvSpPr>
                        <wps:spPr bwMode="auto">
                          <a:xfrm>
                            <a:off x="708301" y="437583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AF89E90" w14:textId="77777777" w:rsidR="004A5F36" w:rsidRDefault="004A5F36" w:rsidP="001A2151">
                              <w:pPr>
                                <w:jc w:val="center"/>
                              </w:pPr>
                              <w:r>
                                <w:rPr>
                                  <w:color w:val="FFFFFF" w:themeColor="background1"/>
                                  <w:sz w:val="18"/>
                                  <w:szCs w:val="18"/>
                                </w:rPr>
                                <w:t>9</w:t>
                              </w:r>
                            </w:p>
                            <w:p w14:paraId="3DBA0B88" w14:textId="77777777" w:rsidR="004A5F36" w:rsidRDefault="004A5F36"/>
                          </w:txbxContent>
                        </wps:txbx>
                        <wps:bodyPr rot="0" vert="horz" wrap="square" lIns="0" tIns="0" rIns="0" bIns="0" anchor="ctr" anchorCtr="0" upright="1">
                          <a:noAutofit/>
                        </wps:bodyPr>
                      </wps:wsp>
                      <wps:wsp>
                        <wps:cNvPr id="277" name="Oval 277"/>
                        <wps:cNvSpPr>
                          <a:spLocks noChangeArrowheads="1"/>
                        </wps:cNvSpPr>
                        <wps:spPr bwMode="auto">
                          <a:xfrm>
                            <a:off x="671542" y="5509861"/>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3B934C2" w14:textId="178E80AB" w:rsidR="004A5F36" w:rsidRDefault="004A5F36" w:rsidP="00A0539E">
                              <w:pPr>
                                <w:jc w:val="center"/>
                              </w:pPr>
                              <w:r>
                                <w:rPr>
                                  <w:color w:val="FFFFFF" w:themeColor="background1"/>
                                  <w:sz w:val="18"/>
                                  <w:szCs w:val="18"/>
                                </w:rPr>
                                <w:t>10</w:t>
                              </w:r>
                            </w:p>
                          </w:txbxContent>
                        </wps:txbx>
                        <wps:bodyPr rot="0" vert="horz" wrap="square" lIns="0" tIns="0" rIns="0" bIns="0" anchor="ctr" anchorCtr="0" upright="1">
                          <a:noAutofit/>
                        </wps:bodyPr>
                      </wps:wsp>
                      <wps:wsp>
                        <wps:cNvPr id="295" name="Oval 295"/>
                        <wps:cNvSpPr>
                          <a:spLocks noChangeArrowheads="1"/>
                        </wps:cNvSpPr>
                        <wps:spPr bwMode="auto">
                          <a:xfrm>
                            <a:off x="3119139" y="794441"/>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EA0BBE1" w14:textId="77777777" w:rsidR="004A5F36" w:rsidRDefault="004A5F36" w:rsidP="001A2151">
                              <w:pPr>
                                <w:jc w:val="center"/>
                              </w:pPr>
                              <w:r>
                                <w:rPr>
                                  <w:color w:val="FFFFFF" w:themeColor="background1"/>
                                  <w:sz w:val="18"/>
                                  <w:szCs w:val="18"/>
                                </w:rPr>
                                <w:t>5</w:t>
                              </w:r>
                            </w:p>
                          </w:txbxContent>
                        </wps:txbx>
                        <wps:bodyPr rot="0" vert="horz" wrap="square" lIns="0" tIns="0" rIns="0" bIns="0" anchor="ctr" anchorCtr="0" upright="1">
                          <a:noAutofit/>
                        </wps:bodyPr>
                      </wps:wsp>
                      <wps:wsp>
                        <wps:cNvPr id="292" name="Elbow Connector 292"/>
                        <wps:cNvCnPr>
                          <a:stCxn id="295" idx="6"/>
                        </wps:cNvCnPr>
                        <wps:spPr>
                          <a:xfrm>
                            <a:off x="3347739" y="908742"/>
                            <a:ext cx="1132365" cy="3920703"/>
                          </a:xfrm>
                          <a:prstGeom prst="bentConnector2">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99E11F" id="Group 239" o:spid="_x0000_s1026" style="position:absolute;margin-left:6.1pt;margin-top:7.6pt;width:452.9pt;height:428.6pt;z-index:251848704;mso-width-relative:margin;mso-height-relative:margin" coordorigin="-12715,3382" coordsize="57516,5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">
                <v:oval id="_x0000_s1027" style="position:absolute;left:-12715;top:338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4pcIA&#10;AADcAAAADwAAAGRycy9kb3ducmV2LnhtbESP3WrDMAxG7wd7B6PB7lanYZSS1i3doGV3pT8PIGLV&#10;Do3lLPaa7O2ri0Ivxafv6Gi5HkOrbtSnJrKB6aQARVxH27AzcD5tP+agUka22EYmA/+UYL16fVli&#10;ZePAB7ods1MC4VShAZ9zV2mdak8B0yR2xJJdYh8wy9g7bXscBB5aXRbFTAdsWC547OjbU309/gXR&#10;OJXTy77Y6hlhN/jR7b7c786Y97dxswCVaczP5Uf7xxooP0VfnhEC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9vilwgAAANwAAAAPAAAAAAAAAAAAAAAAAJgCAABkcnMvZG93&#10;bnJldi54bWxQSwUGAAAAAAQABAD1AAAAhwMAAAAA&#10;" fillcolor="#43b02a" stroked="f">
                  <v:shadow on="t" opacity="22936f" origin=",.5" offset="0,.63889mm"/>
                  <v:textbox inset="0,0,0,0">
                    <w:txbxContent>
                      <w:p w14:paraId="28DB543B" w14:textId="77777777" w:rsidR="004A5F36" w:rsidRPr="005E55EB" w:rsidRDefault="004A5F36" w:rsidP="001A2151">
                        <w:pPr>
                          <w:jc w:val="center"/>
                          <w:rPr>
                            <w:color w:val="FFFFFF" w:themeColor="background1"/>
                            <w:sz w:val="18"/>
                            <w:szCs w:val="18"/>
                          </w:rPr>
                        </w:pPr>
                        <w:r w:rsidRPr="005E55EB">
                          <w:rPr>
                            <w:color w:val="FFFFFF" w:themeColor="background1"/>
                            <w:sz w:val="18"/>
                            <w:szCs w:val="18"/>
                          </w:rPr>
                          <w:t>1</w:t>
                        </w:r>
                      </w:p>
                    </w:txbxContent>
                  </v:textbox>
                </v:oval>
                <v:oval id="_x0000_s1028" style="position:absolute;left:2342;top:5615;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dPsEA&#10;AADcAAAADwAAAGRycy9kb3ducmV2LnhtbESPUYvCMBCE3wX/Q1jh3jRtOUSqUVRQ7k1O/QFLsybF&#10;ZlObnO39+4tw4OMwO9/srDaDa8STulB7VpDPMhDEldc1GwXXy2G6ABEissbGMyn4pQCb9Xi0wlL7&#10;nr/peY5GJAiHEhXYGNtSylBZchhmviVO3s13DmOSnZG6wz7BXSOLLJtLhzWnBost7S1V9/OPS29c&#10;ivx2yg5yTtj2djDHnXkclfqYDNsliEhDfB//p7+0guIzh9eYR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6XT7BAAAA3AAAAA8AAAAAAAAAAAAAAAAAmAIAAGRycy9kb3du&#10;cmV2LnhtbFBLBQYAAAAABAAEAPUAAACGAwAAAAA=&#10;" fillcolor="#43b02a" stroked="f">
                  <v:shadow on="t" opacity="22936f" origin=",.5" offset="0,.63889mm"/>
                  <v:textbox inset="0,0,0,0">
                    <w:txbxContent>
                      <w:p w14:paraId="52DD0520" w14:textId="77777777" w:rsidR="004A5F36" w:rsidRDefault="004A5F36" w:rsidP="001A2151">
                        <w:pPr>
                          <w:jc w:val="center"/>
                        </w:pPr>
                        <w:r>
                          <w:rPr>
                            <w:color w:val="FFFFFF" w:themeColor="background1"/>
                            <w:sz w:val="18"/>
                            <w:szCs w:val="18"/>
                          </w:rPr>
                          <w:t>2</w:t>
                        </w:r>
                      </w:p>
                    </w:txbxContent>
                  </v:textbox>
                </v:oval>
                <v:oval id="_x0000_s1029" style="position:absolute;left:-12500;top:804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DScIA&#10;AADcAAAADwAAAGRycy9kb3ducmV2LnhtbESPwWrDMBBE74X8g9hAb40cE0xxo4QmEJNbqJMPWKyN&#10;ZGqtXEu13b+vAoUeh9l5s7Pdz64TIw2h9axgvcpAEDdet2wU3K6nl1cQISJr7DyTgh8KsN8tnrZY&#10;aj/xB411NCJBOJSowMbYl1KGxpLDsPI9cfLufnAYkxyM1ANOCe46mWdZIR22nBos9nS01HzW3y69&#10;cc3X90t2kgVhP9nZVAfzVSn1vJzf30BEmuP/8V/6rBXkmxweYxIB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MNJwgAAANwAAAAPAAAAAAAAAAAAAAAAAJgCAABkcnMvZG93&#10;bnJldi54bWxQSwUGAAAAAAQABAD1AAAAhwMAAAAA&#10;" fillcolor="#43b02a" stroked="f">
                  <v:shadow on="t" opacity="22936f" origin=",.5" offset="0,.63889mm"/>
                  <v:textbox inset="0,0,0,0">
                    <w:txbxContent>
                      <w:p w14:paraId="066D8E4D" w14:textId="77777777" w:rsidR="004A5F36" w:rsidRDefault="004A5F36" w:rsidP="001A2151">
                        <w:pPr>
                          <w:jc w:val="center"/>
                        </w:pPr>
                        <w:r>
                          <w:rPr>
                            <w:color w:val="FFFFFF" w:themeColor="background1"/>
                            <w:sz w:val="18"/>
                            <w:szCs w:val="18"/>
                          </w:rPr>
                          <w:t>3</w:t>
                        </w:r>
                      </w:p>
                    </w:txbxContent>
                  </v:textbox>
                </v:oval>
                <v:oval id="_x0000_s1030" style="position:absolute;left:20807;top:550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m0sIA&#10;AADcAAAADwAAAGRycy9kb3ducmV2LnhtbESP3YrCMBCF74V9hzDC3mlqV0SqUVRQ9k78eYChGZNi&#10;M+k2Wdt9+40geHk4c74zZ7nuXS0e1IbKs4LJOANBXHpdsVFwvexHcxAhImusPZOCPwqwXn0Mllho&#10;3/GJHudoRIJwKFCBjbEppAylJYdh7Bvi5N186zAm2RqpW+wS3NUyz7KZdFhxarDY0M5SeT//uvTG&#10;JZ/cjtlezgibzvbmsDU/B6U+h/1mASJSH9/Hr/S3VpBPv+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GbSwgAAANwAAAAPAAAAAAAAAAAAAAAAAJgCAABkcnMvZG93&#10;bnJldi54bWxQSwUGAAAAAAQABAD1AAAAhwMAAAAA&#10;" fillcolor="#43b02a" stroked="f">
                  <v:shadow on="t" opacity="22936f" origin=",.5" offset="0,.63889mm"/>
                  <v:textbox inset="0,0,0,0">
                    <w:txbxContent>
                      <w:p w14:paraId="6C2DD070" w14:textId="77777777" w:rsidR="004A5F36" w:rsidRDefault="004A5F36" w:rsidP="001A2151">
                        <w:pPr>
                          <w:jc w:val="center"/>
                        </w:pPr>
                        <w:r>
                          <w:rPr>
                            <w:color w:val="FFFFFF" w:themeColor="background1"/>
                            <w:sz w:val="18"/>
                            <w:szCs w:val="18"/>
                          </w:rPr>
                          <w:t>4</w:t>
                        </w:r>
                      </w:p>
                    </w:txbxContent>
                  </v:textbox>
                </v:oval>
                <v:oval id="_x0000_s1031" style="position:absolute;left:14954;top:1135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3+psEA&#10;AADcAAAADwAAAGRycy9kb3ducmV2LnhtbESPUYvCMBCE3wX/Q1jBN00tIkfPKHqg+Cbq/YClWZNi&#10;s6lNztZ/bwThHofZ+WZnue5dLR7Uhsqzgtk0A0Fcel2xUfB72U2+QISIrLH2TAqeFGC9Gg6WWGjf&#10;8Yke52hEgnAoUIGNsSmkDKUlh2HqG+LkXX3rMCbZGqlb7BLc1TLPsoV0WHFqsNjQj6Xydv5z6Y1L&#10;Prses51cEDad7c1+a+57pcajfvMNIlIf/48/6YNWkM/n8B6TCC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N/qbBAAAA3AAAAA8AAAAAAAAAAAAAAAAAmAIAAGRycy9kb3du&#10;cmV2LnhtbFBLBQYAAAAABAAEAPUAAACGAwAAAAA=&#10;" fillcolor="#43b02a" stroked="f">
                  <v:shadow on="t" opacity="22936f" origin=",.5" offset="0,.63889mm"/>
                  <v:textbox inset="0,0,0,0">
                    <w:txbxContent>
                      <w:p w14:paraId="5141EB22" w14:textId="77777777" w:rsidR="004A5F36" w:rsidRDefault="004A5F36" w:rsidP="001A2151">
                        <w:pPr>
                          <w:jc w:val="center"/>
                        </w:pPr>
                        <w:r>
                          <w:rPr>
                            <w:color w:val="FFFFFF" w:themeColor="background1"/>
                            <w:sz w:val="18"/>
                            <w:szCs w:val="18"/>
                          </w:rPr>
                          <w:t>6</w:t>
                        </w:r>
                      </w:p>
                    </w:txbxContent>
                  </v:textbox>
                </v:oval>
                <v:oval id="_x0000_s1032" style="position:absolute;left:11293;top:1583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2DMIA&#10;AADcAAAADwAAAGRycy9kb3ducmV2LnhtbESP3YrCMBCF74V9hzDC3mlqYVWqUVRQ9k78eYChGZNi&#10;M+k2Wdt9+40geHk4c74zZ7nuXS0e1IbKs4LJOANBXHpdsVFwvexHcxAhImusPZOCPwqwXn0Mllho&#10;3/GJHudoRIJwKFCBjbEppAylJYdh7Bvi5N186zAm2RqpW+wS3NUyz7KpdFhxarDY0M5SeT//uvTG&#10;JZ/cjtleTgmbzvbmsDU/B6U+h/1mASJSH9/Hr/S3VpB/ze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vYMwgAAANwAAAAPAAAAAAAAAAAAAAAAAJgCAABkcnMvZG93&#10;bnJldi54bWxQSwUGAAAAAAQABAD1AAAAhwMAAAAA&#10;" fillcolor="#43b02a" stroked="f">
                  <v:shadow on="t" opacity="22936f" origin=",.5" offset="0,.63889mm"/>
                  <v:textbox inset="0,0,0,0">
                    <w:txbxContent>
                      <w:p w14:paraId="658C4491" w14:textId="77777777" w:rsidR="004A5F36" w:rsidRDefault="004A5F36" w:rsidP="001A2151">
                        <w:pPr>
                          <w:jc w:val="center"/>
                        </w:pPr>
                        <w:r>
                          <w:rPr>
                            <w:color w:val="FFFFFF" w:themeColor="background1"/>
                            <w:sz w:val="18"/>
                            <w:szCs w:val="18"/>
                          </w:rPr>
                          <w:t>7</w:t>
                        </w:r>
                      </w:p>
                    </w:txbxContent>
                  </v:textbox>
                </v:oval>
                <v:oval id="_x0000_s1033" style="position:absolute;left:-2961;top:4795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lifsIA&#10;AADcAAAADwAAAGRycy9kb3ducmV2LnhtbESP3WrDMAxG7wd7B6PB7langZWS1i3doGV3pT8PIGLV&#10;Do3lLPaa7O2ri0Ivxafv6Gi5HkOrbtSnJrKB6aQARVxH27AzcD5tP+agUka22EYmA/+UYL16fVli&#10;ZePAB7ods1MC4VShAZ9zV2mdak8B0yR2xJJdYh8wy9g7bXscBB5aXRbFTAdsWC547OjbU309/gXR&#10;OJXTy77Y6hlhN/jR7b7c786Y97dxswCVaczP5Uf7xxooP8VWnhEC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WWJ+wgAAANwAAAAPAAAAAAAAAAAAAAAAAJgCAABkcnMvZG93&#10;bnJldi54bWxQSwUGAAAAAAQABAD1AAAAhwMAAAAA&#10;" fillcolor="#43b02a" stroked="f">
                  <v:shadow on="t" opacity="22936f" origin=",.5" offset="0,.63889mm"/>
                  <v:textbox inset="0,0,0,0">
                    <w:txbxContent>
                      <w:p w14:paraId="21FFF375" w14:textId="77777777" w:rsidR="004A5F36" w:rsidRDefault="004A5F36" w:rsidP="001A2151">
                        <w:pPr>
                          <w:jc w:val="center"/>
                        </w:pPr>
                        <w:r>
                          <w:rPr>
                            <w:color w:val="FFFFFF" w:themeColor="background1"/>
                            <w:sz w:val="18"/>
                            <w:szCs w:val="18"/>
                          </w:rPr>
                          <w:t>8</w:t>
                        </w:r>
                      </w:p>
                    </w:txbxContent>
                  </v:textbox>
                </v:oval>
                <v:oval id="Oval 272" o:spid="_x0000_s1034" style="position:absolute;left:7083;top:4375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QJ9MEA&#10;AADcAAAADwAAAGRycy9kb3ducmV2LnhtbESPQYvCMBCF74L/IYzgTVN7cKUaRQXF27LqDxiaMSk2&#10;k9pkbfffbwTB4+PN+9681aZ3tXhSGyrPCmbTDARx6XXFRsH1cpgsQISIrLH2TAr+KMBmPRyssNC+&#10;4x96nqMRCcKhQAU2xqaQMpSWHIapb4iTd/Otw5hka6RusUtwV8s8y+bSYcWpwWJDe0vl/fzr0huX&#10;fHb7zg5yTth0tjfHnXkclRqP+u0SRKQ+fo7f6ZNWkH/l8BqTCC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ECfTBAAAA3AAAAA8AAAAAAAAAAAAAAAAAmAIAAGRycy9kb3du&#10;cmV2LnhtbFBLBQYAAAAABAAEAPUAAACGAwAAAAA=&#10;" fillcolor="#43b02a" stroked="f">
                  <v:shadow on="t" opacity="22936f" origin=",.5" offset="0,.63889mm"/>
                  <v:textbox inset="0,0,0,0">
                    <w:txbxContent>
                      <w:p w14:paraId="6AF89E90" w14:textId="77777777" w:rsidR="004A5F36" w:rsidRDefault="004A5F36" w:rsidP="001A2151">
                        <w:pPr>
                          <w:jc w:val="center"/>
                        </w:pPr>
                        <w:r>
                          <w:rPr>
                            <w:color w:val="FFFFFF" w:themeColor="background1"/>
                            <w:sz w:val="18"/>
                            <w:szCs w:val="18"/>
                          </w:rPr>
                          <w:t>9</w:t>
                        </w:r>
                      </w:p>
                      <w:p w14:paraId="3DBA0B88" w14:textId="77777777" w:rsidR="004A5F36" w:rsidRDefault="004A5F36"/>
                    </w:txbxContent>
                  </v:textbox>
                </v:oval>
                <v:oval id="Oval 277" o:spid="_x0000_s1035" style="position:absolute;left:6715;top:5509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qbMEA&#10;AADcAAAADwAAAGRycy9kb3ducmV2LnhtbESPQYvCMBCF74L/IYzgTVN70KVrFF1QvIm6P2BoxqTY&#10;TGqTtfXfG0HY4+PN+9685bp3tXhQGyrPCmbTDARx6XXFRsHvZTf5AhEissbaMyl4UoD1ajhYYqF9&#10;xyd6nKMRCcKhQAU2xqaQMpSWHIapb4iTd/Wtw5hka6RusUtwV8s8y+bSYcWpwWJDP5bK2/nPpTcu&#10;+ex6zHZyTth0tjf7rbnvlRqP+s03iEh9/D/+pA9aQb5YwHtMIo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zqmzBAAAA3AAAAA8AAAAAAAAAAAAAAAAAmAIAAGRycy9kb3du&#10;cmV2LnhtbFBLBQYAAAAABAAEAPUAAACGAwAAAAA=&#10;" fillcolor="#43b02a" stroked="f">
                  <v:shadow on="t" opacity="22936f" origin=",.5" offset="0,.63889mm"/>
                  <v:textbox inset="0,0,0,0">
                    <w:txbxContent>
                      <w:p w14:paraId="03B934C2" w14:textId="178E80AB" w:rsidR="004A5F36" w:rsidRDefault="004A5F36" w:rsidP="00A0539E">
                        <w:pPr>
                          <w:jc w:val="center"/>
                        </w:pPr>
                        <w:r>
                          <w:rPr>
                            <w:color w:val="FFFFFF" w:themeColor="background1"/>
                            <w:sz w:val="18"/>
                            <w:szCs w:val="18"/>
                          </w:rPr>
                          <w:t>10</w:t>
                        </w:r>
                      </w:p>
                    </w:txbxContent>
                  </v:textbox>
                </v:oval>
                <v:oval id="Oval 295" o:spid="_x0000_s1036" style="position:absolute;left:31191;top:794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3esIA&#10;AADcAAAADwAAAGRycy9kb3ducmV2LnhtbESP3YrCMBCF74V9hzDC3mlqYUWrUVRQ9k78eYChGZNi&#10;M+k2Wdt9+40geHk4c74zZ7nuXS0e1IbKs4LJOANBXHpdsVFwvexHMxAhImusPZOCPwqwXn0Mllho&#10;3/GJHudoRIJwKFCBjbEppAylJYdh7Bvi5N186zAm2RqpW+wS3NUyz7KpdFhxarDY0M5SeT//uvTG&#10;JZ/cjtleTgmbzvbmsDU/B6U+h/1mASJSH9/Hr/S3VpDPv+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Xd6wgAAANwAAAAPAAAAAAAAAAAAAAAAAJgCAABkcnMvZG93&#10;bnJldi54bWxQSwUGAAAAAAQABAD1AAAAhwMAAAAA&#10;" fillcolor="#43b02a" stroked="f">
                  <v:shadow on="t" opacity="22936f" origin=",.5" offset="0,.63889mm"/>
                  <v:textbox inset="0,0,0,0">
                    <w:txbxContent>
                      <w:p w14:paraId="1EA0BBE1" w14:textId="77777777" w:rsidR="004A5F36" w:rsidRDefault="004A5F36" w:rsidP="001A2151">
                        <w:pPr>
                          <w:jc w:val="center"/>
                        </w:pPr>
                        <w:r>
                          <w:rPr>
                            <w:color w:val="FFFFFF" w:themeColor="background1"/>
                            <w:sz w:val="18"/>
                            <w:szCs w:val="18"/>
                          </w:rPr>
                          <w:t>5</w:t>
                        </w:r>
                      </w:p>
                    </w:txbxContent>
                  </v:textbox>
                </v:oval>
                <v:shapetype id="_x0000_t33" coordsize="21600,21600" o:spt="33" o:oned="t" path="m,l21600,r,21600e" filled="f">
                  <v:stroke joinstyle="miter"/>
                  <v:path arrowok="t" fillok="f" o:connecttype="none"/>
                  <o:lock v:ext="edit" shapetype="t"/>
                </v:shapetype>
                <v:shape id="Elbow Connector 292" o:spid="_x0000_s1037" type="#_x0000_t33" style="position:absolute;left:33477;top:9087;width:11324;height:392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M+cEAAADcAAAADwAAAGRycy9kb3ducmV2LnhtbESPQWsCMRSE74X+h/AKvdWse7B1NYoI&#10;okerXrw9ktdk6eYlbKKu/74RCh6HmfmGmS8H34kr9akNrGA8qkAQ62BatgpOx83HF4iUkQ12gUnB&#10;nRIsF68vc2xMuPE3XQ/ZigLh1KACl3NspEzakcc0CpG4eD+h95iL7K00Pd4K3HeyrqqJ9NhyWXAY&#10;ae1I/x4uXkEMW7fvrLabSn9u/XlsL9GtlHp/G1YzEJmG/Az/t3dGQT2t4XGmHA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n4z5wQAAANwAAAAPAAAAAAAAAAAAAAAA&#10;AKECAABkcnMvZG93bnJldi54bWxQSwUGAAAAAAQABAD5AAAAjwMAAAAA&#10;" strokecolor="#42af48" strokeweight="2pt">
                  <v:stroke endarrow="oval" endarrowwidth="wide" endarrowlength="long"/>
                  <v:shadow on="t" color="black" opacity="24903f" origin=",.5" offset="0,.55556mm"/>
                </v:shape>
              </v:group>
            </w:pict>
          </mc:Fallback>
        </mc:AlternateContent>
      </w:r>
    </w:p>
    <w:p w14:paraId="60428A9C" w14:textId="40FD3296" w:rsidR="00247535" w:rsidRPr="00A00D51" w:rsidRDefault="00247535" w:rsidP="00247535">
      <w:pPr>
        <w:pStyle w:val="BodyText"/>
      </w:pPr>
    </w:p>
    <w:p w14:paraId="2243F172" w14:textId="1699C8D1" w:rsidR="00247535" w:rsidRPr="00A00D51" w:rsidRDefault="00247535" w:rsidP="00FD735B"/>
    <w:p w14:paraId="026E0271" w14:textId="171D0D23" w:rsidR="00EC1B17" w:rsidRPr="00A00D51" w:rsidRDefault="00EC1B17" w:rsidP="00A0539E">
      <w:pPr>
        <w:keepNext/>
        <w:jc w:val="center"/>
      </w:pPr>
    </w:p>
    <w:p w14:paraId="76B87C2C" w14:textId="77777777" w:rsidR="00B65113" w:rsidRDefault="00B65113" w:rsidP="004726A1">
      <w:pPr>
        <w:pStyle w:val="Caption"/>
      </w:pPr>
    </w:p>
    <w:p w14:paraId="30DBFE8E" w14:textId="092E25CE" w:rsidR="00B65113" w:rsidRDefault="00B65113" w:rsidP="00B65113"/>
    <w:p w14:paraId="02C15080" w14:textId="0D71028E" w:rsidR="00B65113" w:rsidRDefault="00B65113" w:rsidP="00B65113"/>
    <w:p w14:paraId="4D39F9D8" w14:textId="77777777" w:rsidR="00B65113" w:rsidRDefault="00B65113" w:rsidP="00B65113"/>
    <w:p w14:paraId="4432A7EA" w14:textId="64C7ED72" w:rsidR="00B65113" w:rsidRDefault="00B65113" w:rsidP="00B65113"/>
    <w:p w14:paraId="6660A1AF" w14:textId="627129D9" w:rsidR="00B65113" w:rsidRDefault="00B65113" w:rsidP="00B65113"/>
    <w:p w14:paraId="2427A313" w14:textId="77777777" w:rsidR="00B65113" w:rsidRPr="00B65113" w:rsidRDefault="00B65113" w:rsidP="00B65113"/>
    <w:p w14:paraId="1E809E6B" w14:textId="295FC790" w:rsidR="00B65113" w:rsidRDefault="00B65113" w:rsidP="004726A1">
      <w:pPr>
        <w:pStyle w:val="Caption"/>
      </w:pPr>
    </w:p>
    <w:p w14:paraId="474A4138" w14:textId="4F89E567" w:rsidR="00B65113" w:rsidRDefault="00EF5823" w:rsidP="004726A1">
      <w:pPr>
        <w:pStyle w:val="Caption"/>
      </w:pPr>
      <w:r>
        <w:rPr>
          <w:noProof/>
        </w:rPr>
        <w:drawing>
          <wp:anchor distT="0" distB="0" distL="114300" distR="114300" simplePos="0" relativeHeight="251679741" behindDoc="0" locked="0" layoutInCell="1" allowOverlap="1" wp14:anchorId="0A7266B3" wp14:editId="61108970">
            <wp:simplePos x="0" y="0"/>
            <wp:positionH relativeFrom="column">
              <wp:posOffset>1144270</wp:posOffset>
            </wp:positionH>
            <wp:positionV relativeFrom="paragraph">
              <wp:posOffset>211201</wp:posOffset>
            </wp:positionV>
            <wp:extent cx="4286885" cy="3566160"/>
            <wp:effectExtent l="57150" t="57150" r="113665" b="1104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14.1.png"/>
                    <pic:cNvPicPr/>
                  </pic:nvPicPr>
                  <pic:blipFill rotWithShape="1">
                    <a:blip r:embed="rId56">
                      <a:extLst>
                        <a:ext uri="{28A0092B-C50C-407E-A947-70E740481C1C}">
                          <a14:useLocalDpi xmlns:a14="http://schemas.microsoft.com/office/drawing/2010/main" val="0"/>
                        </a:ext>
                      </a:extLst>
                    </a:blip>
                    <a:srcRect t="10629" b="-423"/>
                    <a:stretch/>
                  </pic:blipFill>
                  <pic:spPr bwMode="auto">
                    <a:xfrm>
                      <a:off x="0" y="0"/>
                      <a:ext cx="4286885" cy="3566160"/>
                    </a:xfrm>
                    <a:prstGeom prst="rect">
                      <a:avLst/>
                    </a:prstGeom>
                    <a:ln w="9525" cap="flat" cmpd="sng" algn="ctr">
                      <a:solidFill>
                        <a:sysClr val="windowText" lastClr="000000">
                          <a:alpha val="50000"/>
                        </a:sysClr>
                      </a:solidFill>
                      <a:prstDash val="solid"/>
                      <a:round/>
                      <a:headEnd type="none" w="med" len="med"/>
                      <a:tailEnd type="none" w="med" len="med"/>
                    </a:ln>
                    <a:effectLst>
                      <a:outerShdw blurRad="50800" dist="38100" dir="2700000" algn="tl" rotWithShape="0">
                        <a:prstClr val="black">
                          <a:alpha val="20000"/>
                        </a:prstClr>
                      </a:outerShdw>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82A454E" w14:textId="0DD2155A" w:rsidR="00B65113" w:rsidRDefault="00B65113" w:rsidP="004726A1">
      <w:pPr>
        <w:pStyle w:val="Caption"/>
      </w:pPr>
    </w:p>
    <w:p w14:paraId="08B1A96A" w14:textId="7599DF9D" w:rsidR="00B65113" w:rsidRDefault="00B65113" w:rsidP="004726A1">
      <w:pPr>
        <w:pStyle w:val="Caption"/>
      </w:pPr>
    </w:p>
    <w:p w14:paraId="22BD0686" w14:textId="5B26CE2B" w:rsidR="00B65113" w:rsidRDefault="00B65113" w:rsidP="004726A1">
      <w:pPr>
        <w:pStyle w:val="Caption"/>
      </w:pPr>
    </w:p>
    <w:p w14:paraId="48B0134D" w14:textId="660FE18E" w:rsidR="00B65113" w:rsidRDefault="00CF7A96" w:rsidP="004726A1">
      <w:pPr>
        <w:pStyle w:val="Caption"/>
      </w:pPr>
      <w:r>
        <w:t xml:space="preserve"> </w:t>
      </w:r>
    </w:p>
    <w:p w14:paraId="25E15BE6" w14:textId="21AFB6B0" w:rsidR="00B65113" w:rsidRDefault="00B65113" w:rsidP="004726A1">
      <w:pPr>
        <w:pStyle w:val="Caption"/>
      </w:pPr>
    </w:p>
    <w:p w14:paraId="518F41BF" w14:textId="582A6665" w:rsidR="00B65113" w:rsidRDefault="00B65113" w:rsidP="004726A1">
      <w:pPr>
        <w:pStyle w:val="Caption"/>
      </w:pPr>
    </w:p>
    <w:p w14:paraId="7FDA2941" w14:textId="3A56E1C1" w:rsidR="00B65113" w:rsidRDefault="00B65113" w:rsidP="004726A1">
      <w:pPr>
        <w:pStyle w:val="Caption"/>
      </w:pPr>
    </w:p>
    <w:p w14:paraId="6F6D9FE4" w14:textId="60A5729E" w:rsidR="00B65113" w:rsidRDefault="00EF5823" w:rsidP="004726A1">
      <w:pPr>
        <w:pStyle w:val="Caption"/>
      </w:pPr>
      <w:r>
        <w:rPr>
          <w:noProof/>
        </w:rPr>
        <w:drawing>
          <wp:anchor distT="0" distB="0" distL="114300" distR="114300" simplePos="0" relativeHeight="251680766" behindDoc="0" locked="0" layoutInCell="1" allowOverlap="1" wp14:anchorId="1CCCFD8E" wp14:editId="7BB6D1D1">
            <wp:simplePos x="0" y="0"/>
            <wp:positionH relativeFrom="column">
              <wp:posOffset>4081780</wp:posOffset>
            </wp:positionH>
            <wp:positionV relativeFrom="paragraph">
              <wp:posOffset>143700</wp:posOffset>
            </wp:positionV>
            <wp:extent cx="2771775" cy="3169285"/>
            <wp:effectExtent l="57150" t="57150" r="123825" b="10731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14.1.png"/>
                    <pic:cNvPicPr/>
                  </pic:nvPicPr>
                  <pic:blipFill>
                    <a:blip r:embed="rId57">
                      <a:extLst>
                        <a:ext uri="{28A0092B-C50C-407E-A947-70E740481C1C}">
                          <a14:useLocalDpi xmlns:a14="http://schemas.microsoft.com/office/drawing/2010/main" val="0"/>
                        </a:ext>
                      </a:extLst>
                    </a:blip>
                    <a:stretch>
                      <a:fillRect/>
                    </a:stretch>
                  </pic:blipFill>
                  <pic:spPr>
                    <a:xfrm>
                      <a:off x="0" y="0"/>
                      <a:ext cx="2771775" cy="3169285"/>
                    </a:xfrm>
                    <a:prstGeom prst="rect">
                      <a:avLst/>
                    </a:prstGeom>
                    <a:ln>
                      <a:solidFill>
                        <a:schemeClr val="tx1">
                          <a:alpha val="50000"/>
                        </a:schemeClr>
                      </a:solidFill>
                    </a:ln>
                    <a:effectLst>
                      <a:outerShdw blurRad="50800" dist="38100" dir="2700000" algn="tl" rotWithShape="0">
                        <a:prstClr val="black">
                          <a:alpha val="20000"/>
                        </a:prstClr>
                      </a:outerShdw>
                    </a:effectLst>
                  </pic:spPr>
                </pic:pic>
              </a:graphicData>
            </a:graphic>
            <wp14:sizeRelH relativeFrom="page">
              <wp14:pctWidth>0</wp14:pctWidth>
            </wp14:sizeRelH>
            <wp14:sizeRelV relativeFrom="page">
              <wp14:pctHeight>0</wp14:pctHeight>
            </wp14:sizeRelV>
          </wp:anchor>
        </w:drawing>
      </w:r>
    </w:p>
    <w:p w14:paraId="5B9BE2A4" w14:textId="6B98D161" w:rsidR="00B65113" w:rsidRDefault="00B65113" w:rsidP="004726A1">
      <w:pPr>
        <w:pStyle w:val="Caption"/>
      </w:pPr>
    </w:p>
    <w:p w14:paraId="06528E50" w14:textId="0B8C3F53" w:rsidR="00B65113" w:rsidRDefault="00B65113" w:rsidP="004726A1">
      <w:pPr>
        <w:pStyle w:val="Caption"/>
      </w:pPr>
    </w:p>
    <w:p w14:paraId="282A59A6" w14:textId="77777777" w:rsidR="00B65113" w:rsidRDefault="00B65113" w:rsidP="004726A1">
      <w:pPr>
        <w:pStyle w:val="Caption"/>
      </w:pPr>
    </w:p>
    <w:p w14:paraId="7BBDECD3" w14:textId="7078C7C9" w:rsidR="00B65113" w:rsidRDefault="00B65113" w:rsidP="004726A1">
      <w:pPr>
        <w:pStyle w:val="Caption"/>
      </w:pPr>
    </w:p>
    <w:p w14:paraId="40334B58" w14:textId="4335883F" w:rsidR="00B65113" w:rsidRDefault="00B65113" w:rsidP="004726A1">
      <w:pPr>
        <w:pStyle w:val="Caption"/>
      </w:pPr>
    </w:p>
    <w:p w14:paraId="0ADE5001" w14:textId="77777777" w:rsidR="00B65113" w:rsidRDefault="00B65113" w:rsidP="004726A1">
      <w:pPr>
        <w:pStyle w:val="Caption"/>
      </w:pPr>
    </w:p>
    <w:p w14:paraId="0DAFF276" w14:textId="77777777" w:rsidR="00B65113" w:rsidRDefault="00B65113" w:rsidP="004726A1">
      <w:pPr>
        <w:pStyle w:val="Caption"/>
      </w:pPr>
    </w:p>
    <w:p w14:paraId="31F53FE8" w14:textId="77777777" w:rsidR="00B65113" w:rsidRDefault="00B65113" w:rsidP="004726A1">
      <w:pPr>
        <w:pStyle w:val="Caption"/>
      </w:pPr>
    </w:p>
    <w:p w14:paraId="28A1731C" w14:textId="77777777" w:rsidR="00B65113" w:rsidRDefault="00B65113" w:rsidP="004726A1">
      <w:pPr>
        <w:pStyle w:val="Caption"/>
      </w:pPr>
    </w:p>
    <w:p w14:paraId="54C9CC1E" w14:textId="77777777" w:rsidR="00B65113" w:rsidRDefault="00B65113" w:rsidP="004726A1">
      <w:pPr>
        <w:pStyle w:val="Caption"/>
      </w:pPr>
    </w:p>
    <w:p w14:paraId="5CA877A9" w14:textId="77777777" w:rsidR="00B65113" w:rsidRDefault="00B65113" w:rsidP="004726A1">
      <w:pPr>
        <w:pStyle w:val="Caption"/>
      </w:pPr>
    </w:p>
    <w:p w14:paraId="526C124C" w14:textId="77777777" w:rsidR="009435C0" w:rsidRDefault="009435C0" w:rsidP="004726A1">
      <w:pPr>
        <w:pStyle w:val="Caption"/>
      </w:pPr>
    </w:p>
    <w:p w14:paraId="7E222842" w14:textId="3E7FB8FF" w:rsidR="00E4018A" w:rsidRPr="00A00D51" w:rsidRDefault="000D573F" w:rsidP="00EF5823">
      <w:pPr>
        <w:pStyle w:val="Caption"/>
        <w:ind w:left="720"/>
      </w:pPr>
      <w:bookmarkStart w:id="25" w:name="_Toc291348606"/>
      <w:r w:rsidRPr="00A00D51">
        <w:t xml:space="preserve">Figure </w:t>
      </w:r>
      <w:r w:rsidR="009223FF">
        <w:fldChar w:fldCharType="begin"/>
      </w:r>
      <w:r w:rsidR="009223FF">
        <w:instrText xml:space="preserve"> SEQ Figure \* ARABIC </w:instrText>
      </w:r>
      <w:r w:rsidR="009223FF">
        <w:fldChar w:fldCharType="separate"/>
      </w:r>
      <w:r w:rsidR="005E321A">
        <w:rPr>
          <w:noProof/>
        </w:rPr>
        <w:t>1</w:t>
      </w:r>
      <w:r w:rsidR="009223FF">
        <w:rPr>
          <w:noProof/>
        </w:rPr>
        <w:fldChar w:fldCharType="end"/>
      </w:r>
      <w:r w:rsidR="003B290A" w:rsidRPr="00A00D51">
        <w:t xml:space="preserve"> - </w:t>
      </w:r>
      <w:r w:rsidRPr="00A00D51">
        <w:t xml:space="preserve">Individual </w:t>
      </w:r>
      <w:r w:rsidR="00566C94" w:rsidRPr="00A00D51">
        <w:t xml:space="preserve">STUDENT </w:t>
      </w:r>
      <w:r w:rsidRPr="00A00D51">
        <w:t>Report</w:t>
      </w:r>
      <w:bookmarkEnd w:id="25"/>
    </w:p>
    <w:p w14:paraId="36EC9D10" w14:textId="1706C6A1" w:rsidR="00FD735B" w:rsidRDefault="00FD735B">
      <w:pPr>
        <w:rPr>
          <w:rFonts w:eastAsiaTheme="majorEastAsia" w:cstheme="majorBidi"/>
          <w:b/>
          <w:bCs/>
          <w:i/>
          <w:iCs/>
          <w:color w:val="00A4CC"/>
          <w:sz w:val="24"/>
        </w:rPr>
      </w:pPr>
    </w:p>
    <w:p w14:paraId="7A3F34EC" w14:textId="6FEB74CC" w:rsidR="000D573F" w:rsidRPr="00A00D51" w:rsidRDefault="00247535" w:rsidP="004D609F">
      <w:pPr>
        <w:pStyle w:val="Heading4"/>
      </w:pPr>
      <w:r w:rsidRPr="00A00D51">
        <w:t>Report Features</w:t>
      </w:r>
      <w:r w:rsidR="000D573F" w:rsidRPr="00A00D51">
        <w:t xml:space="preserve"> </w:t>
      </w:r>
    </w:p>
    <w:tbl>
      <w:tblPr>
        <w:tblStyle w:val="annotationstable"/>
        <w:tblW w:w="5000" w:type="pct"/>
        <w:tblLook w:val="04A0" w:firstRow="1" w:lastRow="0" w:firstColumn="1" w:lastColumn="0" w:noHBand="0" w:noVBand="1"/>
      </w:tblPr>
      <w:tblGrid>
        <w:gridCol w:w="746"/>
        <w:gridCol w:w="10284"/>
      </w:tblGrid>
      <w:tr w:rsidR="00AC4C7B" w:rsidRPr="00A00D51" w14:paraId="69DE0D87" w14:textId="77777777" w:rsidTr="00AE3766">
        <w:trPr>
          <w:trHeight w:val="20"/>
        </w:trPr>
        <w:tc>
          <w:tcPr>
            <w:tcW w:w="338" w:type="pct"/>
          </w:tcPr>
          <w:p w14:paraId="2C521F47" w14:textId="00C65280"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62F58EE1" wp14:editId="052BEA40">
                      <wp:extent cx="228600" cy="228600"/>
                      <wp:effectExtent l="0" t="1905" r="0" b="26670"/>
                      <wp:docPr id="150"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1774088" w14:textId="77777777" w:rsidR="004A5F36" w:rsidRPr="005E55EB" w:rsidRDefault="004A5F36" w:rsidP="00C64473">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62F58EE1" id="Oval 107" o:spid="_x0000_s103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MOrFKd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1774088" w14:textId="77777777" w:rsidR="004A5F36" w:rsidRPr="005E55EB" w:rsidRDefault="004A5F36" w:rsidP="00C64473">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4662" w:type="pct"/>
            <w:hideMark/>
          </w:tcPr>
          <w:p w14:paraId="0116FC6A" w14:textId="1BD858E7" w:rsidR="00AC4C7B" w:rsidRPr="00A00D51" w:rsidRDefault="00AC4C7B" w:rsidP="000E401A">
            <w:pPr>
              <w:pStyle w:val="BodyText"/>
            </w:pPr>
            <w:r w:rsidRPr="00A00D51">
              <w:rPr>
                <w:b/>
                <w:bCs/>
              </w:rPr>
              <w:t>Breadcrumb</w:t>
            </w:r>
            <w:r w:rsidR="004673FE" w:rsidRPr="00A00D51">
              <w:rPr>
                <w:b/>
                <w:bCs/>
              </w:rPr>
              <w:t>s</w:t>
            </w:r>
            <w:r w:rsidRPr="00A00D51">
              <w:t xml:space="preserve">: At the top of the page, users can navigate back to the </w:t>
            </w:r>
            <w:r w:rsidR="007F3A56" w:rsidRPr="00A00D51">
              <w:t>g</w:t>
            </w:r>
            <w:r w:rsidRPr="00A00D51">
              <w:t xml:space="preserve">rade, </w:t>
            </w:r>
            <w:r w:rsidR="007F3A56" w:rsidRPr="00A00D51">
              <w:t>s</w:t>
            </w:r>
            <w:r w:rsidRPr="00A00D51">
              <w:t xml:space="preserve">chool, </w:t>
            </w:r>
            <w:r w:rsidR="007F3A56" w:rsidRPr="00A00D51">
              <w:t>d</w:t>
            </w:r>
            <w:r w:rsidRPr="00A00D51">
              <w:t xml:space="preserve">istrict, and </w:t>
            </w:r>
            <w:r w:rsidR="007F3A56" w:rsidRPr="00A00D51">
              <w:t>s</w:t>
            </w:r>
            <w:r w:rsidRPr="00A00D51">
              <w:t>tate level reports.</w:t>
            </w:r>
          </w:p>
        </w:tc>
      </w:tr>
      <w:tr w:rsidR="00AC4C7B" w:rsidRPr="00A00D51" w14:paraId="2241670C" w14:textId="77777777" w:rsidTr="00AE3766">
        <w:trPr>
          <w:trHeight w:val="20"/>
        </w:trPr>
        <w:tc>
          <w:tcPr>
            <w:tcW w:w="338" w:type="pct"/>
          </w:tcPr>
          <w:p w14:paraId="7CC9E1D5" w14:textId="6FA4C457"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00F81C9E" wp14:editId="416F8DEE">
                      <wp:extent cx="228600" cy="228600"/>
                      <wp:effectExtent l="0" t="6350" r="0" b="31750"/>
                      <wp:docPr id="149"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96E9A23" w14:textId="77777777" w:rsidR="004A5F36" w:rsidRPr="005E55EB" w:rsidRDefault="004A5F36" w:rsidP="00C64473">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00F81C9E" id="Oval 129" o:spid="_x0000_s103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FBnmP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496E9A23" w14:textId="77777777" w:rsidR="004A5F36" w:rsidRPr="005E55EB" w:rsidRDefault="004A5F36" w:rsidP="00C64473">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662" w:type="pct"/>
            <w:hideMark/>
          </w:tcPr>
          <w:p w14:paraId="06B9D588" w14:textId="1EB4F676" w:rsidR="00AC4C7B" w:rsidRPr="00A00D51" w:rsidRDefault="00AC4C7B" w:rsidP="000E401A">
            <w:pPr>
              <w:pStyle w:val="BodyText"/>
            </w:pPr>
            <w:r w:rsidRPr="00A00D51">
              <w:rPr>
                <w:b/>
                <w:bCs/>
              </w:rPr>
              <w:t>Report Information</w:t>
            </w:r>
            <w:r w:rsidRPr="00A00D51">
              <w:t xml:space="preserve">: Detailed report information regarding the report’s purpose and its </w:t>
            </w:r>
            <w:r w:rsidR="00CC4137" w:rsidRPr="00A00D51">
              <w:t>potential</w:t>
            </w:r>
            <w:r w:rsidRPr="00A00D51">
              <w:t xml:space="preserve"> uses is accessible by </w:t>
            </w:r>
            <w:r w:rsidR="00C729C0" w:rsidRPr="00A00D51">
              <w:t>pausing</w:t>
            </w:r>
            <w:r w:rsidR="00AF4DC9" w:rsidRPr="00A00D51">
              <w:t xml:space="preserve"> on</w:t>
            </w:r>
            <w:r w:rsidRPr="00A00D51">
              <w:t xml:space="preserve"> or clicking the information icon</w:t>
            </w:r>
            <w:r w:rsidR="00D25030" w:rsidRPr="00A00D51">
              <w:t xml:space="preserve"> </w:t>
            </w:r>
            <w:r w:rsidRPr="00A00D51">
              <w:t>next to the report’s title.</w:t>
            </w:r>
          </w:p>
        </w:tc>
      </w:tr>
      <w:tr w:rsidR="00AC4C7B" w:rsidRPr="00A00D51" w14:paraId="226A0EF8" w14:textId="77777777" w:rsidTr="00AE3766">
        <w:trPr>
          <w:trHeight w:val="20"/>
        </w:trPr>
        <w:tc>
          <w:tcPr>
            <w:tcW w:w="338" w:type="pct"/>
          </w:tcPr>
          <w:p w14:paraId="085D003E" w14:textId="0213ED97"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178DA329" wp14:editId="331D3200">
                      <wp:extent cx="228600" cy="228600"/>
                      <wp:effectExtent l="0" t="7620" r="0" b="30480"/>
                      <wp:docPr id="146"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FB911D8" w14:textId="77777777" w:rsidR="004A5F36" w:rsidRPr="005E55EB" w:rsidRDefault="004A5F36" w:rsidP="00C64473">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178DA329" id="Oval 130" o:spid="_x0000_s104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OoYbvx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2FB911D8" w14:textId="77777777" w:rsidR="004A5F36" w:rsidRPr="005E55EB" w:rsidRDefault="004A5F36" w:rsidP="00C64473">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662" w:type="pct"/>
            <w:hideMark/>
          </w:tcPr>
          <w:p w14:paraId="421B0A61" w14:textId="4798CD91" w:rsidR="00AC4C7B" w:rsidRPr="00A00D51" w:rsidRDefault="00AC4C7B" w:rsidP="000E401A">
            <w:pPr>
              <w:pStyle w:val="BodyText"/>
            </w:pPr>
            <w:r w:rsidRPr="00A00D51">
              <w:rPr>
                <w:b/>
                <w:bCs/>
              </w:rPr>
              <w:t>Assessment Selector</w:t>
            </w:r>
            <w:r w:rsidRPr="00A00D51">
              <w:t xml:space="preserve">: A </w:t>
            </w:r>
            <w:r w:rsidR="001B27E0" w:rsidRPr="00A00D51">
              <w:t>dropdown</w:t>
            </w:r>
            <w:r w:rsidRPr="00A00D51">
              <w:t xml:space="preserve"> list of all assessments that the student has taken, organized by assessment type (</w:t>
            </w:r>
            <w:r w:rsidR="00C729C0" w:rsidRPr="00A00D51">
              <w:t>s</w:t>
            </w:r>
            <w:r w:rsidRPr="00A00D51">
              <w:t xml:space="preserve">ummative or </w:t>
            </w:r>
            <w:r w:rsidR="00C729C0" w:rsidRPr="00A00D51">
              <w:t>i</w:t>
            </w:r>
            <w:r w:rsidRPr="00A00D51">
              <w:t>nterim) and date administered.</w:t>
            </w:r>
          </w:p>
        </w:tc>
      </w:tr>
      <w:tr w:rsidR="00AC4C7B" w:rsidRPr="00A00D51" w14:paraId="2B0CE725" w14:textId="77777777" w:rsidTr="00AE3766">
        <w:trPr>
          <w:trHeight w:val="20"/>
        </w:trPr>
        <w:tc>
          <w:tcPr>
            <w:tcW w:w="338" w:type="pct"/>
          </w:tcPr>
          <w:p w14:paraId="7232DB9B" w14:textId="270D24FB"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69B4D782" wp14:editId="677FA5EB">
                      <wp:extent cx="228600" cy="236855"/>
                      <wp:effectExtent l="0" t="5080" r="0" b="24765"/>
                      <wp:docPr id="145"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9BC73BC" w14:textId="77777777" w:rsidR="004A5F36" w:rsidRPr="005E55EB" w:rsidRDefault="004A5F36" w:rsidP="00C64473">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69B4D782" id="Oval 131" o:spid="_x0000_s1041"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" fillcolor="#43b02a" stroked="f">
                      <v:shadow on="t" opacity="22936f" origin=",.5" offset="0,.63889mm"/>
                      <v:textbox inset="0,0,0,0">
                        <w:txbxContent>
                          <w:p w14:paraId="59BC73BC" w14:textId="77777777" w:rsidR="004A5F36" w:rsidRPr="005E55EB" w:rsidRDefault="004A5F36" w:rsidP="00C64473">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662" w:type="pct"/>
            <w:hideMark/>
          </w:tcPr>
          <w:p w14:paraId="59CD10DD" w14:textId="719238EB" w:rsidR="00AC4C7B" w:rsidRPr="00A00D51" w:rsidRDefault="00AC4C7B" w:rsidP="000E401A">
            <w:pPr>
              <w:pStyle w:val="BodyText"/>
            </w:pPr>
            <w:r w:rsidRPr="00A00D51">
              <w:rPr>
                <w:b/>
                <w:bCs/>
              </w:rPr>
              <w:t>Top-Level Summary</w:t>
            </w:r>
            <w:r w:rsidRPr="00A00D51">
              <w:t>: The student’s mathematics and ELA/literacy overall scores and achievement level for the selected assessment (</w:t>
            </w:r>
            <w:r w:rsidR="00C729C0" w:rsidRPr="00A00D51">
              <w:t>s</w:t>
            </w:r>
            <w:r w:rsidRPr="00A00D51">
              <w:t xml:space="preserve">ummative or </w:t>
            </w:r>
            <w:r w:rsidR="00C729C0" w:rsidRPr="00A00D51">
              <w:t>i</w:t>
            </w:r>
            <w:r w:rsidRPr="00A00D51">
              <w:t>nterim).</w:t>
            </w:r>
          </w:p>
        </w:tc>
      </w:tr>
      <w:tr w:rsidR="004D609F" w:rsidRPr="00A00D51" w14:paraId="03E63A0A" w14:textId="77777777" w:rsidTr="00AE3766">
        <w:trPr>
          <w:trHeight w:val="20"/>
        </w:trPr>
        <w:tc>
          <w:tcPr>
            <w:tcW w:w="338" w:type="pct"/>
          </w:tcPr>
          <w:p w14:paraId="637BA307" w14:textId="74E30187" w:rsidR="004D609F" w:rsidRPr="00A00D51" w:rsidRDefault="004D609F" w:rsidP="004D609F">
            <w:pPr>
              <w:jc w:val="center"/>
              <w:rPr>
                <w:noProof/>
              </w:rPr>
            </w:pPr>
            <w:r w:rsidRPr="00A00D51">
              <w:rPr>
                <w:noProof/>
              </w:rPr>
              <mc:AlternateContent>
                <mc:Choice Requires="wps">
                  <w:drawing>
                    <wp:inline distT="0" distB="0" distL="0" distR="0" wp14:anchorId="43BE8E0E" wp14:editId="005C8C3A">
                      <wp:extent cx="228600" cy="228600"/>
                      <wp:effectExtent l="0" t="2540" r="0" b="26035"/>
                      <wp:docPr id="415"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F10719A" w14:textId="77777777" w:rsidR="004A5F36" w:rsidRPr="005E55EB" w:rsidRDefault="004A5F36" w:rsidP="004D609F">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43BE8E0E" id="Oval 132" o:spid="_x0000_s104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FFRAZZ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3F10719A" w14:textId="77777777" w:rsidR="004A5F36" w:rsidRPr="005E55EB" w:rsidRDefault="004A5F36" w:rsidP="004D609F">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662" w:type="pct"/>
          </w:tcPr>
          <w:p w14:paraId="192A3955" w14:textId="797C3813" w:rsidR="004D609F" w:rsidRPr="004D609F" w:rsidRDefault="004D609F" w:rsidP="000E401A">
            <w:pPr>
              <w:pStyle w:val="BodyText"/>
            </w:pPr>
            <w:r w:rsidRPr="00A00D51">
              <w:rPr>
                <w:b/>
                <w:bCs/>
              </w:rPr>
              <w:t>PDF Print</w:t>
            </w:r>
            <w:r w:rsidRPr="00A00D51">
              <w:t xml:space="preserve">: The </w:t>
            </w:r>
            <w:r w:rsidRPr="00A00D51">
              <w:rPr>
                <w:b/>
              </w:rPr>
              <w:t>Print</w:t>
            </w:r>
            <w:r w:rsidRPr="00A00D51">
              <w:t xml:space="preserve"> button presents the option of printing a PDF version of the report. Users can select </w:t>
            </w:r>
            <w:r>
              <w:t>either</w:t>
            </w:r>
            <w:r w:rsidRPr="00A00D51">
              <w:t xml:space="preserve"> </w:t>
            </w:r>
            <w:r>
              <w:t xml:space="preserve">a </w:t>
            </w:r>
            <w:r w:rsidRPr="00A00D51">
              <w:t>grayscale (for black-and-white printing</w:t>
            </w:r>
            <w:r>
              <w:t>, set as default) or a full color version.</w:t>
            </w:r>
          </w:p>
        </w:tc>
      </w:tr>
      <w:tr w:rsidR="00AC4C7B" w:rsidRPr="00A00D51" w14:paraId="585C8CBB" w14:textId="77777777" w:rsidTr="00AE3766">
        <w:trPr>
          <w:trHeight w:val="20"/>
        </w:trPr>
        <w:tc>
          <w:tcPr>
            <w:tcW w:w="338" w:type="pct"/>
          </w:tcPr>
          <w:p w14:paraId="70AB0D8B" w14:textId="1C54F612"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1BABDCBC" wp14:editId="0270DE65">
                      <wp:extent cx="228600" cy="228600"/>
                      <wp:effectExtent l="0" t="2540" r="0" b="26035"/>
                      <wp:docPr id="143"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B3FDF08" w14:textId="77777777" w:rsidR="004A5F36" w:rsidRPr="005E55EB" w:rsidRDefault="004A5F36" w:rsidP="00C64473">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1BABDCBC" id="_x0000_s104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Ai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JqP8CJ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2B3FDF08" w14:textId="77777777" w:rsidR="004A5F36" w:rsidRPr="005E55EB" w:rsidRDefault="004A5F36" w:rsidP="00C64473">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662" w:type="pct"/>
            <w:hideMark/>
          </w:tcPr>
          <w:p w14:paraId="290C4FC2" w14:textId="766DAD7F" w:rsidR="006D7917" w:rsidRPr="00A00D51" w:rsidRDefault="006D7917" w:rsidP="000E401A">
            <w:pPr>
              <w:pStyle w:val="BodyText"/>
            </w:pPr>
            <w:r w:rsidRPr="00023341">
              <w:rPr>
                <w:b/>
              </w:rPr>
              <w:t>Date Taken</w:t>
            </w:r>
            <w:r>
              <w:t>: The date passed by the Test integration system in the ____ field is displayed as the date that the test was administered.</w:t>
            </w:r>
          </w:p>
        </w:tc>
      </w:tr>
      <w:tr w:rsidR="00AC4C7B" w:rsidRPr="00A00D51" w14:paraId="3664DB97" w14:textId="77777777" w:rsidTr="00AE3766">
        <w:trPr>
          <w:trHeight w:val="20"/>
        </w:trPr>
        <w:tc>
          <w:tcPr>
            <w:tcW w:w="338" w:type="pct"/>
          </w:tcPr>
          <w:p w14:paraId="6C968BF1" w14:textId="10AAE336"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2D9E8B41" wp14:editId="72DC836D">
                      <wp:extent cx="228600" cy="228600"/>
                      <wp:effectExtent l="0" t="8255" r="0" b="29845"/>
                      <wp:docPr id="142"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6510E23" w14:textId="77777777" w:rsidR="004A5F36" w:rsidRPr="005E55EB" w:rsidRDefault="004A5F36" w:rsidP="00C64473">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2D9E8B41" id="Oval 133" o:spid="_x0000_s104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GE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KmyUYR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36510E23" w14:textId="77777777" w:rsidR="004A5F36" w:rsidRPr="005E55EB" w:rsidRDefault="004A5F36" w:rsidP="00C64473">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662" w:type="pct"/>
            <w:hideMark/>
          </w:tcPr>
          <w:p w14:paraId="718FD82B" w14:textId="6D338587" w:rsidR="00AC4C7B" w:rsidRPr="00A00D51" w:rsidRDefault="00AC4C7B" w:rsidP="000E401A">
            <w:pPr>
              <w:pStyle w:val="BodyText"/>
            </w:pPr>
            <w:r w:rsidRPr="00A00D51">
              <w:rPr>
                <w:b/>
                <w:bCs/>
              </w:rPr>
              <w:t>Achievement Level Descriptor</w:t>
            </w:r>
            <w:r w:rsidRPr="00A00D51">
              <w:t>: The description of the student’s achievement level.</w:t>
            </w:r>
          </w:p>
        </w:tc>
      </w:tr>
      <w:tr w:rsidR="00AC4C7B" w:rsidRPr="00A00D51" w14:paraId="46DE3330" w14:textId="77777777" w:rsidTr="00AE3766">
        <w:trPr>
          <w:trHeight w:val="20"/>
        </w:trPr>
        <w:tc>
          <w:tcPr>
            <w:tcW w:w="338" w:type="pct"/>
          </w:tcPr>
          <w:p w14:paraId="627D65B8" w14:textId="4E2B93DE"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2152ED72" wp14:editId="44716B3B">
                      <wp:extent cx="228600" cy="228600"/>
                      <wp:effectExtent l="0" t="1270" r="0" b="27305"/>
                      <wp:docPr id="137"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56BEBC9" w14:textId="77777777" w:rsidR="004A5F36" w:rsidRPr="005E55EB" w:rsidRDefault="004A5F36" w:rsidP="00C64473">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2152ED72" id="Oval 134" o:spid="_x0000_s104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GxyNMJ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56BEBC9" w14:textId="77777777" w:rsidR="004A5F36" w:rsidRPr="005E55EB" w:rsidRDefault="004A5F36" w:rsidP="00C64473">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662" w:type="pct"/>
            <w:hideMark/>
          </w:tcPr>
          <w:p w14:paraId="5648EDF8" w14:textId="0FD1BC16" w:rsidR="009C162B" w:rsidRPr="00A00D51" w:rsidRDefault="00AC4C7B" w:rsidP="000E401A">
            <w:pPr>
              <w:pStyle w:val="BodyText"/>
            </w:pPr>
            <w:r w:rsidRPr="00A00D51">
              <w:rPr>
                <w:b/>
                <w:bCs/>
              </w:rPr>
              <w:t>Overall Score and Error Bands</w:t>
            </w:r>
            <w:r w:rsidRPr="00A00D51">
              <w:t xml:space="preserve">: The overall score is indicated by a single number. This number is located visually along a continuum of scores. The score is surrounded by error bands, marked with </w:t>
            </w:r>
            <w:r w:rsidR="00BB21B9" w:rsidRPr="00A00D51">
              <w:t>brackets.</w:t>
            </w:r>
            <w:r w:rsidRPr="00A00D51">
              <w:t xml:space="preserve"> This range indicates the range of scores that the student would be likely to achieve even if he or she </w:t>
            </w:r>
            <w:r w:rsidR="00742949" w:rsidRPr="00A00D51">
              <w:t>took</w:t>
            </w:r>
            <w:r w:rsidRPr="00A00D51">
              <w:t xml:space="preserve"> the test multiple times.</w:t>
            </w:r>
          </w:p>
        </w:tc>
      </w:tr>
      <w:tr w:rsidR="00AC4C7B" w:rsidRPr="00A00D51" w14:paraId="2697910E" w14:textId="77777777" w:rsidTr="00AE3766">
        <w:trPr>
          <w:trHeight w:val="20"/>
        </w:trPr>
        <w:tc>
          <w:tcPr>
            <w:tcW w:w="338" w:type="pct"/>
          </w:tcPr>
          <w:p w14:paraId="401983C0" w14:textId="4CC2EFB3"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6EB9828B" wp14:editId="679EA8E9">
                      <wp:extent cx="228600" cy="228600"/>
                      <wp:effectExtent l="0" t="8890" r="0" b="29210"/>
                      <wp:docPr id="136"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DD204BB" w14:textId="77777777" w:rsidR="004A5F36" w:rsidRPr="005E55EB" w:rsidRDefault="004A5F36" w:rsidP="00C64473">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6EB9828B" id="Oval 135" o:spid="_x0000_s104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VB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JZglUF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DD204BB" w14:textId="77777777" w:rsidR="004A5F36" w:rsidRPr="005E55EB" w:rsidRDefault="004A5F36" w:rsidP="00C64473">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662" w:type="pct"/>
            <w:hideMark/>
          </w:tcPr>
          <w:p w14:paraId="555E8816" w14:textId="40062B2B" w:rsidR="009C162B" w:rsidRPr="00A00D51" w:rsidRDefault="00AC4C7B" w:rsidP="000E401A">
            <w:pPr>
              <w:pStyle w:val="BodyText"/>
            </w:pPr>
            <w:r w:rsidRPr="00A00D51">
              <w:rPr>
                <w:b/>
                <w:bCs/>
              </w:rPr>
              <w:t>College Content-Readiness Resources</w:t>
            </w:r>
            <w:r w:rsidRPr="00A00D51">
              <w:t>: College and career readiness information for students in 11</w:t>
            </w:r>
            <w:r w:rsidRPr="00A00D51">
              <w:rPr>
                <w:vertAlign w:val="superscript"/>
              </w:rPr>
              <w:t>th</w:t>
            </w:r>
            <w:r w:rsidRPr="00A00D51">
              <w:t xml:space="preserve"> grade. If available, a link to state-specific resources is provided.</w:t>
            </w:r>
          </w:p>
        </w:tc>
      </w:tr>
      <w:tr w:rsidR="00AC4C7B" w:rsidRPr="00A00D51" w14:paraId="0747F36A" w14:textId="77777777" w:rsidTr="00AE3766">
        <w:trPr>
          <w:trHeight w:val="20"/>
        </w:trPr>
        <w:tc>
          <w:tcPr>
            <w:tcW w:w="338" w:type="pct"/>
          </w:tcPr>
          <w:p w14:paraId="0BEBE3EE" w14:textId="0D3418B5"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49A5102A" wp14:editId="71776A40">
                      <wp:extent cx="228600" cy="228600"/>
                      <wp:effectExtent l="0" t="1270" r="0" b="27305"/>
                      <wp:docPr id="135"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C69F0E6" w14:textId="77777777" w:rsidR="004A5F36" w:rsidRPr="005E55EB" w:rsidRDefault="004A5F36" w:rsidP="00247535">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49A5102A" id="Oval 136" o:spid="_x0000_s104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ht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MXE+G1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C69F0E6" w14:textId="77777777" w:rsidR="004A5F36" w:rsidRPr="005E55EB" w:rsidRDefault="004A5F36" w:rsidP="00247535">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662" w:type="pct"/>
            <w:hideMark/>
          </w:tcPr>
          <w:p w14:paraId="1FA4907E" w14:textId="193DBE42" w:rsidR="00AC4C7B" w:rsidRPr="00A00D51" w:rsidRDefault="00AC4C7B" w:rsidP="000E401A">
            <w:pPr>
              <w:pStyle w:val="BodyText"/>
            </w:pPr>
            <w:r w:rsidRPr="00A00D51">
              <w:rPr>
                <w:b/>
                <w:bCs/>
              </w:rPr>
              <w:t>Claim Information</w:t>
            </w:r>
            <w:r w:rsidRPr="00A00D51">
              <w:t>: Mathematics and ELA/literacy are composed of claims. Within each claim, student performance is reported as Below Standard,</w:t>
            </w:r>
            <w:r w:rsidR="00D642F8" w:rsidRPr="00A00D51">
              <w:t xml:space="preserve"> </w:t>
            </w:r>
            <w:r w:rsidRPr="00A00D51">
              <w:t>At/Near Standard, or Above Standard. A description of each claim is provided.</w:t>
            </w:r>
          </w:p>
        </w:tc>
      </w:tr>
      <w:tr w:rsidR="00AC4C7B" w:rsidRPr="00A00D51" w14:paraId="5643F975" w14:textId="77777777" w:rsidTr="00AE3766">
        <w:trPr>
          <w:trHeight w:val="20"/>
        </w:trPr>
        <w:tc>
          <w:tcPr>
            <w:tcW w:w="338" w:type="pct"/>
          </w:tcPr>
          <w:p w14:paraId="09F24623" w14:textId="74FC753F" w:rsidR="00AC4C7B" w:rsidRPr="00A00D51" w:rsidRDefault="0058356A" w:rsidP="004D609F">
            <w:pPr>
              <w:jc w:val="center"/>
              <w:rPr>
                <w:rFonts w:eastAsia="Times New Roman" w:cs="Times New Roman"/>
                <w:b/>
                <w:bCs/>
                <w:color w:val="000000"/>
                <w:sz w:val="18"/>
              </w:rPr>
            </w:pPr>
            <w:r w:rsidRPr="00A00D51">
              <w:rPr>
                <w:noProof/>
              </w:rPr>
              <mc:AlternateContent>
                <mc:Choice Requires="wps">
                  <w:drawing>
                    <wp:inline distT="0" distB="0" distL="0" distR="0" wp14:anchorId="48E35A72" wp14:editId="025E4151">
                      <wp:extent cx="228600" cy="228600"/>
                      <wp:effectExtent l="0" t="3175" r="0" b="25400"/>
                      <wp:docPr id="134"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5119663" w14:textId="77777777" w:rsidR="004A5F36" w:rsidRPr="005E55EB" w:rsidRDefault="004A5F36" w:rsidP="00247535">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wps:txbx>
                            <wps:bodyPr rot="0" vert="horz" wrap="square" lIns="0" tIns="0" rIns="0" bIns="0" anchor="ctr" anchorCtr="0" upright="1">
                              <a:noAutofit/>
                            </wps:bodyPr>
                          </wps:wsp>
                        </a:graphicData>
                      </a:graphic>
                    </wp:inline>
                  </w:drawing>
                </mc:Choice>
                <mc:Fallback>
                  <w:pict>
                    <v:oval w14:anchorId="48E35A72" id="Oval 137" o:spid="_x0000_s104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qKy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F3qKy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5119663" w14:textId="77777777" w:rsidR="004A5F36" w:rsidRPr="005E55EB" w:rsidRDefault="004A5F36" w:rsidP="00247535">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v:textbox>
                      <w10:anchorlock/>
                    </v:oval>
                  </w:pict>
                </mc:Fallback>
              </mc:AlternateContent>
            </w:r>
          </w:p>
        </w:tc>
        <w:tc>
          <w:tcPr>
            <w:tcW w:w="4662" w:type="pct"/>
            <w:hideMark/>
          </w:tcPr>
          <w:p w14:paraId="79569E61" w14:textId="77777777" w:rsidR="00AC4C7B" w:rsidRDefault="00AC4C7B" w:rsidP="00A06C44">
            <w:pPr>
              <w:pStyle w:val="BodyText"/>
            </w:pPr>
            <w:r w:rsidRPr="00A00D51">
              <w:rPr>
                <w:b/>
                <w:bCs/>
              </w:rPr>
              <w:t>Accommodations</w:t>
            </w:r>
            <w:r w:rsidRPr="00A00D51">
              <w:t xml:space="preserve">: A list of accommodations </w:t>
            </w:r>
            <w:r w:rsidR="00FD735B">
              <w:t xml:space="preserve">made </w:t>
            </w:r>
            <w:r w:rsidRPr="00A00D51">
              <w:t xml:space="preserve">available to </w:t>
            </w:r>
            <w:r w:rsidR="00BB21B9" w:rsidRPr="00A00D51">
              <w:t>the student</w:t>
            </w:r>
            <w:r w:rsidR="0078668C">
              <w:t xml:space="preserve"> on the test</w:t>
            </w:r>
            <w:r w:rsidRPr="00A00D51">
              <w:t>.</w:t>
            </w:r>
          </w:p>
          <w:p w14:paraId="4D57FBB8" w14:textId="77777777" w:rsidR="00A06C44" w:rsidRDefault="00A06C44" w:rsidP="00A06C44">
            <w:pPr>
              <w:pStyle w:val="BodyText"/>
            </w:pPr>
          </w:p>
          <w:p w14:paraId="6E51E17A" w14:textId="54316A71" w:rsidR="00A06C44" w:rsidRPr="00A00D51" w:rsidRDefault="00A06C44" w:rsidP="00A06C44">
            <w:pPr>
              <w:pStyle w:val="BodyText"/>
            </w:pPr>
            <w:r>
              <w:rPr>
                <w:noProof/>
              </w:rPr>
              <w:drawing>
                <wp:inline distT="0" distB="0" distL="0" distR="0" wp14:anchorId="06CD589B" wp14:editId="740D2F84">
                  <wp:extent cx="6236208" cy="1591056"/>
                  <wp:effectExtent l="19050" t="19050" r="1270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isrPartial.png"/>
                          <pic:cNvPicPr/>
                        </pic:nvPicPr>
                        <pic:blipFill>
                          <a:blip r:embed="rId58">
                            <a:extLst>
                              <a:ext uri="{28A0092B-C50C-407E-A947-70E740481C1C}">
                                <a14:useLocalDpi xmlns:a14="http://schemas.microsoft.com/office/drawing/2010/main" val="0"/>
                              </a:ext>
                            </a:extLst>
                          </a:blip>
                          <a:stretch>
                            <a:fillRect/>
                          </a:stretch>
                        </pic:blipFill>
                        <pic:spPr>
                          <a:xfrm>
                            <a:off x="0" y="0"/>
                            <a:ext cx="6236208" cy="1591056"/>
                          </a:xfrm>
                          <a:prstGeom prst="rect">
                            <a:avLst/>
                          </a:prstGeom>
                          <a:ln>
                            <a:solidFill>
                              <a:schemeClr val="tx1"/>
                            </a:solidFill>
                          </a:ln>
                        </pic:spPr>
                      </pic:pic>
                    </a:graphicData>
                  </a:graphic>
                </wp:inline>
              </w:drawing>
            </w:r>
          </w:p>
        </w:tc>
      </w:tr>
      <w:tr w:rsidR="0078668C" w:rsidRPr="00A00D51" w14:paraId="1BC8B3C5" w14:textId="77777777" w:rsidTr="00AE3766">
        <w:trPr>
          <w:trHeight w:val="20"/>
        </w:trPr>
        <w:tc>
          <w:tcPr>
            <w:tcW w:w="338" w:type="pct"/>
          </w:tcPr>
          <w:p w14:paraId="14CA76F3" w14:textId="05860318" w:rsidR="0078668C" w:rsidRPr="00A00D51" w:rsidRDefault="00AE3766" w:rsidP="004D609F">
            <w:pPr>
              <w:jc w:val="center"/>
              <w:rPr>
                <w:noProof/>
              </w:rPr>
            </w:pPr>
            <w:r w:rsidRPr="00A00D51">
              <w:rPr>
                <w:noProof/>
              </w:rPr>
              <w:lastRenderedPageBreak/>
              <mc:AlternateContent>
                <mc:Choice Requires="wps">
                  <w:drawing>
                    <wp:inline distT="0" distB="0" distL="0" distR="0" wp14:anchorId="0131636C" wp14:editId="5EBFE672">
                      <wp:extent cx="228600" cy="228600"/>
                      <wp:effectExtent l="0" t="3175" r="0" b="25400"/>
                      <wp:docPr id="50"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3E2E2F7" w14:textId="15BE37A7"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0131636C" id="_x0000_s104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PmgjeF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73E2E2F7" w14:textId="15BE37A7"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v:textbox>
                      <w10:anchorlock/>
                    </v:oval>
                  </w:pict>
                </mc:Fallback>
              </mc:AlternateContent>
            </w:r>
          </w:p>
        </w:tc>
        <w:tc>
          <w:tcPr>
            <w:tcW w:w="4662" w:type="pct"/>
          </w:tcPr>
          <w:p w14:paraId="6B51F843" w14:textId="6FEC79DD" w:rsidR="0078668C" w:rsidRPr="00AE3766" w:rsidRDefault="0078668C" w:rsidP="000E401A">
            <w:pPr>
              <w:pStyle w:val="BodyText"/>
              <w:rPr>
                <w:bCs/>
              </w:rPr>
            </w:pPr>
            <w:r w:rsidRPr="00AE3766">
              <w:rPr>
                <w:bCs/>
              </w:rPr>
              <w:t>Partial Icon: If the student did not attempt all the questions or items on a test,</w:t>
            </w:r>
            <w:r w:rsidR="000C7C2C">
              <w:rPr>
                <w:bCs/>
              </w:rPr>
              <w:t xml:space="preserve"> </w:t>
            </w:r>
            <w:r w:rsidRPr="00AE3766">
              <w:rPr>
                <w:bCs/>
              </w:rPr>
              <w:t>the score is based on a partial attempt.</w:t>
            </w:r>
          </w:p>
          <w:p w14:paraId="3641F7B5" w14:textId="45FA8D34" w:rsidR="0078668C" w:rsidRPr="00A00D51" w:rsidRDefault="00A06C44" w:rsidP="000E401A">
            <w:pPr>
              <w:pStyle w:val="BodyText"/>
              <w:rPr>
                <w:b/>
                <w:bCs/>
              </w:rPr>
            </w:pPr>
            <w:r>
              <w:rPr>
                <w:b/>
                <w:bCs/>
                <w:noProof/>
              </w:rPr>
              <w:drawing>
                <wp:inline distT="0" distB="0" distL="0" distR="0" wp14:anchorId="5E31CABF" wp14:editId="38F7B25B">
                  <wp:extent cx="6227064" cy="1591056"/>
                  <wp:effectExtent l="19050" t="19050" r="21590" b="28575"/>
                  <wp:docPr id="12" name="Picture 12" descr="G:\Dropbox\Amplify\SBAC.15\D&amp;I Guide\images\d_and_i_isr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ropbox\Amplify\SBAC.15\D&amp;I Guide\images\d_and_i_isrInvali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7064" cy="1591056"/>
                          </a:xfrm>
                          <a:prstGeom prst="rect">
                            <a:avLst/>
                          </a:prstGeom>
                          <a:noFill/>
                          <a:ln>
                            <a:solidFill>
                              <a:schemeClr val="tx1"/>
                            </a:solidFill>
                          </a:ln>
                        </pic:spPr>
                      </pic:pic>
                    </a:graphicData>
                  </a:graphic>
                </wp:inline>
              </w:drawing>
            </w:r>
          </w:p>
        </w:tc>
      </w:tr>
      <w:tr w:rsidR="0078668C" w:rsidRPr="00A00D51" w14:paraId="040EA998" w14:textId="77777777" w:rsidTr="00AE3766">
        <w:trPr>
          <w:trHeight w:val="20"/>
        </w:trPr>
        <w:tc>
          <w:tcPr>
            <w:tcW w:w="338" w:type="pct"/>
          </w:tcPr>
          <w:p w14:paraId="62DAC9F8" w14:textId="615A792A" w:rsidR="0078668C" w:rsidRDefault="00AE3766" w:rsidP="004D609F">
            <w:pPr>
              <w:jc w:val="center"/>
              <w:rPr>
                <w:noProof/>
              </w:rPr>
            </w:pPr>
            <w:r w:rsidRPr="00A00D51">
              <w:rPr>
                <w:noProof/>
              </w:rPr>
              <mc:AlternateContent>
                <mc:Choice Requires="wps">
                  <w:drawing>
                    <wp:inline distT="0" distB="0" distL="0" distR="0" wp14:anchorId="66E73332" wp14:editId="4EA3F76E">
                      <wp:extent cx="228600" cy="228600"/>
                      <wp:effectExtent l="0" t="3175" r="0" b="25400"/>
                      <wp:docPr id="52"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C31AB4A" w14:textId="648C3A03"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66E73332" id="_x0000_s105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gEdAIAAMY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iv9gEdAIAAMY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1C31AB4A" w14:textId="648C3A03"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2</w:t>
                            </w:r>
                          </w:p>
                        </w:txbxContent>
                      </v:textbox>
                      <w10:anchorlock/>
                    </v:oval>
                  </w:pict>
                </mc:Fallback>
              </mc:AlternateContent>
            </w:r>
          </w:p>
        </w:tc>
        <w:tc>
          <w:tcPr>
            <w:tcW w:w="4662" w:type="pct"/>
          </w:tcPr>
          <w:p w14:paraId="67DFCED4" w14:textId="2C4907CF" w:rsidR="0078668C" w:rsidRPr="00AE3766" w:rsidRDefault="0078668C" w:rsidP="000E401A">
            <w:pPr>
              <w:pStyle w:val="BodyText"/>
              <w:rPr>
                <w:bCs/>
              </w:rPr>
            </w:pPr>
            <w:r w:rsidRPr="00AE3766">
              <w:rPr>
                <w:bCs/>
              </w:rPr>
              <w:t>Invalid Icon: This indicator is applied to Summative assessment</w:t>
            </w:r>
            <w:r w:rsidR="00AE3766" w:rsidRPr="00AE3766">
              <w:rPr>
                <w:bCs/>
              </w:rPr>
              <w:t xml:space="preserve"> results</w:t>
            </w:r>
            <w:r w:rsidRPr="00AE3766">
              <w:rPr>
                <w:bCs/>
              </w:rPr>
              <w:t>, if the conditions under which the student attempted a test deem the attempt as Invalid.</w:t>
            </w:r>
          </w:p>
          <w:p w14:paraId="7E830974" w14:textId="7446A3B1" w:rsidR="00A06C44" w:rsidRDefault="00A06C44" w:rsidP="000E401A">
            <w:pPr>
              <w:pStyle w:val="BodyText"/>
              <w:rPr>
                <w:b/>
                <w:bCs/>
              </w:rPr>
            </w:pPr>
            <w:r>
              <w:rPr>
                <w:b/>
                <w:bCs/>
                <w:noProof/>
              </w:rPr>
              <w:drawing>
                <wp:inline distT="0" distB="0" distL="0" distR="0" wp14:anchorId="5502AAEB" wp14:editId="63FCA879">
                  <wp:extent cx="6235913" cy="3557016"/>
                  <wp:effectExtent l="19050" t="19050" r="1270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isrIabStandardized.png"/>
                          <pic:cNvPicPr/>
                        </pic:nvPicPr>
                        <pic:blipFill>
                          <a:blip r:embed="rId60">
                            <a:extLst>
                              <a:ext uri="{28A0092B-C50C-407E-A947-70E740481C1C}">
                                <a14:useLocalDpi xmlns:a14="http://schemas.microsoft.com/office/drawing/2010/main" val="0"/>
                              </a:ext>
                            </a:extLst>
                          </a:blip>
                          <a:stretch>
                            <a:fillRect/>
                          </a:stretch>
                        </pic:blipFill>
                        <pic:spPr>
                          <a:xfrm>
                            <a:off x="0" y="0"/>
                            <a:ext cx="6235913" cy="3557016"/>
                          </a:xfrm>
                          <a:prstGeom prst="rect">
                            <a:avLst/>
                          </a:prstGeom>
                          <a:ln>
                            <a:solidFill>
                              <a:schemeClr val="tx1"/>
                            </a:solidFill>
                          </a:ln>
                        </pic:spPr>
                      </pic:pic>
                    </a:graphicData>
                  </a:graphic>
                </wp:inline>
              </w:drawing>
            </w:r>
          </w:p>
        </w:tc>
      </w:tr>
      <w:tr w:rsidR="0078668C" w:rsidRPr="00A00D51" w14:paraId="59173D18" w14:textId="77777777" w:rsidTr="00AE3766">
        <w:trPr>
          <w:trHeight w:val="20"/>
        </w:trPr>
        <w:tc>
          <w:tcPr>
            <w:tcW w:w="338" w:type="pct"/>
          </w:tcPr>
          <w:p w14:paraId="2CFCF2C4" w14:textId="7DE95027" w:rsidR="0078668C" w:rsidRDefault="00AE3766" w:rsidP="004D609F">
            <w:pPr>
              <w:jc w:val="center"/>
              <w:rPr>
                <w:noProof/>
              </w:rPr>
            </w:pPr>
            <w:r w:rsidRPr="00A00D51">
              <w:rPr>
                <w:noProof/>
              </w:rPr>
              <mc:AlternateContent>
                <mc:Choice Requires="wps">
                  <w:drawing>
                    <wp:inline distT="0" distB="0" distL="0" distR="0" wp14:anchorId="7AB4DF13" wp14:editId="07DEE64C">
                      <wp:extent cx="228600" cy="228600"/>
                      <wp:effectExtent l="0" t="3175" r="0" b="25400"/>
                      <wp:docPr id="70"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734CE59" w14:textId="60DF6E12"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7AB4DF13" id="_x0000_s105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CeQ1V1zAgAAxg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5734CE59" w14:textId="60DF6E12" w:rsidR="004A5F36" w:rsidRPr="005E55EB" w:rsidRDefault="004A5F36" w:rsidP="00AE3766">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3</w:t>
                            </w:r>
                          </w:p>
                        </w:txbxContent>
                      </v:textbox>
                      <w10:anchorlock/>
                    </v:oval>
                  </w:pict>
                </mc:Fallback>
              </mc:AlternateContent>
            </w:r>
          </w:p>
        </w:tc>
        <w:tc>
          <w:tcPr>
            <w:tcW w:w="4662" w:type="pct"/>
          </w:tcPr>
          <w:p w14:paraId="7EFA0824" w14:textId="5E0BFC68" w:rsidR="0078668C" w:rsidRPr="00AE3766" w:rsidRDefault="0078668C" w:rsidP="000E401A">
            <w:pPr>
              <w:pStyle w:val="BodyText"/>
              <w:rPr>
                <w:bCs/>
              </w:rPr>
            </w:pPr>
            <w:r w:rsidRPr="00AE3766">
              <w:rPr>
                <w:bCs/>
              </w:rPr>
              <w:t>Standard Icon: This indicator is ap</w:t>
            </w:r>
            <w:r w:rsidR="00AE3766">
              <w:rPr>
                <w:bCs/>
              </w:rPr>
              <w:t>plied to the Interim assessment results</w:t>
            </w:r>
            <w:r w:rsidRPr="00AE3766">
              <w:rPr>
                <w:bCs/>
              </w:rPr>
              <w:t>,</w:t>
            </w:r>
            <w:r w:rsidR="000C7C2C">
              <w:rPr>
                <w:bCs/>
              </w:rPr>
              <w:t xml:space="preserve"> </w:t>
            </w:r>
            <w:r w:rsidRPr="00AE3766">
              <w:rPr>
                <w:bCs/>
              </w:rPr>
              <w:t xml:space="preserve">if the conditions under which the student attempted a test are  standardized </w:t>
            </w:r>
          </w:p>
        </w:tc>
      </w:tr>
    </w:tbl>
    <w:p w14:paraId="686FABFF" w14:textId="35B5E5C1" w:rsidR="00AC4C7B" w:rsidRPr="00A00D51" w:rsidRDefault="00AC4C7B" w:rsidP="00E54D0B">
      <w:pPr>
        <w:pStyle w:val="BodyText"/>
      </w:pPr>
    </w:p>
    <w:p w14:paraId="6EABFBF0" w14:textId="77777777" w:rsidR="006C44B4" w:rsidRPr="00A00D51" w:rsidRDefault="006C44B4">
      <w:pPr>
        <w:rPr>
          <w:rFonts w:eastAsiaTheme="majorEastAsia" w:cstheme="majorBidi"/>
          <w:b/>
          <w:bCs/>
          <w:i/>
          <w:iCs/>
          <w:color w:val="00A4CC"/>
          <w:sz w:val="24"/>
        </w:rPr>
      </w:pPr>
      <w:r w:rsidRPr="00A00D51">
        <w:br w:type="page"/>
      </w:r>
    </w:p>
    <w:p w14:paraId="7BCF68C5" w14:textId="191250A1" w:rsidR="00247535" w:rsidRPr="00A00D51" w:rsidRDefault="00247535" w:rsidP="004D609F">
      <w:pPr>
        <w:pStyle w:val="Heading4"/>
      </w:pPr>
      <w:r w:rsidRPr="00A00D51">
        <w:lastRenderedPageBreak/>
        <w:t>Detailed Descriptions</w:t>
      </w:r>
    </w:p>
    <w:p w14:paraId="7EB6DA4A" w14:textId="77777777" w:rsidR="00CC4137" w:rsidRPr="000C285F" w:rsidRDefault="00CC4137" w:rsidP="004D6F4F">
      <w:pPr>
        <w:pStyle w:val="Heading5"/>
      </w:pPr>
      <w:r w:rsidRPr="000C285F">
        <w:t>Navigation</w:t>
      </w:r>
    </w:p>
    <w:p w14:paraId="527A4D36" w14:textId="77777777" w:rsidR="00C65541" w:rsidRDefault="00FA44A3" w:rsidP="00C65541">
      <w:pPr>
        <w:pStyle w:val="ListBullet2"/>
      </w:pPr>
      <w:r w:rsidRPr="00A00D51">
        <w:t>A user with appropriate permissions</w:t>
      </w:r>
      <w:r w:rsidR="0006299C" w:rsidRPr="00A00D51">
        <w:t xml:space="preserve"> may</w:t>
      </w:r>
      <w:r w:rsidR="00CC4137" w:rsidRPr="00A00D51">
        <w:t xml:space="preserve"> access an Individual STUDENT Report by clicking a student’s name in the List of Students </w:t>
      </w:r>
      <w:r w:rsidR="00E04841">
        <w:t>by Assessment</w:t>
      </w:r>
      <w:r w:rsidR="00CC4137" w:rsidRPr="00A00D51">
        <w:t xml:space="preserve"> GRADE report.</w:t>
      </w:r>
    </w:p>
    <w:p w14:paraId="3440A0BB" w14:textId="77777777" w:rsidR="00C65541" w:rsidRDefault="00CC4137" w:rsidP="00C65541">
      <w:pPr>
        <w:pStyle w:val="ListBullet2"/>
      </w:pPr>
      <w:r w:rsidRPr="00A00D51">
        <w:t xml:space="preserve">The Individual STUDENT Report </w:t>
      </w:r>
      <w:r w:rsidR="0006299C" w:rsidRPr="00A00D51">
        <w:t xml:space="preserve">displays results for one student on one </w:t>
      </w:r>
      <w:r w:rsidRPr="00A00D51">
        <w:t xml:space="preserve">assessment </w:t>
      </w:r>
      <w:r w:rsidR="0006299C" w:rsidRPr="00A00D51">
        <w:t>at a time</w:t>
      </w:r>
      <w:r w:rsidRPr="00A00D51">
        <w:t>.</w:t>
      </w:r>
      <w:r w:rsidR="0006299C" w:rsidRPr="00A00D51">
        <w:t xml:space="preserve"> </w:t>
      </w:r>
      <w:r w:rsidRPr="00A00D51">
        <w:t xml:space="preserve">A user </w:t>
      </w:r>
      <w:r w:rsidR="0006299C" w:rsidRPr="00A00D51">
        <w:t>may</w:t>
      </w:r>
      <w:r w:rsidRPr="00A00D51">
        <w:t xml:space="preserve"> navigate to other individual reports for this student via the Assessment Selector.</w:t>
      </w:r>
    </w:p>
    <w:p w14:paraId="43426DF2" w14:textId="2E62FE33" w:rsidR="00CC4137" w:rsidRPr="00A00D51" w:rsidRDefault="00CC4137" w:rsidP="00C65541">
      <w:pPr>
        <w:pStyle w:val="ListBullet2"/>
      </w:pPr>
      <w:r w:rsidRPr="00A00D51">
        <w:t xml:space="preserve">A user </w:t>
      </w:r>
      <w:r w:rsidR="0006299C" w:rsidRPr="00A00D51">
        <w:t>may</w:t>
      </w:r>
      <w:r w:rsidRPr="00A00D51">
        <w:t xml:space="preserve"> use the </w:t>
      </w:r>
      <w:r w:rsidR="009A7CC9" w:rsidRPr="00A00D51">
        <w:t>b</w:t>
      </w:r>
      <w:r w:rsidRPr="00A00D51">
        <w:t>readcrumb</w:t>
      </w:r>
      <w:r w:rsidR="004673FE" w:rsidRPr="00A00D51">
        <w:t>s</w:t>
      </w:r>
      <w:r w:rsidRPr="00A00D51">
        <w:t xml:space="preserve"> to </w:t>
      </w:r>
      <w:r w:rsidR="0006299C" w:rsidRPr="00A00D51">
        <w:t xml:space="preserve">navigate </w:t>
      </w:r>
      <w:r w:rsidRPr="00A00D51">
        <w:t xml:space="preserve">up to the </w:t>
      </w:r>
      <w:r w:rsidR="0006299C" w:rsidRPr="00A00D51">
        <w:t>student’s grade, school, district or state</w:t>
      </w:r>
      <w:r w:rsidRPr="00A00D51">
        <w:t>.</w:t>
      </w:r>
    </w:p>
    <w:p w14:paraId="6680ACEF" w14:textId="77777777" w:rsidR="00CC4137" w:rsidRPr="00A00D51" w:rsidRDefault="00CC4137" w:rsidP="00CC4137">
      <w:pPr>
        <w:pStyle w:val="ListParagraph"/>
      </w:pPr>
    </w:p>
    <w:p w14:paraId="23300ABF" w14:textId="77777777" w:rsidR="00EC1B17" w:rsidRPr="00A00D51" w:rsidRDefault="001A2151" w:rsidP="00EC3396">
      <w:pPr>
        <w:keepNext/>
      </w:pPr>
      <w:r w:rsidRPr="00A00D51">
        <w:rPr>
          <w:b/>
          <w:noProof/>
        </w:rPr>
        <w:drawing>
          <wp:inline distT="0" distB="0" distL="0" distR="0" wp14:anchorId="68900AEC" wp14:editId="029DD33C">
            <wp:extent cx="6858000" cy="57369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6884370" cy="575903"/>
                    </a:xfrm>
                    <a:prstGeom prst="rect">
                      <a:avLst/>
                    </a:prstGeom>
                  </pic:spPr>
                </pic:pic>
              </a:graphicData>
            </a:graphic>
          </wp:inline>
        </w:drawing>
      </w:r>
    </w:p>
    <w:p w14:paraId="626541F8" w14:textId="5365F269" w:rsidR="006C44B4" w:rsidRPr="00EC3396" w:rsidRDefault="00EC1B17" w:rsidP="004726A1">
      <w:pPr>
        <w:pStyle w:val="Caption"/>
      </w:pPr>
      <w:bookmarkStart w:id="26" w:name="_Toc291348607"/>
      <w:r w:rsidRPr="00A00D51">
        <w:t xml:space="preserve">Figure </w:t>
      </w:r>
      <w:r w:rsidR="009223FF">
        <w:fldChar w:fldCharType="begin"/>
      </w:r>
      <w:r w:rsidR="009223FF">
        <w:instrText xml:space="preserve"> SEQ Figure \* ARABIC </w:instrText>
      </w:r>
      <w:r w:rsidR="009223FF">
        <w:fldChar w:fldCharType="separate"/>
      </w:r>
      <w:r w:rsidR="005E321A">
        <w:rPr>
          <w:noProof/>
        </w:rPr>
        <w:t>2</w:t>
      </w:r>
      <w:r w:rsidR="009223FF">
        <w:rPr>
          <w:noProof/>
        </w:rPr>
        <w:fldChar w:fldCharType="end"/>
      </w:r>
      <w:r w:rsidRPr="00A00D51">
        <w:t xml:space="preserve"> - Breadcrumb Navigation</w:t>
      </w:r>
      <w:bookmarkEnd w:id="26"/>
    </w:p>
    <w:p w14:paraId="4125FF75" w14:textId="0ADFB262" w:rsidR="0006299C" w:rsidRPr="000C285F" w:rsidRDefault="00247535" w:rsidP="004D6F4F">
      <w:pPr>
        <w:pStyle w:val="Heading5"/>
      </w:pPr>
      <w:r w:rsidRPr="00A00D51">
        <w:t>Information</w:t>
      </w:r>
      <w:r w:rsidR="0006299C" w:rsidRPr="00A00D51">
        <w:t>al Popup Windows</w:t>
      </w:r>
    </w:p>
    <w:p w14:paraId="7842DBF0" w14:textId="773F252C" w:rsidR="0015678E" w:rsidRPr="00A00D51" w:rsidRDefault="001A2151" w:rsidP="00EC3396">
      <w:pPr>
        <w:keepNext/>
      </w:pPr>
      <w:r w:rsidRPr="00A00D51">
        <w:rPr>
          <w:noProof/>
        </w:rPr>
        <w:drawing>
          <wp:inline distT="0" distB="0" distL="0" distR="0" wp14:anchorId="4C821001" wp14:editId="34ACDC7E">
            <wp:extent cx="4248150" cy="1809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ndicators.png"/>
                    <pic:cNvPicPr/>
                  </pic:nvPicPr>
                  <pic:blipFill>
                    <a:blip r:embed="rId62">
                      <a:extLst>
                        <a:ext uri="{28A0092B-C50C-407E-A947-70E740481C1C}">
                          <a14:useLocalDpi xmlns:a14="http://schemas.microsoft.com/office/drawing/2010/main" val="0"/>
                        </a:ext>
                      </a:extLst>
                    </a:blip>
                    <a:stretch>
                      <a:fillRect/>
                    </a:stretch>
                  </pic:blipFill>
                  <pic:spPr>
                    <a:xfrm>
                      <a:off x="0" y="0"/>
                      <a:ext cx="4248150" cy="1809750"/>
                    </a:xfrm>
                    <a:prstGeom prst="rect">
                      <a:avLst/>
                    </a:prstGeom>
                  </pic:spPr>
                </pic:pic>
              </a:graphicData>
            </a:graphic>
          </wp:inline>
        </w:drawing>
      </w:r>
    </w:p>
    <w:p w14:paraId="6D20EEA1" w14:textId="66F333A4" w:rsidR="0006299C" w:rsidRPr="00A00D51" w:rsidRDefault="0015678E" w:rsidP="004726A1">
      <w:pPr>
        <w:pStyle w:val="Caption"/>
      </w:pPr>
      <w:bookmarkStart w:id="27" w:name="_Toc291348608"/>
      <w:r w:rsidRPr="00A00D51">
        <w:t xml:space="preserve">Figure </w:t>
      </w:r>
      <w:r w:rsidR="009223FF">
        <w:fldChar w:fldCharType="begin"/>
      </w:r>
      <w:r w:rsidR="009223FF">
        <w:instrText xml:space="preserve"> SEQ Figure \* ARABIC </w:instrText>
      </w:r>
      <w:r w:rsidR="009223FF">
        <w:fldChar w:fldCharType="separate"/>
      </w:r>
      <w:r w:rsidR="005E321A">
        <w:rPr>
          <w:noProof/>
        </w:rPr>
        <w:t>3</w:t>
      </w:r>
      <w:r w:rsidR="009223FF">
        <w:rPr>
          <w:noProof/>
        </w:rPr>
        <w:fldChar w:fldCharType="end"/>
      </w:r>
      <w:r w:rsidRPr="00A00D51">
        <w:t xml:space="preserve"> - Individual STUDENT Report Information Indicators</w:t>
      </w:r>
      <w:bookmarkEnd w:id="27"/>
    </w:p>
    <w:p w14:paraId="236F8995" w14:textId="252B3730" w:rsidR="0006299C" w:rsidRDefault="0006299C" w:rsidP="00DA1391">
      <w:r w:rsidRPr="00A00D51">
        <w:t xml:space="preserve">Report Information </w:t>
      </w:r>
      <w:r w:rsidRPr="00A00D51">
        <w:rPr>
          <w:noProof/>
        </w:rPr>
        <w:drawing>
          <wp:inline distT="0" distB="0" distL="0" distR="0" wp14:anchorId="7DBAB63D" wp14:editId="36EDC74C">
            <wp:extent cx="180340" cy="200660"/>
            <wp:effectExtent l="0" t="0" r="0" b="2540"/>
            <wp:docPr id="13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63">
                      <a:extLst>
                        <a:ext uri="{28A0092B-C50C-407E-A947-70E740481C1C}">
                          <a14:useLocalDpi xmlns:a14="http://schemas.microsoft.com/office/drawing/2010/main" val="0"/>
                        </a:ext>
                      </a:extLst>
                    </a:blip>
                    <a:srcRect t="12156" r="56707" b="76411"/>
                    <a:stretch/>
                  </pic:blipFill>
                  <pic:spPr bwMode="auto">
                    <a:xfrm>
                      <a:off x="0" y="0"/>
                      <a:ext cx="180340" cy="200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FD735B">
        <w:t xml:space="preserve"> and </w:t>
      </w:r>
      <w:r w:rsidRPr="00A00D51">
        <w:t xml:space="preserve">Interim Information </w:t>
      </w:r>
      <w:r w:rsidRPr="00A00D51">
        <w:rPr>
          <w:noProof/>
        </w:rPr>
        <w:drawing>
          <wp:inline distT="0" distB="0" distL="0" distR="0" wp14:anchorId="1360F389" wp14:editId="5B0387B3">
            <wp:extent cx="179705" cy="179705"/>
            <wp:effectExtent l="0" t="0" r="0" b="0"/>
            <wp:docPr id="13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sidRPr="00A00D51">
        <w:t xml:space="preserve"> </w:t>
      </w:r>
      <w:r w:rsidR="007774CE">
        <w:t xml:space="preserve">are </w:t>
      </w:r>
      <w:r w:rsidRPr="00A00D51">
        <w:t xml:space="preserve">available by </w:t>
      </w:r>
      <w:r w:rsidR="009A7CC9" w:rsidRPr="00A00D51">
        <w:t>pausing</w:t>
      </w:r>
      <w:r w:rsidR="00281492" w:rsidRPr="00A00D51">
        <w:t xml:space="preserve"> on</w:t>
      </w:r>
      <w:r w:rsidRPr="00A00D51">
        <w:t xml:space="preserve"> or clicking </w:t>
      </w:r>
      <w:r w:rsidR="00AF4DC9" w:rsidRPr="00A00D51">
        <w:t xml:space="preserve">the </w:t>
      </w:r>
      <w:r w:rsidRPr="00A00D51">
        <w:t xml:space="preserve">respective icons. </w:t>
      </w:r>
    </w:p>
    <w:p w14:paraId="67DC7184" w14:textId="77777777" w:rsidR="005B18D2" w:rsidRDefault="005B18D2" w:rsidP="00DA1391"/>
    <w:p w14:paraId="78094DB9" w14:textId="6E344F8B" w:rsidR="00FD735B" w:rsidRPr="00A00D51" w:rsidRDefault="00FD735B" w:rsidP="00DA1391">
      <w:r>
        <w:t xml:space="preserve">The Legend, </w:t>
      </w:r>
      <w:r w:rsidR="005B18D2">
        <w:t>Filter, and Align features must be clicked on to show the popup window.</w:t>
      </w:r>
    </w:p>
    <w:p w14:paraId="69C607AA" w14:textId="77777777" w:rsidR="0006299C" w:rsidRPr="00A00D51" w:rsidRDefault="0006299C" w:rsidP="00247535">
      <w:pPr>
        <w:rPr>
          <w:b/>
        </w:rPr>
      </w:pPr>
    </w:p>
    <w:p w14:paraId="58A99C82" w14:textId="77777777" w:rsidR="00A448C2" w:rsidRPr="00A00D51" w:rsidRDefault="00A448C2">
      <w:r w:rsidRPr="00A00D51">
        <w:br w:type="page"/>
      </w:r>
    </w:p>
    <w:p w14:paraId="2DE4AC09" w14:textId="586FEB7A" w:rsidR="007E3021" w:rsidRPr="00A00D51" w:rsidRDefault="007E3021" w:rsidP="007E3021">
      <w:pPr>
        <w:pStyle w:val="BodyText"/>
      </w:pPr>
      <w:r w:rsidRPr="00A00D51">
        <w:lastRenderedPageBreak/>
        <w:t>The Report Information popup</w:t>
      </w:r>
      <w:r w:rsidR="00D25030" w:rsidRPr="00A00D51">
        <w:t xml:space="preserve"> </w:t>
      </w:r>
      <w:r w:rsidR="00247535" w:rsidRPr="00A00D51">
        <w:t xml:space="preserve">contains </w:t>
      </w:r>
      <w:r w:rsidR="00D85482" w:rsidRPr="00A00D51">
        <w:t xml:space="preserve">additional </w:t>
      </w:r>
      <w:r w:rsidR="000D573F" w:rsidRPr="00A00D51">
        <w:t>information</w:t>
      </w:r>
      <w:r w:rsidR="00247535" w:rsidRPr="00A00D51">
        <w:t xml:space="preserve"> about the </w:t>
      </w:r>
      <w:r w:rsidRPr="00A00D51">
        <w:t xml:space="preserve">purposes and proposed uses of the </w:t>
      </w:r>
      <w:r w:rsidR="00247535" w:rsidRPr="00A00D51">
        <w:t>report</w:t>
      </w:r>
      <w:r w:rsidRPr="00A00D51">
        <w:t>.</w:t>
      </w:r>
      <w:r w:rsidR="00247535" w:rsidRPr="00A00D51">
        <w:t xml:space="preserve"> </w:t>
      </w:r>
      <w:r w:rsidRPr="00A00D51">
        <w:t>F</w:t>
      </w:r>
      <w:r w:rsidR="00247535" w:rsidRPr="00A00D51">
        <w:t xml:space="preserve">or the Individual </w:t>
      </w:r>
      <w:r w:rsidR="00247535" w:rsidRPr="00A00D51">
        <w:rPr>
          <w:caps/>
        </w:rPr>
        <w:t>Student</w:t>
      </w:r>
      <w:r w:rsidR="00247535" w:rsidRPr="00A00D51">
        <w:t xml:space="preserve"> Report</w:t>
      </w:r>
      <w:r w:rsidRPr="00A00D51">
        <w:t>, the text</w:t>
      </w:r>
      <w:r w:rsidR="00247535" w:rsidRPr="00A00D51">
        <w:t xml:space="preserve"> is as follows:</w:t>
      </w:r>
    </w:p>
    <w:p w14:paraId="35BE099B" w14:textId="6868EDBD" w:rsidR="007E3021" w:rsidRPr="00A00D51" w:rsidRDefault="0058356A" w:rsidP="004D609F">
      <w:pPr>
        <w:pStyle w:val="Heading4"/>
      </w:pPr>
      <w:r w:rsidRPr="00A00D51">
        <w:rPr>
          <w:noProof/>
        </w:rPr>
        <mc:AlternateContent>
          <mc:Choice Requires="wps">
            <w:drawing>
              <wp:inline distT="0" distB="0" distL="0" distR="0" wp14:anchorId="6BA0759C" wp14:editId="7B141595">
                <wp:extent cx="5953125" cy="4108704"/>
                <wp:effectExtent l="0" t="0" r="10160" b="25400"/>
                <wp:docPr id="1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4108704"/>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05CCD4FE" w14:textId="77777777" w:rsidR="004A5F36" w:rsidRPr="00BE13B8" w:rsidRDefault="004A5F36" w:rsidP="004D6F4F">
                            <w:pPr>
                              <w:pStyle w:val="Heading5"/>
                            </w:pPr>
                            <w:r w:rsidRPr="00BE13B8">
                              <w:t>Purpose:</w:t>
                            </w:r>
                          </w:p>
                          <w:p w14:paraId="1E13B65E" w14:textId="06DF5163" w:rsidR="004A5F36" w:rsidRPr="00BE13B8" w:rsidRDefault="004A5F36" w:rsidP="007E3021">
                            <w:pPr>
                              <w:rPr>
                                <w:rFonts w:eastAsia="Times New Roman"/>
                              </w:rPr>
                            </w:pPr>
                            <w:r w:rsidRPr="00BE13B8">
                              <w:t xml:space="preserve">This report presents individual student assessment scores and provides guidance on how to interpret the results. </w:t>
                            </w:r>
                          </w:p>
                          <w:p w14:paraId="7548006C" w14:textId="77777777" w:rsidR="004A5F36" w:rsidRPr="00BE13B8" w:rsidRDefault="004A5F36" w:rsidP="007E3021">
                            <w:pPr>
                              <w:rPr>
                                <w:rFonts w:eastAsia="Times New Roman"/>
                              </w:rPr>
                            </w:pPr>
                          </w:p>
                          <w:p w14:paraId="66452BFD" w14:textId="77777777" w:rsidR="004A5F36" w:rsidRPr="00BE13B8" w:rsidRDefault="004A5F36" w:rsidP="004D6F4F">
                            <w:pPr>
                              <w:pStyle w:val="Heading5"/>
                            </w:pPr>
                            <w:r w:rsidRPr="00BE13B8">
                              <w:t>Uses:</w:t>
                            </w:r>
                          </w:p>
                          <w:p w14:paraId="06B57363" w14:textId="77777777" w:rsidR="004A5F36" w:rsidRPr="00BE13B8" w:rsidRDefault="004A5F36" w:rsidP="007E3021">
                            <w:pPr>
                              <w:rPr>
                                <w:rFonts w:eastAsia="Times New Roman" w:cs="Times New Roman"/>
                              </w:rPr>
                            </w:pPr>
                            <w:r w:rsidRPr="00BE13B8">
                              <w:rPr>
                                <w:rFonts w:eastAsia="Times New Roman" w:cs="Times New Roman"/>
                              </w:rPr>
                              <w:t xml:space="preserve">Educators, parents or students may use this report to understand </w:t>
                            </w:r>
                            <w:r w:rsidRPr="00BE13B8">
                              <w:rPr>
                                <w:rFonts w:eastAsia="Times New Roman"/>
                                <w:shd w:val="clear" w:color="auto" w:fill="FFFFFF"/>
                              </w:rPr>
                              <w:t>student achievement, progress toward mastery of the Common Core State Standards and</w:t>
                            </w:r>
                            <w:r w:rsidRPr="00BE13B8">
                              <w:rPr>
                                <w:rFonts w:eastAsia="Times New Roman" w:cs="Times New Roman"/>
                              </w:rPr>
                              <w:t xml:space="preserve"> </w:t>
                            </w:r>
                            <w:r w:rsidRPr="00BE13B8">
                              <w:t>attainment of the academic knowledge and skills required to be college content- and career-ready.</w:t>
                            </w:r>
                          </w:p>
                          <w:p w14:paraId="7A1854B5" w14:textId="77777777" w:rsidR="004A5F36" w:rsidRPr="00BE13B8" w:rsidRDefault="004A5F36" w:rsidP="007E3021">
                            <w:pPr>
                              <w:rPr>
                                <w:rFonts w:eastAsia="Times New Roman" w:cs="Times New Roman"/>
                              </w:rPr>
                            </w:pPr>
                          </w:p>
                          <w:p w14:paraId="1276A95B" w14:textId="77777777" w:rsidR="004A5F36" w:rsidRPr="00BE13B8" w:rsidRDefault="004A5F36" w:rsidP="004D6F4F">
                            <w:pPr>
                              <w:pStyle w:val="Heading5"/>
                            </w:pPr>
                            <w:r w:rsidRPr="00BE13B8">
                              <w:t>Understanding your score:</w:t>
                            </w:r>
                          </w:p>
                          <w:p w14:paraId="6D4BB670" w14:textId="7F42676B" w:rsidR="004A5F36" w:rsidRPr="00BE13B8" w:rsidRDefault="004A5F36" w:rsidP="007E3021">
                            <w:pPr>
                              <w:rPr>
                                <w:rFonts w:eastAsia="Times New Roman" w:cs="Times New Roman"/>
                              </w:rPr>
                            </w:pPr>
                            <w:r w:rsidRPr="00BE13B8">
                              <w:t>The Smarter Balanced assessment is different than other tests with which you may be familiar.</w:t>
                            </w:r>
                          </w:p>
                          <w:p w14:paraId="0CA2D13D" w14:textId="77777777" w:rsidR="004A5F36" w:rsidRPr="00BE13B8" w:rsidRDefault="004A5F36" w:rsidP="007E3021">
                            <w:pPr>
                              <w:rPr>
                                <w:rFonts w:eastAsia="Times New Roman" w:cs="Times New Roman"/>
                              </w:rPr>
                            </w:pPr>
                          </w:p>
                          <w:p w14:paraId="5D41D006" w14:textId="626F2A2E" w:rsidR="004A5F36" w:rsidRPr="00BE13B8" w:rsidRDefault="004A5F36" w:rsidP="004D6F4F">
                            <w:pPr>
                              <w:pStyle w:val="ListBullet2"/>
                            </w:pPr>
                            <w:r w:rsidRPr="00BE13B8">
                              <w:t>First, the Smarter Balanced assessments are Computer Adaptive Tests and take advantage of technology to customize each test to the individual student. This means that when a student answers a question correctly, the next question they see will be slightly more difficult. Likewise, if an answer is incorrect, the next question will be somewhat less difficult. This procedure allows for more efficient and precise measurement of students' knowledge and skills.</w:t>
                            </w:r>
                          </w:p>
                          <w:p w14:paraId="40D65F3B" w14:textId="77777777" w:rsidR="004A5F36" w:rsidRPr="00BE13B8" w:rsidRDefault="004A5F36" w:rsidP="004D6F4F">
                            <w:pPr>
                              <w:pStyle w:val="ListBullet2"/>
                            </w:pPr>
                            <w:r w:rsidRPr="00BE13B8">
                              <w:t>Second, the assessment is a criterion-referenced test, meaning that it reports individual students’ understanding of a particular set of academic knowledge and skills. As a result, scores are not meant to compare students to each other, but rather to determine how well each student understands the content assessed.</w:t>
                            </w:r>
                          </w:p>
                        </w:txbxContent>
                      </wps:txbx>
                      <wps:bodyPr rot="0" vert="horz" wrap="none" lIns="91440" tIns="45720" rIns="91440" bIns="45720" anchor="t" anchorCtr="0" upright="1">
                        <a:noAutofit/>
                      </wps:bodyPr>
                    </wps:wsp>
                  </a:graphicData>
                </a:graphic>
              </wp:inline>
            </w:drawing>
          </mc:Choice>
          <mc:Fallback>
            <w:pict>
              <v:shapetype w14:anchorId="6BA0759C" id="_x0000_t202" coordsize="21600,21600" o:spt="202" path="m,l,21600r21600,l21600,xe">
                <v:stroke joinstyle="miter"/>
                <v:path gradientshapeok="t" o:connecttype="rect"/>
              </v:shapetype>
              <v:shape id="Text Box 1" o:spid="_x0000_s1052" type="#_x0000_t202" style="width:468.75pt;height:32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" filled="f" strokecolor="#4f81bd [3204]">
                <v:textbox>
                  <w:txbxContent>
                    <w:p w14:paraId="05CCD4FE" w14:textId="77777777" w:rsidR="004A5F36" w:rsidRPr="00BE13B8" w:rsidRDefault="004A5F36" w:rsidP="004D6F4F">
                      <w:pPr>
                        <w:pStyle w:val="Heading5"/>
                      </w:pPr>
                      <w:r w:rsidRPr="00BE13B8">
                        <w:t>Purpose:</w:t>
                      </w:r>
                    </w:p>
                    <w:p w14:paraId="1E13B65E" w14:textId="06DF5163" w:rsidR="004A5F36" w:rsidRPr="00BE13B8" w:rsidRDefault="004A5F36" w:rsidP="007E3021">
                      <w:pPr>
                        <w:rPr>
                          <w:rFonts w:eastAsia="Times New Roman"/>
                        </w:rPr>
                      </w:pPr>
                      <w:r w:rsidRPr="00BE13B8">
                        <w:t xml:space="preserve">This report presents individual student assessment scores and provides guidance on how to interpret the results. </w:t>
                      </w:r>
                    </w:p>
                    <w:p w14:paraId="7548006C" w14:textId="77777777" w:rsidR="004A5F36" w:rsidRPr="00BE13B8" w:rsidRDefault="004A5F36" w:rsidP="007E3021">
                      <w:pPr>
                        <w:rPr>
                          <w:rFonts w:eastAsia="Times New Roman"/>
                        </w:rPr>
                      </w:pPr>
                    </w:p>
                    <w:p w14:paraId="66452BFD" w14:textId="77777777" w:rsidR="004A5F36" w:rsidRPr="00BE13B8" w:rsidRDefault="004A5F36" w:rsidP="004D6F4F">
                      <w:pPr>
                        <w:pStyle w:val="Heading5"/>
                      </w:pPr>
                      <w:r w:rsidRPr="00BE13B8">
                        <w:t>Uses:</w:t>
                      </w:r>
                    </w:p>
                    <w:p w14:paraId="06B57363" w14:textId="77777777" w:rsidR="004A5F36" w:rsidRPr="00BE13B8" w:rsidRDefault="004A5F36" w:rsidP="007E3021">
                      <w:pPr>
                        <w:rPr>
                          <w:rFonts w:eastAsia="Times New Roman" w:cs="Times New Roman"/>
                        </w:rPr>
                      </w:pPr>
                      <w:r w:rsidRPr="00BE13B8">
                        <w:rPr>
                          <w:rFonts w:eastAsia="Times New Roman" w:cs="Times New Roman"/>
                        </w:rPr>
                        <w:t xml:space="preserve">Educators, parents or students may use this report to understand </w:t>
                      </w:r>
                      <w:r w:rsidRPr="00BE13B8">
                        <w:rPr>
                          <w:rFonts w:eastAsia="Times New Roman"/>
                          <w:shd w:val="clear" w:color="auto" w:fill="FFFFFF"/>
                        </w:rPr>
                        <w:t>student achievement, progress toward mastery of the Common Core State Standards and</w:t>
                      </w:r>
                      <w:r w:rsidRPr="00BE13B8">
                        <w:rPr>
                          <w:rFonts w:eastAsia="Times New Roman" w:cs="Times New Roman"/>
                        </w:rPr>
                        <w:t xml:space="preserve"> </w:t>
                      </w:r>
                      <w:r w:rsidRPr="00BE13B8">
                        <w:t>attainment of the academic knowledge and skills required to be college content- and career-ready.</w:t>
                      </w:r>
                    </w:p>
                    <w:p w14:paraId="7A1854B5" w14:textId="77777777" w:rsidR="004A5F36" w:rsidRPr="00BE13B8" w:rsidRDefault="004A5F36" w:rsidP="007E3021">
                      <w:pPr>
                        <w:rPr>
                          <w:rFonts w:eastAsia="Times New Roman" w:cs="Times New Roman"/>
                        </w:rPr>
                      </w:pPr>
                    </w:p>
                    <w:p w14:paraId="1276A95B" w14:textId="77777777" w:rsidR="004A5F36" w:rsidRPr="00BE13B8" w:rsidRDefault="004A5F36" w:rsidP="004D6F4F">
                      <w:pPr>
                        <w:pStyle w:val="Heading5"/>
                      </w:pPr>
                      <w:r w:rsidRPr="00BE13B8">
                        <w:t>Understanding your score:</w:t>
                      </w:r>
                    </w:p>
                    <w:p w14:paraId="6D4BB670" w14:textId="7F42676B" w:rsidR="004A5F36" w:rsidRPr="00BE13B8" w:rsidRDefault="004A5F36" w:rsidP="007E3021">
                      <w:pPr>
                        <w:rPr>
                          <w:rFonts w:eastAsia="Times New Roman" w:cs="Times New Roman"/>
                        </w:rPr>
                      </w:pPr>
                      <w:r w:rsidRPr="00BE13B8">
                        <w:t>The Smarter Balanced assessment is different than other tests with which you may be familiar.</w:t>
                      </w:r>
                    </w:p>
                    <w:p w14:paraId="0CA2D13D" w14:textId="77777777" w:rsidR="004A5F36" w:rsidRPr="00BE13B8" w:rsidRDefault="004A5F36" w:rsidP="007E3021">
                      <w:pPr>
                        <w:rPr>
                          <w:rFonts w:eastAsia="Times New Roman" w:cs="Times New Roman"/>
                        </w:rPr>
                      </w:pPr>
                    </w:p>
                    <w:p w14:paraId="5D41D006" w14:textId="626F2A2E" w:rsidR="004A5F36" w:rsidRPr="00BE13B8" w:rsidRDefault="004A5F36" w:rsidP="004D6F4F">
                      <w:pPr>
                        <w:pStyle w:val="ListBullet2"/>
                      </w:pPr>
                      <w:r w:rsidRPr="00BE13B8">
                        <w:t>First, the Smarter Balanced assessments are Computer Adaptive Tests and take advantage of technology to customize each test to the individual student. This means that when a student answers a question correctly, the next question they see will be slightly more difficult. Likewise, if an answer is incorrect, the next question will be somewhat less difficult. This procedure allows for more efficient and precise measurement of students' knowledge and skills.</w:t>
                      </w:r>
                    </w:p>
                    <w:p w14:paraId="40D65F3B" w14:textId="77777777" w:rsidR="004A5F36" w:rsidRPr="00BE13B8" w:rsidRDefault="004A5F36" w:rsidP="004D6F4F">
                      <w:pPr>
                        <w:pStyle w:val="ListBullet2"/>
                      </w:pPr>
                      <w:r w:rsidRPr="00BE13B8">
                        <w:t>Second, the assessment is a criterion-referenced test, meaning that it reports individual students’ understanding of a particular set of academic knowledge and skills. As a result, scores are not meant to compare students to each other, but rather to determine how well each student understands the content assessed.</w:t>
                      </w:r>
                    </w:p>
                  </w:txbxContent>
                </v:textbox>
                <w10:anchorlock/>
              </v:shape>
            </w:pict>
          </mc:Fallback>
        </mc:AlternateContent>
      </w:r>
    </w:p>
    <w:p w14:paraId="4F64E5CE" w14:textId="77777777" w:rsidR="004D6F4F" w:rsidRDefault="004D6F4F" w:rsidP="00AE3766">
      <w:pPr>
        <w:jc w:val="center"/>
      </w:pPr>
    </w:p>
    <w:p w14:paraId="065A239A" w14:textId="7698F1B7" w:rsidR="007E3021" w:rsidRDefault="007E3021" w:rsidP="007E3021">
      <w:r w:rsidRPr="00A00D51">
        <w:t>The Interim Information popup contains specific information about the nature of the interim assessment and suggests appropriate ways to interpret interim r</w:t>
      </w:r>
      <w:r w:rsidR="004D6F4F">
        <w:t>esults. The text is as follows:</w:t>
      </w:r>
    </w:p>
    <w:p w14:paraId="647DF675" w14:textId="77777777" w:rsidR="004D6F4F" w:rsidRPr="00A00D51" w:rsidRDefault="004D6F4F" w:rsidP="007E3021"/>
    <w:p w14:paraId="168883A1" w14:textId="3BD3A8A6" w:rsidR="00DA1391" w:rsidRPr="00A00D51" w:rsidRDefault="0058356A" w:rsidP="007E3021">
      <w:r w:rsidRPr="00A00D51">
        <w:rPr>
          <w:b/>
          <w:noProof/>
        </w:rPr>
        <mc:AlternateContent>
          <mc:Choice Requires="wps">
            <w:drawing>
              <wp:inline distT="0" distB="0" distL="0" distR="0" wp14:anchorId="06286DB1" wp14:editId="32E5FACF">
                <wp:extent cx="5953125" cy="1143000"/>
                <wp:effectExtent l="9525" t="10160" r="9525" b="8890"/>
                <wp:docPr id="132"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143000"/>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5804C3A4" w14:textId="5DB20472" w:rsidR="004A5F36" w:rsidRPr="004D6F4F" w:rsidRDefault="004A5F36" w:rsidP="004D6F4F">
                            <w:pPr>
                              <w:pStyle w:val="Heading5"/>
                              <w:rPr>
                                <w:b w:val="0"/>
                                <w:u w:val="single"/>
                              </w:rPr>
                            </w:pPr>
                            <w:r w:rsidRPr="004D6F4F">
                              <w:rPr>
                                <w:b w:val="0"/>
                                <w:u w:val="single"/>
                              </w:rPr>
                              <w:t>Important Information about Interim Assessments</w:t>
                            </w:r>
                          </w:p>
                          <w:p w14:paraId="49D24817" w14:textId="57278D5E" w:rsidR="004A5F36" w:rsidRPr="00BE13B8" w:rsidRDefault="004A5F36" w:rsidP="004D6F4F">
                            <w:pPr>
                              <w:pStyle w:val="BodyText"/>
                              <w:numPr>
                                <w:ilvl w:val="0"/>
                                <w:numId w:val="194"/>
                              </w:numPr>
                            </w:pPr>
                            <w:r>
                              <w:t>Interim assessments may be scored by local teachers.</w:t>
                            </w:r>
                            <w:r w:rsidRPr="00BE13B8">
                              <w:t xml:space="preserve"> This scoring is not subject to the rigorous controls used in summative assessment and local results may show some variations.</w:t>
                            </w:r>
                          </w:p>
                          <w:p w14:paraId="23246835" w14:textId="16985A3B" w:rsidR="004A5F36" w:rsidRPr="00BE13B8" w:rsidRDefault="004A5F36" w:rsidP="004D6F4F">
                            <w:pPr>
                              <w:pStyle w:val="BodyText"/>
                              <w:numPr>
                                <w:ilvl w:val="0"/>
                                <w:numId w:val="194"/>
                              </w:numPr>
                            </w:pPr>
                            <w:r w:rsidRPr="00BE13B8">
                              <w:t>Interim assessment questions are not secure. Exposure to, and familiarity, with, test questions may affect student performance and the accuracy of interim results.</w:t>
                            </w:r>
                          </w:p>
                        </w:txbxContent>
                      </wps:txbx>
                      <wps:bodyPr rot="0" vert="horz" wrap="none" lIns="91440" tIns="45720" rIns="91440" bIns="45720" anchor="t" anchorCtr="0" upright="1">
                        <a:noAutofit/>
                      </wps:bodyPr>
                    </wps:wsp>
                  </a:graphicData>
                </a:graphic>
              </wp:inline>
            </w:drawing>
          </mc:Choice>
          <mc:Fallback>
            <w:pict>
              <v:shape w14:anchorId="06286DB1" id="Text Box 235" o:spid="_x0000_s1053" type="#_x0000_t202" style="width:468.75pt;height:9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" filled="f" strokecolor="#4f81bd [3204]">
                <v:textbox>
                  <w:txbxContent>
                    <w:p w14:paraId="5804C3A4" w14:textId="5DB20472" w:rsidR="004A5F36" w:rsidRPr="004D6F4F" w:rsidRDefault="004A5F36" w:rsidP="004D6F4F">
                      <w:pPr>
                        <w:pStyle w:val="Heading5"/>
                        <w:rPr>
                          <w:b w:val="0"/>
                          <w:u w:val="single"/>
                        </w:rPr>
                      </w:pPr>
                      <w:r w:rsidRPr="004D6F4F">
                        <w:rPr>
                          <w:b w:val="0"/>
                          <w:u w:val="single"/>
                        </w:rPr>
                        <w:t>Important Information about Interim Assessments</w:t>
                      </w:r>
                    </w:p>
                    <w:p w14:paraId="49D24817" w14:textId="57278D5E" w:rsidR="004A5F36" w:rsidRPr="00BE13B8" w:rsidRDefault="004A5F36" w:rsidP="004D6F4F">
                      <w:pPr>
                        <w:pStyle w:val="BodyText"/>
                        <w:numPr>
                          <w:ilvl w:val="0"/>
                          <w:numId w:val="194"/>
                        </w:numPr>
                      </w:pPr>
                      <w:r>
                        <w:t>Interim assessments may be scored by local teachers.</w:t>
                      </w:r>
                      <w:r w:rsidRPr="00BE13B8">
                        <w:t xml:space="preserve"> This scoring is not subject to the rigorous controls used in summative assessment and local results may show some variations.</w:t>
                      </w:r>
                    </w:p>
                    <w:p w14:paraId="23246835" w14:textId="16985A3B" w:rsidR="004A5F36" w:rsidRPr="00BE13B8" w:rsidRDefault="004A5F36" w:rsidP="004D6F4F">
                      <w:pPr>
                        <w:pStyle w:val="BodyText"/>
                        <w:numPr>
                          <w:ilvl w:val="0"/>
                          <w:numId w:val="194"/>
                        </w:numPr>
                      </w:pPr>
                      <w:r w:rsidRPr="00BE13B8">
                        <w:t>Interim assessment questions are not secure. Exposure to, and familiarity, with, test questions may affect student performance and the accuracy of interim results.</w:t>
                      </w:r>
                    </w:p>
                  </w:txbxContent>
                </v:textbox>
                <w10:anchorlock/>
              </v:shape>
            </w:pict>
          </mc:Fallback>
        </mc:AlternateContent>
      </w:r>
    </w:p>
    <w:p w14:paraId="1F9C68B1" w14:textId="77777777" w:rsidR="00DA1391" w:rsidRPr="00A00D51" w:rsidRDefault="00DA1391" w:rsidP="007E3021"/>
    <w:p w14:paraId="6847C6DF" w14:textId="77777777" w:rsidR="006C44B4" w:rsidRPr="00A00D51" w:rsidRDefault="006C44B4" w:rsidP="007E3021"/>
    <w:p w14:paraId="12FE2390" w14:textId="77777777" w:rsidR="00A448C2" w:rsidRPr="00A00D51" w:rsidRDefault="00A448C2">
      <w:r w:rsidRPr="00A00D51">
        <w:br w:type="page"/>
      </w:r>
    </w:p>
    <w:p w14:paraId="0310C050" w14:textId="7C423527" w:rsidR="007E3021" w:rsidRDefault="00DA1391" w:rsidP="007E3021">
      <w:r w:rsidRPr="00A00D51">
        <w:lastRenderedPageBreak/>
        <w:t xml:space="preserve">The </w:t>
      </w:r>
      <w:r w:rsidR="00933B48" w:rsidRPr="00A00D51">
        <w:t>l</w:t>
      </w:r>
      <w:r w:rsidRPr="00A00D51">
        <w:t>egend provides a key to the visual elements of the report. It appears as follows:</w:t>
      </w:r>
    </w:p>
    <w:p w14:paraId="520FA551" w14:textId="77777777" w:rsidR="001062F7" w:rsidRPr="00A00D51" w:rsidRDefault="001062F7" w:rsidP="009435C0"/>
    <w:p w14:paraId="1289B9CC" w14:textId="4E400662" w:rsidR="00DA1391" w:rsidRPr="00A00D51" w:rsidRDefault="001062F7" w:rsidP="00B15FFD">
      <w:r>
        <w:rPr>
          <w:noProof/>
        </w:rPr>
        <w:drawing>
          <wp:inline distT="0" distB="0" distL="0" distR="0" wp14:anchorId="450F8294" wp14:editId="147634FC">
            <wp:extent cx="6858000" cy="667605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kimelman:Desktop:Smarter Reporting Live:Designs and Wireframes:CDE Screen Shots:3-23 Batch 1:isrLegend.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861581" cy="66795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E59DB88" w14:textId="07184DB6" w:rsidR="006C44B4" w:rsidRPr="00A00D51" w:rsidRDefault="00DA1391" w:rsidP="004726A1">
      <w:pPr>
        <w:pStyle w:val="Caption"/>
      </w:pPr>
      <w:bookmarkStart w:id="28" w:name="_Toc291348609"/>
      <w:r w:rsidRPr="00A00D51">
        <w:t xml:space="preserve">Figure </w:t>
      </w:r>
      <w:r w:rsidR="009223FF">
        <w:fldChar w:fldCharType="begin"/>
      </w:r>
      <w:r w:rsidR="009223FF">
        <w:instrText xml:space="preserve"> SEQ Figure \* ARABIC </w:instrText>
      </w:r>
      <w:r w:rsidR="009223FF">
        <w:fldChar w:fldCharType="separate"/>
      </w:r>
      <w:r w:rsidR="005E321A">
        <w:rPr>
          <w:noProof/>
        </w:rPr>
        <w:t>4</w:t>
      </w:r>
      <w:r w:rsidR="009223FF">
        <w:rPr>
          <w:noProof/>
        </w:rPr>
        <w:fldChar w:fldCharType="end"/>
      </w:r>
      <w:r w:rsidRPr="00A00D51">
        <w:t xml:space="preserve"> - Individual STUDENT Report Legend</w:t>
      </w:r>
      <w:bookmarkEnd w:id="28"/>
    </w:p>
    <w:p w14:paraId="5C339269" w14:textId="3BC56442" w:rsidR="006C44B4" w:rsidRPr="00AE3766" w:rsidRDefault="00F8579B">
      <w:pPr>
        <w:rPr>
          <w:sz w:val="24"/>
        </w:rPr>
      </w:pPr>
      <w:r w:rsidRPr="00AE3766">
        <w:rPr>
          <w:sz w:val="24"/>
        </w:rPr>
        <w:t>The report legend could also include the indicators for Partial and Standardized, thus providing more information about the completeness and validity of the test attempt.</w:t>
      </w:r>
    </w:p>
    <w:p w14:paraId="365DBC77" w14:textId="77777777" w:rsidR="00A448C2" w:rsidRPr="00A00D51" w:rsidRDefault="00A448C2">
      <w:pPr>
        <w:rPr>
          <w:b/>
          <w:sz w:val="24"/>
        </w:rPr>
      </w:pPr>
      <w:r w:rsidRPr="00A00D51">
        <w:rPr>
          <w:b/>
          <w:sz w:val="24"/>
        </w:rPr>
        <w:br w:type="page"/>
      </w:r>
    </w:p>
    <w:p w14:paraId="4D512313" w14:textId="3AA711AC" w:rsidR="006F4F84" w:rsidRPr="00A00D51" w:rsidRDefault="006F4F84" w:rsidP="004D6F4F">
      <w:pPr>
        <w:pStyle w:val="Heading5"/>
      </w:pPr>
      <w:r w:rsidRPr="00A00D51">
        <w:lastRenderedPageBreak/>
        <w:t>Printing</w:t>
      </w:r>
    </w:p>
    <w:p w14:paraId="538FC3A3" w14:textId="3E7CEE45" w:rsidR="006F4F84" w:rsidRPr="004D6F4F" w:rsidRDefault="006F5B10" w:rsidP="004D6F4F">
      <w:pPr>
        <w:pStyle w:val="ListBullet"/>
        <w:numPr>
          <w:ilvl w:val="0"/>
          <w:numId w:val="0"/>
        </w:numPr>
      </w:pPr>
      <w:r w:rsidRPr="00A00D51">
        <w:t>C</w:t>
      </w:r>
      <w:r w:rsidR="006F4F84" w:rsidRPr="00A00D51">
        <w:t xml:space="preserve">licking the </w:t>
      </w:r>
      <w:r w:rsidR="006F4F84" w:rsidRPr="00A00D51">
        <w:rPr>
          <w:b/>
        </w:rPr>
        <w:t>Print</w:t>
      </w:r>
      <w:r w:rsidR="004D6F4F">
        <w:t xml:space="preserve"> </w:t>
      </w:r>
      <w:r w:rsidR="006F4F84" w:rsidRPr="00A00D51">
        <w:t>icon</w:t>
      </w:r>
      <w:r w:rsidR="00D25030" w:rsidRPr="00A00D51">
        <w:t xml:space="preserve"> </w:t>
      </w:r>
      <w:r w:rsidRPr="00A00D51">
        <w:t xml:space="preserve">allows </w:t>
      </w:r>
      <w:r w:rsidR="00281492" w:rsidRPr="00A00D51">
        <w:t>users</w:t>
      </w:r>
      <w:r w:rsidRPr="00A00D51">
        <w:t xml:space="preserve"> to print </w:t>
      </w:r>
      <w:r w:rsidR="006F4F84" w:rsidRPr="00A00D51">
        <w:t xml:space="preserve">a custom-designed, printer-friendly report in PDF format in color or </w:t>
      </w:r>
      <w:r w:rsidR="00DD05F1" w:rsidRPr="00A00D51">
        <w:t>grayscale</w:t>
      </w:r>
      <w:r w:rsidR="006F4F84" w:rsidRPr="00A00D51">
        <w:t xml:space="preserve">. The printed report contains all visible content from the report as well as all content that is </w:t>
      </w:r>
      <w:r w:rsidR="00DD05F1" w:rsidRPr="00A00D51">
        <w:t>presented in</w:t>
      </w:r>
      <w:r w:rsidR="006F4F84" w:rsidRPr="00A00D51">
        <w:t xml:space="preserve"> popup window</w:t>
      </w:r>
      <w:r w:rsidR="00DD05F1" w:rsidRPr="00A00D51">
        <w:t>s</w:t>
      </w:r>
      <w:r w:rsidR="004D6F4F">
        <w:t xml:space="preserve">. </w:t>
      </w:r>
    </w:p>
    <w:p w14:paraId="6869D6B5" w14:textId="17D56436" w:rsidR="00DA1391" w:rsidRPr="00A00D51" w:rsidRDefault="00DA1391" w:rsidP="004D6F4F">
      <w:pPr>
        <w:pStyle w:val="Heading5"/>
      </w:pPr>
      <w:r w:rsidRPr="00A00D51">
        <w:t>Score Displays</w:t>
      </w:r>
    </w:p>
    <w:p w14:paraId="0B9C7918" w14:textId="272297A7" w:rsidR="000D573F" w:rsidRDefault="00DA1391" w:rsidP="00541E99">
      <w:pPr>
        <w:pStyle w:val="ListBullet"/>
        <w:numPr>
          <w:ilvl w:val="0"/>
          <w:numId w:val="0"/>
        </w:numPr>
      </w:pPr>
      <w:r w:rsidRPr="00A00D51">
        <w:t>The top of the report d</w:t>
      </w:r>
      <w:r w:rsidR="00BC15B0" w:rsidRPr="00A00D51">
        <w:t>isplay</w:t>
      </w:r>
      <w:r w:rsidRPr="00A00D51">
        <w:t>s</w:t>
      </w:r>
      <w:r w:rsidR="00BC15B0" w:rsidRPr="00A00D51">
        <w:t xml:space="preserve"> </w:t>
      </w:r>
      <w:r w:rsidR="006F5B10" w:rsidRPr="00A00D51">
        <w:t>m</w:t>
      </w:r>
      <w:r w:rsidRPr="00A00D51">
        <w:t xml:space="preserve">athematics and </w:t>
      </w:r>
      <w:r w:rsidR="00DD7B27" w:rsidRPr="00A00D51">
        <w:t xml:space="preserve">ELA/literacy </w:t>
      </w:r>
      <w:r w:rsidRPr="00A00D51">
        <w:t xml:space="preserve">overall </w:t>
      </w:r>
      <w:r w:rsidR="00DD7B27" w:rsidRPr="00A00D51">
        <w:t>scale</w:t>
      </w:r>
      <w:r w:rsidRPr="00A00D51">
        <w:t xml:space="preserve"> </w:t>
      </w:r>
      <w:r w:rsidR="00DD7B27" w:rsidRPr="00A00D51">
        <w:t xml:space="preserve">scores and Achievement Levels for </w:t>
      </w:r>
      <w:r w:rsidRPr="00A00D51">
        <w:t xml:space="preserve">the assessment selected, whether </w:t>
      </w:r>
      <w:r w:rsidR="00292555" w:rsidRPr="00A00D51">
        <w:t>s</w:t>
      </w:r>
      <w:r w:rsidR="000D573F" w:rsidRPr="00A00D51">
        <w:t xml:space="preserve">ummative or </w:t>
      </w:r>
      <w:r w:rsidR="00292555" w:rsidRPr="00A00D51">
        <w:t>i</w:t>
      </w:r>
      <w:r w:rsidR="000D573F" w:rsidRPr="00A00D51">
        <w:t xml:space="preserve">nterim </w:t>
      </w:r>
      <w:r w:rsidR="00292555" w:rsidRPr="00A00D51">
        <w:t>c</w:t>
      </w:r>
      <w:r w:rsidR="000D573F" w:rsidRPr="00A00D51">
        <w:t>omprehensive</w:t>
      </w:r>
      <w:r w:rsidRPr="00A00D51">
        <w:t>.</w:t>
      </w:r>
    </w:p>
    <w:p w14:paraId="675B0BA6" w14:textId="77777777" w:rsidR="009435C0" w:rsidRPr="00A00D51" w:rsidRDefault="009435C0" w:rsidP="00541E99">
      <w:pPr>
        <w:pStyle w:val="ListBullet"/>
        <w:numPr>
          <w:ilvl w:val="0"/>
          <w:numId w:val="0"/>
        </w:numPr>
      </w:pPr>
    </w:p>
    <w:p w14:paraId="2DEBD894" w14:textId="404CBE64" w:rsidR="00DA1391" w:rsidRPr="00A00D51" w:rsidRDefault="009435C0" w:rsidP="00541E99">
      <w:pPr>
        <w:pStyle w:val="ListBullet"/>
        <w:numPr>
          <w:ilvl w:val="0"/>
          <w:numId w:val="0"/>
        </w:numPr>
      </w:pPr>
      <w:r w:rsidRPr="00541E99">
        <w:rPr>
          <w:noProof/>
        </w:rPr>
        <w:drawing>
          <wp:inline distT="0" distB="0" distL="0" distR="0" wp14:anchorId="7D17B9E3" wp14:editId="62F1632A">
            <wp:extent cx="2883778" cy="757603"/>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kimelman:Desktop:Screen Shot 2015-04-15 at 2.59.38 P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883778" cy="757603"/>
                    </a:xfrm>
                    <a:prstGeom prst="rect">
                      <a:avLst/>
                    </a:prstGeom>
                    <a:noFill/>
                    <a:ln>
                      <a:noFill/>
                    </a:ln>
                  </pic:spPr>
                </pic:pic>
              </a:graphicData>
            </a:graphic>
          </wp:inline>
        </w:drawing>
      </w:r>
    </w:p>
    <w:p w14:paraId="0CDE56ED" w14:textId="27523559" w:rsidR="003466CE" w:rsidRPr="00A00D51" w:rsidRDefault="0015678E" w:rsidP="004726A1">
      <w:pPr>
        <w:pStyle w:val="Caption"/>
      </w:pPr>
      <w:bookmarkStart w:id="29" w:name="_Toc291348610"/>
      <w:r w:rsidRPr="00A00D51">
        <w:t xml:space="preserve">Figure </w:t>
      </w:r>
      <w:r w:rsidR="009223FF">
        <w:fldChar w:fldCharType="begin"/>
      </w:r>
      <w:r w:rsidR="009223FF">
        <w:instrText xml:space="preserve"> SEQ Figure \* ARABIC </w:instrText>
      </w:r>
      <w:r w:rsidR="009223FF">
        <w:fldChar w:fldCharType="separate"/>
      </w:r>
      <w:r w:rsidR="005E321A">
        <w:rPr>
          <w:noProof/>
        </w:rPr>
        <w:t>5</w:t>
      </w:r>
      <w:r w:rsidR="009223FF">
        <w:rPr>
          <w:noProof/>
        </w:rPr>
        <w:fldChar w:fldCharType="end"/>
      </w:r>
      <w:r w:rsidRPr="00A00D51">
        <w:t xml:space="preserve"> - Individual STUDENT Report - Overall Scores</w:t>
      </w:r>
      <w:bookmarkEnd w:id="29"/>
    </w:p>
    <w:p w14:paraId="10899B6D" w14:textId="28FF9870" w:rsidR="003466CE" w:rsidRPr="00A00D51" w:rsidRDefault="00DA1391" w:rsidP="004D6F4F">
      <w:pPr>
        <w:pStyle w:val="BodyText"/>
      </w:pPr>
      <w:r w:rsidRPr="00A00D51">
        <w:t>Under each subject header, the report d</w:t>
      </w:r>
      <w:r w:rsidR="00BB6819" w:rsidRPr="00A00D51">
        <w:t>isplay</w:t>
      </w:r>
      <w:r w:rsidRPr="00A00D51">
        <w:t>s</w:t>
      </w:r>
      <w:r w:rsidR="00BB6819" w:rsidRPr="00A00D51">
        <w:t xml:space="preserve"> </w:t>
      </w:r>
      <w:r w:rsidRPr="00A00D51">
        <w:t xml:space="preserve">the </w:t>
      </w:r>
      <w:r w:rsidR="00BB6819" w:rsidRPr="00A00D51">
        <w:t xml:space="preserve">student’s overall score and Achievement Level on </w:t>
      </w:r>
      <w:r w:rsidR="0015678E" w:rsidRPr="00A00D51">
        <w:t>a colored band representing the range of possible scores and the achievement level scores. The Achievement Level is accompanied by an Achievement Level Descriptor (ALD). The student’s score is represented by a number and a line marking a spot on the horizontal scale, surrounded by brackets indicating error bands. These error bands represent the range of scores a student might have received had they taken the test multiple times.</w:t>
      </w:r>
    </w:p>
    <w:p w14:paraId="06851E17" w14:textId="77777777" w:rsidR="001A2151" w:rsidRPr="00A00D51" w:rsidRDefault="001A2151" w:rsidP="00DA1391">
      <w:pPr>
        <w:pStyle w:val="ListBullet"/>
        <w:numPr>
          <w:ilvl w:val="0"/>
          <w:numId w:val="0"/>
        </w:numPr>
      </w:pPr>
    </w:p>
    <w:p w14:paraId="7C5884F7" w14:textId="77777777" w:rsidR="001A2151" w:rsidRPr="00A00D51" w:rsidRDefault="001A2151" w:rsidP="00DA1391">
      <w:pPr>
        <w:pStyle w:val="ListBullet"/>
        <w:numPr>
          <w:ilvl w:val="0"/>
          <w:numId w:val="0"/>
        </w:numPr>
      </w:pPr>
    </w:p>
    <w:p w14:paraId="3C10ED53" w14:textId="280A78F9" w:rsidR="00541E99" w:rsidRDefault="00C14AB6" w:rsidP="00B15FFD">
      <w:pPr>
        <w:pStyle w:val="ListBullet"/>
        <w:keepNext/>
        <w:numPr>
          <w:ilvl w:val="0"/>
          <w:numId w:val="0"/>
        </w:numPr>
        <w:ind w:left="360" w:hanging="360"/>
      </w:pPr>
      <w:r>
        <w:rPr>
          <w:noProof/>
        </w:rPr>
        <w:drawing>
          <wp:inline distT="0" distB="0" distL="0" distR="0" wp14:anchorId="393B30B0" wp14:editId="6A4F9F17">
            <wp:extent cx="6858000" cy="235508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imelman:Desktop:Smarter Reporting Live:Designs and Wireframes:CDE Screen Shots:Overall Scor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864198" cy="2357211"/>
                    </a:xfrm>
                    <a:prstGeom prst="rect">
                      <a:avLst/>
                    </a:prstGeom>
                    <a:noFill/>
                    <a:ln>
                      <a:noFill/>
                    </a:ln>
                  </pic:spPr>
                </pic:pic>
              </a:graphicData>
            </a:graphic>
          </wp:inline>
        </w:drawing>
      </w:r>
      <w:bookmarkStart w:id="30" w:name="_Toc291348611"/>
    </w:p>
    <w:p w14:paraId="0A1C6C62" w14:textId="20841BF1" w:rsidR="003466CE" w:rsidRPr="00A00D51" w:rsidRDefault="00741C4A" w:rsidP="004726A1">
      <w:pPr>
        <w:pStyle w:val="Caption"/>
      </w:pPr>
      <w:r w:rsidRPr="00A00D51">
        <w:t xml:space="preserve">Figure </w:t>
      </w:r>
      <w:r w:rsidR="009223FF">
        <w:fldChar w:fldCharType="begin"/>
      </w:r>
      <w:r w:rsidR="009223FF">
        <w:instrText xml:space="preserve"> SEQ Figure \* ARABIC </w:instrText>
      </w:r>
      <w:r w:rsidR="009223FF">
        <w:fldChar w:fldCharType="separate"/>
      </w:r>
      <w:r w:rsidR="005E321A">
        <w:rPr>
          <w:noProof/>
        </w:rPr>
        <w:t>6</w:t>
      </w:r>
      <w:r w:rsidR="009223FF">
        <w:rPr>
          <w:noProof/>
        </w:rPr>
        <w:fldChar w:fldCharType="end"/>
      </w:r>
      <w:r w:rsidRPr="00A00D51">
        <w:t xml:space="preserve"> - Individual STUDENT Report Overall Score Bar</w:t>
      </w:r>
      <w:bookmarkEnd w:id="30"/>
    </w:p>
    <w:p w14:paraId="02AA7FBD" w14:textId="77777777" w:rsidR="0015678E" w:rsidRPr="00A00D51" w:rsidRDefault="0015678E" w:rsidP="00541E99">
      <w:pPr>
        <w:pStyle w:val="ListBullet"/>
        <w:numPr>
          <w:ilvl w:val="0"/>
          <w:numId w:val="0"/>
        </w:numPr>
      </w:pPr>
    </w:p>
    <w:p w14:paraId="1748203D" w14:textId="77777777" w:rsidR="006C44B4" w:rsidRPr="00A00D51" w:rsidRDefault="006C44B4">
      <w:r w:rsidRPr="00A00D51">
        <w:br w:type="page"/>
      </w:r>
    </w:p>
    <w:p w14:paraId="7F769F86" w14:textId="41849B57" w:rsidR="000D573F" w:rsidRPr="00A00D51" w:rsidRDefault="0015678E" w:rsidP="0015678E">
      <w:pPr>
        <w:pStyle w:val="ListBullet"/>
        <w:numPr>
          <w:ilvl w:val="0"/>
          <w:numId w:val="0"/>
        </w:numPr>
      </w:pPr>
      <w:r w:rsidRPr="00A00D51">
        <w:lastRenderedPageBreak/>
        <w:t>Below the overall score display, the report d</w:t>
      </w:r>
      <w:r w:rsidR="000D573F" w:rsidRPr="00A00D51">
        <w:t>isplay</w:t>
      </w:r>
      <w:r w:rsidRPr="00A00D51">
        <w:t>s</w:t>
      </w:r>
      <w:r w:rsidR="000D573F" w:rsidRPr="00A00D51">
        <w:t xml:space="preserve"> </w:t>
      </w:r>
      <w:r w:rsidRPr="00A00D51">
        <w:t xml:space="preserve">the </w:t>
      </w:r>
      <w:r w:rsidR="000D573F" w:rsidRPr="00A00D51">
        <w:t>student’s Claim Level (</w:t>
      </w:r>
      <w:r w:rsidR="00BC15B0" w:rsidRPr="00A00D51">
        <w:t>Below Standard</w:t>
      </w:r>
      <w:r w:rsidR="000D573F" w:rsidRPr="00A00D51">
        <w:t xml:space="preserve">, </w:t>
      </w:r>
      <w:r w:rsidR="00BC15B0" w:rsidRPr="00A00D51">
        <w:t>At/N</w:t>
      </w:r>
      <w:r w:rsidR="000D573F" w:rsidRPr="00A00D51">
        <w:t xml:space="preserve">ear </w:t>
      </w:r>
      <w:r w:rsidR="00BC15B0" w:rsidRPr="00A00D51">
        <w:t>Standard</w:t>
      </w:r>
      <w:r w:rsidR="000D573F" w:rsidRPr="00A00D51">
        <w:t xml:space="preserve">, </w:t>
      </w:r>
      <w:r w:rsidR="00BC15B0" w:rsidRPr="00A00D51">
        <w:t>Above Standard</w:t>
      </w:r>
      <w:r w:rsidR="000D573F" w:rsidRPr="00A00D51">
        <w:t xml:space="preserve">) for each </w:t>
      </w:r>
      <w:r w:rsidRPr="00A00D51">
        <w:t xml:space="preserve">of the subject’s </w:t>
      </w:r>
      <w:r w:rsidR="000D573F" w:rsidRPr="00A00D51">
        <w:t>Claim</w:t>
      </w:r>
      <w:r w:rsidRPr="00A00D51">
        <w:t>s</w:t>
      </w:r>
      <w:r w:rsidR="000D573F" w:rsidRPr="00A00D51">
        <w:t>, with description</w:t>
      </w:r>
      <w:r w:rsidRPr="00A00D51">
        <w:t>s</w:t>
      </w:r>
      <w:r w:rsidR="000D573F" w:rsidRPr="00A00D51">
        <w:t xml:space="preserve"> of what </w:t>
      </w:r>
      <w:r w:rsidRPr="00A00D51">
        <w:t xml:space="preserve">each </w:t>
      </w:r>
      <w:r w:rsidR="000D573F" w:rsidRPr="00A00D51">
        <w:t>Claim measur</w:t>
      </w:r>
      <w:r w:rsidRPr="00A00D51">
        <w:t>es</w:t>
      </w:r>
      <w:r w:rsidR="000D573F" w:rsidRPr="00A00D51">
        <w:t xml:space="preserve"> and what </w:t>
      </w:r>
      <w:r w:rsidRPr="00A00D51">
        <w:t xml:space="preserve">performing at a specific </w:t>
      </w:r>
      <w:r w:rsidR="000D573F" w:rsidRPr="00A00D51">
        <w:t xml:space="preserve">Level </w:t>
      </w:r>
      <w:r w:rsidRPr="00A00D51">
        <w:t>indicates</w:t>
      </w:r>
      <w:r w:rsidR="00096E9B" w:rsidRPr="00A00D51">
        <w:t xml:space="preserve"> about a student’s mastery of the standards.</w:t>
      </w:r>
    </w:p>
    <w:p w14:paraId="45099083" w14:textId="77777777" w:rsidR="006C44B4" w:rsidRPr="00A00D51" w:rsidRDefault="006C44B4" w:rsidP="00B21BC0">
      <w:pPr>
        <w:pStyle w:val="ListBullet"/>
        <w:numPr>
          <w:ilvl w:val="0"/>
          <w:numId w:val="0"/>
        </w:numPr>
      </w:pPr>
    </w:p>
    <w:p w14:paraId="7EC118F4" w14:textId="55411AE4" w:rsidR="00BB6819" w:rsidRPr="00A00D51" w:rsidRDefault="001A2151" w:rsidP="00B21BC0">
      <w:pPr>
        <w:pStyle w:val="ListBullet"/>
        <w:keepNext/>
        <w:numPr>
          <w:ilvl w:val="0"/>
          <w:numId w:val="0"/>
        </w:numPr>
        <w:ind w:left="360" w:hanging="360"/>
      </w:pPr>
      <w:r w:rsidRPr="00A00D51">
        <w:rPr>
          <w:noProof/>
        </w:rPr>
        <w:drawing>
          <wp:inline distT="0" distB="0" distL="0" distR="0" wp14:anchorId="3DB1892D" wp14:editId="59AEC5F2">
            <wp:extent cx="6858000" cy="3161418"/>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imsMath.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3161418"/>
                    </a:xfrm>
                    <a:prstGeom prst="rect">
                      <a:avLst/>
                    </a:prstGeom>
                  </pic:spPr>
                </pic:pic>
              </a:graphicData>
            </a:graphic>
          </wp:inline>
        </w:drawing>
      </w:r>
    </w:p>
    <w:p w14:paraId="50E75189" w14:textId="18BD0FFD" w:rsidR="00BB6819" w:rsidRPr="00A00D51" w:rsidRDefault="00BB6819" w:rsidP="004726A1">
      <w:pPr>
        <w:pStyle w:val="Caption"/>
      </w:pPr>
      <w:bookmarkStart w:id="31" w:name="_Toc291348612"/>
      <w:r w:rsidRPr="00A00D51">
        <w:t xml:space="preserve">Figure </w:t>
      </w:r>
      <w:r w:rsidR="009223FF">
        <w:fldChar w:fldCharType="begin"/>
      </w:r>
      <w:r w:rsidR="009223FF">
        <w:instrText xml:space="preserve"> SEQ Figure \* ARABIC </w:instrText>
      </w:r>
      <w:r w:rsidR="009223FF">
        <w:fldChar w:fldCharType="separate"/>
      </w:r>
      <w:r w:rsidR="005E321A">
        <w:rPr>
          <w:noProof/>
        </w:rPr>
        <w:t>7</w:t>
      </w:r>
      <w:r w:rsidR="009223FF">
        <w:rPr>
          <w:noProof/>
        </w:rPr>
        <w:fldChar w:fldCharType="end"/>
      </w:r>
      <w:r w:rsidR="003B290A" w:rsidRPr="00A00D51">
        <w:t xml:space="preserve"> - </w:t>
      </w:r>
      <w:r w:rsidR="00741C4A" w:rsidRPr="00A00D51">
        <w:t>Individual STUDENT Report Mathematics Claim Levels</w:t>
      </w:r>
      <w:bookmarkEnd w:id="31"/>
    </w:p>
    <w:p w14:paraId="04D2D32A" w14:textId="7E0E1ED0" w:rsidR="003466CE" w:rsidRDefault="003466CE" w:rsidP="00B21BC0">
      <w:pPr>
        <w:pStyle w:val="ListBullet"/>
        <w:numPr>
          <w:ilvl w:val="0"/>
          <w:numId w:val="0"/>
        </w:numPr>
        <w:ind w:left="360" w:hanging="360"/>
      </w:pPr>
    </w:p>
    <w:p w14:paraId="254D4473" w14:textId="77777777" w:rsidR="00B21BC0" w:rsidRPr="00A00D51" w:rsidRDefault="00B21BC0" w:rsidP="00B21BC0">
      <w:pPr>
        <w:pStyle w:val="ListBullet"/>
        <w:numPr>
          <w:ilvl w:val="0"/>
          <w:numId w:val="0"/>
        </w:numPr>
        <w:ind w:left="360" w:hanging="360"/>
      </w:pPr>
    </w:p>
    <w:p w14:paraId="3676D607" w14:textId="29C4FFDC" w:rsidR="00BB6819" w:rsidRPr="00A00D51" w:rsidRDefault="001A2151" w:rsidP="00B21BC0">
      <w:pPr>
        <w:pStyle w:val="ListBullet"/>
        <w:keepNext/>
        <w:numPr>
          <w:ilvl w:val="0"/>
          <w:numId w:val="0"/>
        </w:numPr>
        <w:ind w:left="360" w:hanging="360"/>
      </w:pPr>
      <w:r w:rsidRPr="00A00D51">
        <w:rPr>
          <w:noProof/>
        </w:rPr>
        <w:drawing>
          <wp:inline distT="0" distB="0" distL="0" distR="0" wp14:anchorId="0598736B" wp14:editId="5CA3CB31">
            <wp:extent cx="6858000" cy="263005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imsELA.png"/>
                    <pic:cNvPicPr/>
                  </pic:nvPicPr>
                  <pic:blipFill>
                    <a:blip r:embed="rId69">
                      <a:extLst>
                        <a:ext uri="{28A0092B-C50C-407E-A947-70E740481C1C}">
                          <a14:useLocalDpi xmlns:a14="http://schemas.microsoft.com/office/drawing/2010/main" val="0"/>
                        </a:ext>
                      </a:extLst>
                    </a:blip>
                    <a:stretch>
                      <a:fillRect/>
                    </a:stretch>
                  </pic:blipFill>
                  <pic:spPr>
                    <a:xfrm>
                      <a:off x="0" y="0"/>
                      <a:ext cx="6870104" cy="2634699"/>
                    </a:xfrm>
                    <a:prstGeom prst="rect">
                      <a:avLst/>
                    </a:prstGeom>
                  </pic:spPr>
                </pic:pic>
              </a:graphicData>
            </a:graphic>
          </wp:inline>
        </w:drawing>
      </w:r>
    </w:p>
    <w:p w14:paraId="42AC9E6E" w14:textId="7177A731" w:rsidR="00BB6819" w:rsidRPr="00A00D51" w:rsidRDefault="00BB6819" w:rsidP="004726A1">
      <w:pPr>
        <w:pStyle w:val="Caption"/>
      </w:pPr>
      <w:bookmarkStart w:id="32" w:name="_Toc291348613"/>
      <w:r w:rsidRPr="00A00D51">
        <w:t xml:space="preserve">Figure </w:t>
      </w:r>
      <w:r w:rsidR="009223FF">
        <w:fldChar w:fldCharType="begin"/>
      </w:r>
      <w:r w:rsidR="009223FF">
        <w:instrText xml:space="preserve"> SEQ Figure \* ARABIC </w:instrText>
      </w:r>
      <w:r w:rsidR="009223FF">
        <w:fldChar w:fldCharType="separate"/>
      </w:r>
      <w:r w:rsidR="005E321A">
        <w:rPr>
          <w:noProof/>
        </w:rPr>
        <w:t>8</w:t>
      </w:r>
      <w:r w:rsidR="009223FF">
        <w:rPr>
          <w:noProof/>
        </w:rPr>
        <w:fldChar w:fldCharType="end"/>
      </w:r>
      <w:r w:rsidRPr="00A00D51">
        <w:t xml:space="preserve"> - </w:t>
      </w:r>
      <w:r w:rsidR="00741C4A" w:rsidRPr="00A00D51">
        <w:t xml:space="preserve">Individual STUDENT Report </w:t>
      </w:r>
      <w:r w:rsidR="00096E9B" w:rsidRPr="00A00D51">
        <w:t xml:space="preserve">ELA/Literacy </w:t>
      </w:r>
      <w:r w:rsidR="00741C4A" w:rsidRPr="00A00D51">
        <w:t>Claim Levels</w:t>
      </w:r>
      <w:bookmarkEnd w:id="32"/>
      <w:r w:rsidR="00741C4A" w:rsidRPr="00A00D51">
        <w:t xml:space="preserve"> </w:t>
      </w:r>
    </w:p>
    <w:p w14:paraId="286F9644" w14:textId="77777777" w:rsidR="00ED557E" w:rsidRPr="00A00D51" w:rsidRDefault="00ED557E" w:rsidP="00B21BC0">
      <w:pPr>
        <w:pStyle w:val="ListBullet"/>
        <w:numPr>
          <w:ilvl w:val="0"/>
          <w:numId w:val="0"/>
        </w:numPr>
        <w:ind w:left="360" w:hanging="360"/>
      </w:pPr>
    </w:p>
    <w:p w14:paraId="7C85268D" w14:textId="77777777" w:rsidR="006C44B4" w:rsidRPr="00A00D51" w:rsidRDefault="006C44B4">
      <w:pPr>
        <w:rPr>
          <w:b/>
          <w:sz w:val="24"/>
        </w:rPr>
      </w:pPr>
      <w:r w:rsidRPr="00A00D51">
        <w:rPr>
          <w:b/>
          <w:sz w:val="24"/>
        </w:rPr>
        <w:br w:type="page"/>
      </w:r>
    </w:p>
    <w:p w14:paraId="41CF4716" w14:textId="1AF9CEF4" w:rsidR="000E0E9A" w:rsidRPr="00A00D51" w:rsidRDefault="000E0E9A" w:rsidP="004D6F4F">
      <w:pPr>
        <w:pStyle w:val="Heading5"/>
      </w:pPr>
      <w:r w:rsidRPr="00A00D51">
        <w:lastRenderedPageBreak/>
        <w:t xml:space="preserve">Reported </w:t>
      </w:r>
      <w:r w:rsidR="00BC15B0" w:rsidRPr="00A00D51">
        <w:t>Accommodations</w:t>
      </w:r>
    </w:p>
    <w:p w14:paraId="26FBB2EC" w14:textId="46C3BFAB" w:rsidR="000D573F" w:rsidRDefault="000E0E9A" w:rsidP="004D6F4F">
      <w:pPr>
        <w:pStyle w:val="BodyText"/>
      </w:pPr>
      <w:r w:rsidRPr="00A00D51">
        <w:t>Where appropriate, the report d</w:t>
      </w:r>
      <w:r w:rsidR="000D573F" w:rsidRPr="00A00D51">
        <w:t>isplay</w:t>
      </w:r>
      <w:r w:rsidRPr="00A00D51">
        <w:t>s</w:t>
      </w:r>
      <w:r w:rsidR="005B18D2">
        <w:t xml:space="preserve"> any Accommodations that were made available to the student:</w:t>
      </w:r>
    </w:p>
    <w:p w14:paraId="7606D51C" w14:textId="45F73263" w:rsidR="000E0E9A" w:rsidRPr="00A00D51" w:rsidRDefault="005B18D2" w:rsidP="00447F31">
      <w:pPr>
        <w:pStyle w:val="ListBullet"/>
        <w:keepNext/>
        <w:numPr>
          <w:ilvl w:val="0"/>
          <w:numId w:val="0"/>
        </w:numPr>
        <w:ind w:left="360" w:hanging="360"/>
      </w:pPr>
      <w:r>
        <w:rPr>
          <w:noProof/>
        </w:rPr>
        <w:drawing>
          <wp:inline distT="0" distB="0" distL="0" distR="0" wp14:anchorId="291B23A8" wp14:editId="298BE084">
            <wp:extent cx="6858000" cy="1600824"/>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1600824"/>
                    </a:xfrm>
                    <a:prstGeom prst="rect">
                      <a:avLst/>
                    </a:prstGeom>
                    <a:noFill/>
                    <a:ln>
                      <a:noFill/>
                    </a:ln>
                  </pic:spPr>
                </pic:pic>
              </a:graphicData>
            </a:graphic>
          </wp:inline>
        </w:drawing>
      </w:r>
    </w:p>
    <w:p w14:paraId="210BD836" w14:textId="7BFA97E7" w:rsidR="003466CE" w:rsidRPr="00A00D51" w:rsidRDefault="000E0E9A" w:rsidP="004726A1">
      <w:pPr>
        <w:pStyle w:val="Caption"/>
      </w:pPr>
      <w:bookmarkStart w:id="33" w:name="_Toc291348614"/>
      <w:r w:rsidRPr="00A00D51">
        <w:t xml:space="preserve">Figure </w:t>
      </w:r>
      <w:r w:rsidR="009223FF">
        <w:fldChar w:fldCharType="begin"/>
      </w:r>
      <w:r w:rsidR="009223FF">
        <w:instrText xml:space="preserve"> SEQ Figure \* ARABIC </w:instrText>
      </w:r>
      <w:r w:rsidR="009223FF">
        <w:fldChar w:fldCharType="separate"/>
      </w:r>
      <w:r w:rsidR="005E321A">
        <w:rPr>
          <w:noProof/>
        </w:rPr>
        <w:t>9</w:t>
      </w:r>
      <w:r w:rsidR="009223FF">
        <w:rPr>
          <w:noProof/>
        </w:rPr>
        <w:fldChar w:fldCharType="end"/>
      </w:r>
      <w:r w:rsidRPr="00A00D51">
        <w:t xml:space="preserve"> - Individual STUDENT Report Accommodations Reporting</w:t>
      </w:r>
      <w:bookmarkEnd w:id="33"/>
    </w:p>
    <w:p w14:paraId="7321596D" w14:textId="653097C2" w:rsidR="002A0FFD" w:rsidRPr="00A00D51" w:rsidRDefault="000D573F" w:rsidP="004D6F4F">
      <w:pPr>
        <w:pStyle w:val="BodyText"/>
      </w:pPr>
      <w:r w:rsidRPr="00A00D51">
        <w:t xml:space="preserve">The eligibility, availability, and usage of an accommodation are subject to </w:t>
      </w:r>
      <w:r w:rsidR="00BC15B0" w:rsidRPr="00A00D51">
        <w:t xml:space="preserve">the capabilities of the Test Delivery System and </w:t>
      </w:r>
      <w:r w:rsidR="000E0E9A" w:rsidRPr="00A00D51">
        <w:t xml:space="preserve">information </w:t>
      </w:r>
      <w:r w:rsidRPr="00A00D51">
        <w:t>capture</w:t>
      </w:r>
      <w:r w:rsidR="000E0E9A" w:rsidRPr="00A00D51">
        <w:t>d</w:t>
      </w:r>
      <w:r w:rsidRPr="00A00D51">
        <w:t xml:space="preserve"> by</w:t>
      </w:r>
      <w:r w:rsidR="00225E97" w:rsidRPr="00A00D51">
        <w:t xml:space="preserve"> the</w:t>
      </w:r>
      <w:r w:rsidRPr="00A00D51">
        <w:t xml:space="preserve"> proctor at test time. </w:t>
      </w:r>
      <w:r w:rsidR="00225E97" w:rsidRPr="00A00D51">
        <w:t xml:space="preserve">If this information is not captured at test time, then </w:t>
      </w:r>
      <w:r w:rsidR="000E0E9A" w:rsidRPr="00A00D51">
        <w:t xml:space="preserve">it will </w:t>
      </w:r>
      <w:r w:rsidR="00225E97" w:rsidRPr="00A00D51">
        <w:t xml:space="preserve">not </w:t>
      </w:r>
      <w:r w:rsidR="000E0E9A" w:rsidRPr="00A00D51">
        <w:t xml:space="preserve">be displayed </w:t>
      </w:r>
      <w:r w:rsidR="00225E97" w:rsidRPr="00A00D51">
        <w:t>by the reporting system.</w:t>
      </w:r>
    </w:p>
    <w:p w14:paraId="77AF0849" w14:textId="07F691B6" w:rsidR="00091472" w:rsidRPr="00A00D51" w:rsidRDefault="00091472" w:rsidP="004D6F4F">
      <w:pPr>
        <w:pStyle w:val="Heading5"/>
      </w:pPr>
      <w:r w:rsidRPr="00A00D51">
        <w:t>Appropriate Uses Message</w:t>
      </w:r>
    </w:p>
    <w:p w14:paraId="520A7ECB" w14:textId="7FB7F7CA" w:rsidR="00091472" w:rsidRPr="00A00D51" w:rsidRDefault="00091472" w:rsidP="004D6F4F">
      <w:pPr>
        <w:pStyle w:val="BodyText"/>
      </w:pPr>
      <w:r w:rsidRPr="00A00D51">
        <w:t>The report display</w:t>
      </w:r>
      <w:r w:rsidR="009F78E2" w:rsidRPr="00A00D51">
        <w:t>s</w:t>
      </w:r>
      <w:r w:rsidRPr="00A00D51">
        <w:t xml:space="preserve"> a consortium</w:t>
      </w:r>
      <w:r w:rsidR="006272CA" w:rsidRPr="00A00D51">
        <w:t>-level message about the state of the scores reported and provide</w:t>
      </w:r>
      <w:r w:rsidR="009F78E2" w:rsidRPr="00A00D51">
        <w:t>s</w:t>
      </w:r>
      <w:r w:rsidR="006272CA" w:rsidRPr="00A00D51">
        <w:t xml:space="preserve"> guidance to educators on how to interpret the report. The text reads as follows:</w:t>
      </w:r>
    </w:p>
    <w:p w14:paraId="77EDA12C" w14:textId="77777777" w:rsidR="006272CA" w:rsidRPr="00A00D51" w:rsidRDefault="006272CA" w:rsidP="00091472">
      <w:pPr>
        <w:pStyle w:val="ListBullet"/>
        <w:numPr>
          <w:ilvl w:val="0"/>
          <w:numId w:val="0"/>
        </w:numPr>
      </w:pPr>
    </w:p>
    <w:p w14:paraId="01CCE86B" w14:textId="3AB63FBD" w:rsidR="00091472" w:rsidRPr="00A00D51" w:rsidRDefault="0058356A" w:rsidP="00091472">
      <w:pPr>
        <w:pStyle w:val="ListBullet"/>
        <w:numPr>
          <w:ilvl w:val="0"/>
          <w:numId w:val="0"/>
        </w:numPr>
      </w:pPr>
      <w:r w:rsidRPr="00A00D51">
        <w:rPr>
          <w:noProof/>
        </w:rPr>
        <mc:AlternateContent>
          <mc:Choice Requires="wps">
            <w:drawing>
              <wp:anchor distT="0" distB="0" distL="114300" distR="114300" simplePos="0" relativeHeight="251790336" behindDoc="0" locked="0" layoutInCell="1" allowOverlap="1" wp14:anchorId="0E2E7023" wp14:editId="7CB80A40">
                <wp:simplePos x="0" y="0"/>
                <wp:positionH relativeFrom="column">
                  <wp:posOffset>0</wp:posOffset>
                </wp:positionH>
                <wp:positionV relativeFrom="paragraph">
                  <wp:posOffset>0</wp:posOffset>
                </wp:positionV>
                <wp:extent cx="6858000" cy="484505"/>
                <wp:effectExtent l="0" t="0" r="19050" b="26670"/>
                <wp:wrapSquare wrapText="bothSides"/>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84505"/>
                        </a:xfrm>
                        <a:prstGeom prst="rect">
                          <a:avLst/>
                        </a:prstGeom>
                        <a:noFill/>
                        <a:ln>
                          <a:solidFill>
                            <a:srgbClr val="4F81BD"/>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90AE7B" w14:textId="28007ADC" w:rsidR="004A5F36" w:rsidRPr="00BE13B8" w:rsidRDefault="004A5F36" w:rsidP="004D6F4F">
                            <w:pPr>
                              <w:pStyle w:val="BodyText"/>
                            </w:pPr>
                            <w:r>
                              <w:t>Achievement Levels illustrate how students scored on the assessment and student’s strengths and areas of improvement. Test results are one of many measures of a student’s academic achievement.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2E7023" id="Text Box 256" o:spid="_x0000_s1054" type="#_x0000_t202" style="position:absolute;margin-left:0;margin-top:0;width:540pt;height:38.15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" filled="f" strokecolor="#4f81bd">
                <v:path arrowok="t"/>
                <v:textbox style="mso-fit-shape-to-text:t">
                  <w:txbxContent>
                    <w:p w14:paraId="2690AE7B" w14:textId="28007ADC" w:rsidR="004A5F36" w:rsidRPr="00BE13B8" w:rsidRDefault="004A5F36" w:rsidP="004D6F4F">
                      <w:pPr>
                        <w:pStyle w:val="BodyText"/>
                      </w:pPr>
                      <w:r>
                        <w:t>Achievement Levels illustrate how students scored on the assessment and student’s strengths and areas of improvement. Test results are one of many measures of a student’s academic achievement.</w:t>
                      </w:r>
                    </w:p>
                  </w:txbxContent>
                </v:textbox>
                <w10:wrap type="square"/>
              </v:shape>
            </w:pict>
          </mc:Fallback>
        </mc:AlternateContent>
      </w:r>
    </w:p>
    <w:p w14:paraId="72A8DE47" w14:textId="77777777" w:rsidR="006C44B4" w:rsidRPr="00A00D51" w:rsidRDefault="006C44B4">
      <w:pPr>
        <w:rPr>
          <w:b/>
          <w:sz w:val="24"/>
        </w:rPr>
      </w:pPr>
      <w:r w:rsidRPr="00A00D51">
        <w:rPr>
          <w:b/>
          <w:sz w:val="24"/>
        </w:rPr>
        <w:br w:type="page"/>
      </w:r>
    </w:p>
    <w:p w14:paraId="2C296986" w14:textId="1B24ED1B" w:rsidR="000E0E9A" w:rsidRPr="00A00D51" w:rsidRDefault="00BC15B0" w:rsidP="004D6F4F">
      <w:pPr>
        <w:pStyle w:val="Heading5"/>
      </w:pPr>
      <w:r w:rsidRPr="00A00D51">
        <w:lastRenderedPageBreak/>
        <w:t>College Content-Readiness Resources</w:t>
      </w:r>
    </w:p>
    <w:p w14:paraId="60FD7BF5" w14:textId="49AE57C0" w:rsidR="000D573F" w:rsidRPr="00A00D51" w:rsidRDefault="00E2721C" w:rsidP="000E0E9A">
      <w:pPr>
        <w:pStyle w:val="ListBullet"/>
        <w:numPr>
          <w:ilvl w:val="0"/>
          <w:numId w:val="0"/>
        </w:numPr>
      </w:pPr>
      <w:r w:rsidRPr="00A00D51">
        <w:t xml:space="preserve">Reports for students’ </w:t>
      </w:r>
      <w:r w:rsidR="000D573F" w:rsidRPr="00A00D51">
        <w:t>11th grade assessment</w:t>
      </w:r>
      <w:r w:rsidR="002A0FFD" w:rsidRPr="00A00D51">
        <w:t>s</w:t>
      </w:r>
      <w:r w:rsidRPr="00A00D51">
        <w:t xml:space="preserve"> </w:t>
      </w:r>
      <w:r w:rsidR="000D573F" w:rsidRPr="00A00D51">
        <w:t>display Consortium-c</w:t>
      </w:r>
      <w:r w:rsidR="00356F92" w:rsidRPr="00A00D51">
        <w:t xml:space="preserve">ommon policy information, with </w:t>
      </w:r>
      <w:r w:rsidR="002A0FFD" w:rsidRPr="00A00D51">
        <w:t xml:space="preserve">a </w:t>
      </w:r>
      <w:r w:rsidR="007F3A56" w:rsidRPr="00A00D51">
        <w:t>s</w:t>
      </w:r>
      <w:r w:rsidR="000D573F" w:rsidRPr="00A00D51">
        <w:t xml:space="preserve">tate-configurable link to </w:t>
      </w:r>
      <w:r w:rsidR="007F3A56" w:rsidRPr="00A00D51">
        <w:t>s</w:t>
      </w:r>
      <w:r w:rsidR="000D573F" w:rsidRPr="00A00D51">
        <w:t>tate resources.</w:t>
      </w:r>
      <w:r w:rsidRPr="00A00D51">
        <w:t xml:space="preserve"> The text reads as follows:</w:t>
      </w:r>
    </w:p>
    <w:p w14:paraId="21101D72" w14:textId="77777777" w:rsidR="00E2721C" w:rsidRPr="00A00D51" w:rsidRDefault="00E2721C" w:rsidP="00E2721C">
      <w:pPr>
        <w:rPr>
          <w:rFonts w:eastAsia="Times New Roman" w:cs="Times New Roman"/>
          <w:color w:val="222222"/>
          <w:sz w:val="23"/>
          <w:szCs w:val="23"/>
          <w:shd w:val="clear" w:color="auto" w:fill="FFFFFF"/>
        </w:rPr>
      </w:pPr>
    </w:p>
    <w:p w14:paraId="5A998C96" w14:textId="77777777" w:rsidR="004D6F4F" w:rsidRDefault="0058356A" w:rsidP="004D6F4F">
      <w:pPr>
        <w:pStyle w:val="ListBullet"/>
        <w:numPr>
          <w:ilvl w:val="0"/>
          <w:numId w:val="0"/>
        </w:numPr>
        <w:rPr>
          <w:b/>
        </w:rPr>
      </w:pPr>
      <w:r w:rsidRPr="00A00D51">
        <w:rPr>
          <w:noProof/>
        </w:rPr>
        <mc:AlternateContent>
          <mc:Choice Requires="wps">
            <w:drawing>
              <wp:inline distT="0" distB="0" distL="0" distR="0" wp14:anchorId="0E62146B" wp14:editId="63B6103B">
                <wp:extent cx="6858000" cy="408305"/>
                <wp:effectExtent l="0" t="0" r="19050" b="10795"/>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8305"/>
                        </a:xfrm>
                        <a:prstGeom prst="rect">
                          <a:avLst/>
                        </a:prstGeom>
                        <a:noFill/>
                        <a:ln>
                          <a:solidFill>
                            <a:srgbClr val="4F81BD"/>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3546839" w14:textId="3E8993DC" w:rsidR="004A5F36" w:rsidRPr="00BE13B8" w:rsidRDefault="004A5F36">
                            <w:pPr>
                              <w:rPr>
                                <w:rFonts w:eastAsia="Times New Roman" w:cs="Times New Roman"/>
                                <w:color w:val="222222"/>
                                <w:szCs w:val="22"/>
                                <w:shd w:val="clear" w:color="auto" w:fill="FFFFFF"/>
                              </w:rPr>
                            </w:pPr>
                            <w:r w:rsidRPr="00BE13B8">
                              <w:rPr>
                                <w:rFonts w:eastAsia="Times New Roman" w:cs="Times New Roman"/>
                                <w:color w:val="222222"/>
                                <w:szCs w:val="22"/>
                                <w:shd w:val="clear" w:color="auto" w:fill="FFFFFF"/>
                              </w:rPr>
                              <w:t>Colleges and universities may use Smarter Balanced scores as evidence of student readiness for entry-level, credit-bearing courses. For more information, visit [STATE-SPECIFIC LINK].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0E62146B" id="Text Box 255" o:spid="_x0000_s1055" type="#_x0000_t202" style="width:540pt;height:32.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" filled="f" strokecolor="#4f81bd">
                <v:path arrowok="t"/>
                <v:textbox style="mso-fit-shape-to-text:t">
                  <w:txbxContent>
                    <w:p w14:paraId="03546839" w14:textId="3E8993DC" w:rsidR="004A5F36" w:rsidRPr="00BE13B8" w:rsidRDefault="004A5F36">
                      <w:pPr>
                        <w:rPr>
                          <w:rFonts w:eastAsia="Times New Roman" w:cs="Times New Roman"/>
                          <w:color w:val="222222"/>
                          <w:szCs w:val="22"/>
                          <w:shd w:val="clear" w:color="auto" w:fill="FFFFFF"/>
                        </w:rPr>
                      </w:pPr>
                      <w:r w:rsidRPr="00BE13B8">
                        <w:rPr>
                          <w:rFonts w:eastAsia="Times New Roman" w:cs="Times New Roman"/>
                          <w:color w:val="222222"/>
                          <w:szCs w:val="22"/>
                          <w:shd w:val="clear" w:color="auto" w:fill="FFFFFF"/>
                        </w:rPr>
                        <w:t>Colleges and universities may use Smarter Balanced scores as evidence of student readiness for entry-level, credit-bearing courses. For more information, visit [STATE-SPECIFIC LINK].</w:t>
                      </w:r>
                    </w:p>
                  </w:txbxContent>
                </v:textbox>
                <w10:anchorlock/>
              </v:shape>
            </w:pict>
          </mc:Fallback>
        </mc:AlternateContent>
      </w:r>
    </w:p>
    <w:p w14:paraId="3744E074" w14:textId="4FB33893" w:rsidR="00DB6F2A" w:rsidRPr="00A00D51" w:rsidRDefault="00BC15B0" w:rsidP="004D6F4F">
      <w:pPr>
        <w:pStyle w:val="Heading5"/>
      </w:pPr>
      <w:r w:rsidRPr="00A00D51">
        <w:t>Language Support</w:t>
      </w:r>
    </w:p>
    <w:p w14:paraId="49866C09" w14:textId="40694501" w:rsidR="000D573F" w:rsidRPr="00A00D51" w:rsidRDefault="000C4628" w:rsidP="00DB6F2A">
      <w:pPr>
        <w:pStyle w:val="ListBullet2"/>
        <w:numPr>
          <w:ilvl w:val="0"/>
          <w:numId w:val="0"/>
        </w:numPr>
      </w:pPr>
      <w:r w:rsidRPr="00A00D51">
        <w:t xml:space="preserve">The textual content of the Reporting System is available for viewing and printing in English by default, </w:t>
      </w:r>
      <w:r w:rsidR="00037122" w:rsidRPr="00A00D51">
        <w:t xml:space="preserve">but </w:t>
      </w:r>
      <w:r w:rsidRPr="00A00D51">
        <w:t xml:space="preserve">users can select </w:t>
      </w:r>
      <w:r w:rsidR="00DB6F2A" w:rsidRPr="00A00D51">
        <w:t xml:space="preserve">to view or print the content in either </w:t>
      </w:r>
      <w:r w:rsidR="000D573F" w:rsidRPr="00A00D51">
        <w:t xml:space="preserve">Spanish </w:t>
      </w:r>
      <w:r w:rsidR="00DB6F2A" w:rsidRPr="00A00D51">
        <w:t xml:space="preserve">or </w:t>
      </w:r>
      <w:r w:rsidR="000D573F" w:rsidRPr="00A00D51">
        <w:t>Vietnamese</w:t>
      </w:r>
      <w:r w:rsidRPr="00A00D51">
        <w:t>.</w:t>
      </w:r>
    </w:p>
    <w:p w14:paraId="60E76C8B" w14:textId="083F23B0" w:rsidR="000D573F" w:rsidRPr="00A00D51" w:rsidRDefault="00DB6F2A" w:rsidP="004D6F4F">
      <w:pPr>
        <w:pStyle w:val="Heading5"/>
      </w:pPr>
      <w:r w:rsidRPr="00A00D51">
        <w:t>Student Privacy</w:t>
      </w:r>
    </w:p>
    <w:p w14:paraId="293C0995" w14:textId="456058CE" w:rsidR="000D573F" w:rsidRPr="00A00D51" w:rsidRDefault="000D573F" w:rsidP="008660CA">
      <w:r w:rsidRPr="00A00D51">
        <w:t xml:space="preserve">This report contains </w:t>
      </w:r>
      <w:r w:rsidR="00037122" w:rsidRPr="00A00D51">
        <w:t>s</w:t>
      </w:r>
      <w:r w:rsidR="00DB6F2A" w:rsidRPr="00A00D51">
        <w:t xml:space="preserve">tudent </w:t>
      </w:r>
      <w:r w:rsidR="00037122" w:rsidRPr="00A00D51">
        <w:t>personally identifiable information</w:t>
      </w:r>
      <w:r w:rsidR="00DB6F2A" w:rsidRPr="00A00D51">
        <w:t xml:space="preserve"> (PII)</w:t>
      </w:r>
      <w:r w:rsidRPr="00A00D51">
        <w:t xml:space="preserve">. </w:t>
      </w:r>
      <w:r w:rsidR="00DB6F2A" w:rsidRPr="00A00D51">
        <w:t>Therefore, o</w:t>
      </w:r>
      <w:r w:rsidRPr="00A00D51">
        <w:t xml:space="preserve">nly users with authorization </w:t>
      </w:r>
      <w:r w:rsidR="002A0FFD" w:rsidRPr="00A00D51">
        <w:t xml:space="preserve">and system permissions </w:t>
      </w:r>
      <w:r w:rsidRPr="00A00D51">
        <w:t xml:space="preserve">to </w:t>
      </w:r>
      <w:r w:rsidR="00E95378" w:rsidRPr="00A00D51">
        <w:t xml:space="preserve">access </w:t>
      </w:r>
      <w:r w:rsidRPr="00A00D51">
        <w:t>PII for this student can view this report.</w:t>
      </w:r>
      <w:r w:rsidR="00DB6F2A" w:rsidRPr="00A00D51">
        <w:t xml:space="preserve"> Authorization and permissions </w:t>
      </w:r>
      <w:r w:rsidR="009F78E2" w:rsidRPr="00A00D51">
        <w:t xml:space="preserve">are </w:t>
      </w:r>
      <w:r w:rsidR="00DB6F2A" w:rsidRPr="00A00D51">
        <w:t xml:space="preserve">set by each state and passed to the Reporting </w:t>
      </w:r>
      <w:r w:rsidR="007524C3" w:rsidRPr="00A00D51">
        <w:t>S</w:t>
      </w:r>
      <w:r w:rsidR="00DB6F2A" w:rsidRPr="00A00D51">
        <w:t>ystem when a user logs in</w:t>
      </w:r>
      <w:r w:rsidR="00D2276D" w:rsidRPr="00A00D51">
        <w:t xml:space="preserve"> </w:t>
      </w:r>
      <w:r w:rsidR="00DB6F2A" w:rsidRPr="00A00D51">
        <w:t>to the system.</w:t>
      </w:r>
    </w:p>
    <w:p w14:paraId="54A6DE2F" w14:textId="77777777" w:rsidR="00DB6F2A" w:rsidRPr="00A00D51" w:rsidRDefault="00DB6F2A" w:rsidP="008660CA"/>
    <w:p w14:paraId="59935C76" w14:textId="3A6E3D94" w:rsidR="00322664" w:rsidRPr="00A00D51" w:rsidRDefault="00322664" w:rsidP="001221CE">
      <w:pPr>
        <w:pStyle w:val="ListParagraph"/>
        <w:numPr>
          <w:ilvl w:val="0"/>
          <w:numId w:val="22"/>
        </w:numPr>
      </w:pPr>
      <w:r w:rsidRPr="00A00D51">
        <w:t xml:space="preserve">In order to see a given Individual STUDENT Report, a user </w:t>
      </w:r>
      <w:r w:rsidR="00CF6D90" w:rsidRPr="00A00D51">
        <w:t xml:space="preserve">must </w:t>
      </w:r>
      <w:r w:rsidR="005A3C45" w:rsidRPr="00A00D51">
        <w:t>meet these three requirements</w:t>
      </w:r>
      <w:r w:rsidRPr="00A00D51">
        <w:t>:</w:t>
      </w:r>
    </w:p>
    <w:p w14:paraId="479FE9AD" w14:textId="323D2D62" w:rsidR="00322664" w:rsidRPr="00A00D51" w:rsidRDefault="00322664" w:rsidP="001221CE">
      <w:pPr>
        <w:pStyle w:val="ListParagraph"/>
        <w:numPr>
          <w:ilvl w:val="1"/>
          <w:numId w:val="22"/>
        </w:numPr>
      </w:pPr>
      <w:r w:rsidRPr="00A00D51">
        <w:t>Have appropriate external authorization to access PII</w:t>
      </w:r>
    </w:p>
    <w:p w14:paraId="10367F14" w14:textId="7002E18A" w:rsidR="00322664" w:rsidRPr="00A00D51" w:rsidRDefault="00322664" w:rsidP="001221CE">
      <w:pPr>
        <w:pStyle w:val="ListParagraph"/>
        <w:numPr>
          <w:ilvl w:val="1"/>
          <w:numId w:val="22"/>
        </w:numPr>
      </w:pPr>
      <w:r w:rsidRPr="00A00D51">
        <w:t>Be authenticated through the Smarter Balanced operational Single Sign-On component</w:t>
      </w:r>
    </w:p>
    <w:p w14:paraId="2FBF62AF" w14:textId="20A68C57" w:rsidR="00322664" w:rsidRPr="00A00D51" w:rsidRDefault="00322664" w:rsidP="001221CE">
      <w:pPr>
        <w:pStyle w:val="ListParagraph"/>
        <w:numPr>
          <w:ilvl w:val="1"/>
          <w:numId w:val="22"/>
        </w:numPr>
      </w:pPr>
      <w:r w:rsidRPr="00A00D51">
        <w:t xml:space="preserve">Have appropriate permissions </w:t>
      </w:r>
      <w:r w:rsidR="00DB6F2A" w:rsidRPr="00A00D51">
        <w:t xml:space="preserve">for that student </w:t>
      </w:r>
      <w:r w:rsidRPr="00A00D51">
        <w:t>assigned to their user account through the Smarter Balanced Permissions component</w:t>
      </w:r>
    </w:p>
    <w:p w14:paraId="4AEDE556" w14:textId="09024061" w:rsidR="00C05B3C" w:rsidRPr="00A00D51" w:rsidRDefault="00C05B3C" w:rsidP="001221CE">
      <w:pPr>
        <w:pStyle w:val="ListParagraph"/>
        <w:numPr>
          <w:ilvl w:val="0"/>
          <w:numId w:val="22"/>
        </w:numPr>
      </w:pPr>
      <w:r w:rsidRPr="00A00D51">
        <w:t xml:space="preserve">The Smarter Balanced Single Sign-On component </w:t>
      </w:r>
      <w:r w:rsidR="009F78E2" w:rsidRPr="00A00D51">
        <w:t xml:space="preserve">does </w:t>
      </w:r>
      <w:r w:rsidRPr="00A00D51">
        <w:t>not contain accounts, user</w:t>
      </w:r>
      <w:r w:rsidR="005A3C45" w:rsidRPr="00A00D51">
        <w:t xml:space="preserve"> </w:t>
      </w:r>
      <w:r w:rsidRPr="00A00D51">
        <w:t>names or passwords for students or parents, but contain</w:t>
      </w:r>
      <w:r w:rsidR="009F78E2" w:rsidRPr="00A00D51">
        <w:t>s</w:t>
      </w:r>
      <w:r w:rsidRPr="00A00D51">
        <w:t xml:space="preserve"> accounts with user</w:t>
      </w:r>
      <w:r w:rsidR="005A3C45" w:rsidRPr="00A00D51">
        <w:t xml:space="preserve"> </w:t>
      </w:r>
      <w:r w:rsidRPr="00A00D51">
        <w:t xml:space="preserve">names and passwords for registered educators and administrators. This means that parents and students cannot access the report online directly </w:t>
      </w:r>
      <w:r w:rsidR="00820E9B" w:rsidRPr="00A00D51">
        <w:t>through</w:t>
      </w:r>
      <w:r w:rsidRPr="00A00D51">
        <w:t xml:space="preserve"> the Consortium system, but rather mediated either by their educator/administrator or in printed form. </w:t>
      </w:r>
    </w:p>
    <w:p w14:paraId="2B2C2B33" w14:textId="366C81BC" w:rsidR="000D573F" w:rsidRPr="00A00D51" w:rsidRDefault="000D573F" w:rsidP="001221CE">
      <w:pPr>
        <w:pStyle w:val="ListParagraph"/>
        <w:numPr>
          <w:ilvl w:val="0"/>
          <w:numId w:val="22"/>
        </w:numPr>
      </w:pPr>
      <w:r w:rsidRPr="00A00D51">
        <w:t xml:space="preserve">Provisioning of the Individual </w:t>
      </w:r>
      <w:r w:rsidR="00AF45F8" w:rsidRPr="00A00D51">
        <w:t xml:space="preserve">STUDENT </w:t>
      </w:r>
      <w:r w:rsidRPr="00A00D51">
        <w:t xml:space="preserve">Report in printer-friendly format (in </w:t>
      </w:r>
      <w:r w:rsidR="00322664" w:rsidRPr="00A00D51">
        <w:t xml:space="preserve">either the default gray-scale or in </w:t>
      </w:r>
      <w:r w:rsidRPr="00A00D51">
        <w:t>full color) allow</w:t>
      </w:r>
      <w:r w:rsidR="009F78E2" w:rsidRPr="00A00D51">
        <w:t>s</w:t>
      </w:r>
      <w:r w:rsidRPr="00A00D51">
        <w:t xml:space="preserve"> for offline/paper-based dissemination of the report by schools to parents.</w:t>
      </w:r>
    </w:p>
    <w:p w14:paraId="58822010" w14:textId="49AA4029" w:rsidR="000D573F" w:rsidRPr="00A00D51" w:rsidRDefault="00DB6F2A" w:rsidP="001221CE">
      <w:pPr>
        <w:pStyle w:val="ListParagraph"/>
        <w:numPr>
          <w:ilvl w:val="0"/>
          <w:numId w:val="22"/>
        </w:numPr>
      </w:pPr>
      <w:r w:rsidRPr="00A00D51">
        <w:t xml:space="preserve">The Individual STUDENT Report can be generated by an external system through an Application Programming Interface (API). States </w:t>
      </w:r>
      <w:r w:rsidR="00820E9B" w:rsidRPr="00A00D51">
        <w:t>can</w:t>
      </w:r>
      <w:r w:rsidRPr="00A00D51">
        <w:t xml:space="preserve"> configure systems to call the Smarter Balanced system and generate student reports on behalf of their educators. Any system that wanted to generate a student report would need the same authorizations and permissions as an individual user.</w:t>
      </w:r>
    </w:p>
    <w:p w14:paraId="411C4A3B" w14:textId="6388A0C2" w:rsidR="00C05B3C" w:rsidRPr="00A00D51" w:rsidRDefault="00C05B3C" w:rsidP="001221CE">
      <w:pPr>
        <w:pStyle w:val="ListParagraph"/>
        <w:numPr>
          <w:ilvl w:val="0"/>
          <w:numId w:val="22"/>
        </w:numPr>
      </w:pPr>
      <w:r w:rsidRPr="00A00D51">
        <w:t xml:space="preserve">For parents and students to be able to see this report online via a </w:t>
      </w:r>
      <w:r w:rsidR="00C043BF" w:rsidRPr="00A00D51">
        <w:t>s</w:t>
      </w:r>
      <w:r w:rsidRPr="00A00D51">
        <w:t xml:space="preserve">tate-operated reporting system, the </w:t>
      </w:r>
      <w:r w:rsidR="00C043BF" w:rsidRPr="00A00D51">
        <w:t>s</w:t>
      </w:r>
      <w:r w:rsidRPr="00A00D51">
        <w:t>tate need</w:t>
      </w:r>
      <w:r w:rsidR="009F78E2" w:rsidRPr="00A00D51">
        <w:t>s</w:t>
      </w:r>
      <w:r w:rsidRPr="00A00D51">
        <w:t xml:space="preserve"> to integrate with the Smarter Balanced Single Sign-On component in order to authenticate their user accounts, verify their permissions, and provide their users with access.</w:t>
      </w:r>
    </w:p>
    <w:p w14:paraId="1314EC2B" w14:textId="166EC00C" w:rsidR="000D573F" w:rsidRDefault="00322664" w:rsidP="001221CE">
      <w:pPr>
        <w:pStyle w:val="ListParagraph"/>
        <w:numPr>
          <w:ilvl w:val="0"/>
          <w:numId w:val="22"/>
        </w:numPr>
      </w:pPr>
      <w:r w:rsidRPr="00A00D51">
        <w:t>The data that drive Individual STUDENT Reports</w:t>
      </w:r>
      <w:r w:rsidR="00C043BF" w:rsidRPr="00A00D51">
        <w:t>—</w:t>
      </w:r>
      <w:r w:rsidRPr="00A00D51">
        <w:t xml:space="preserve">including </w:t>
      </w:r>
      <w:r w:rsidR="000D573F" w:rsidRPr="00A00D51">
        <w:t>Overall (scale</w:t>
      </w:r>
      <w:r w:rsidR="00C01B3D" w:rsidRPr="00A00D51">
        <w:t xml:space="preserve"> </w:t>
      </w:r>
      <w:r w:rsidR="000D573F" w:rsidRPr="00A00D51">
        <w:t>score, error band, and achievement level) and Claim (scale</w:t>
      </w:r>
      <w:r w:rsidR="00C01B3D" w:rsidRPr="00A00D51">
        <w:t xml:space="preserve"> </w:t>
      </w:r>
      <w:r w:rsidR="000D573F" w:rsidRPr="00A00D51">
        <w:t xml:space="preserve">score, error band, and claim level) </w:t>
      </w:r>
      <w:r w:rsidRPr="00A00D51">
        <w:t>data</w:t>
      </w:r>
      <w:r w:rsidR="00C043BF" w:rsidRPr="00A00D51">
        <w:t>—</w:t>
      </w:r>
      <w:r w:rsidRPr="00A00D51">
        <w:t>are</w:t>
      </w:r>
      <w:r w:rsidR="000D573F" w:rsidRPr="00A00D51">
        <w:t xml:space="preserve"> calculated by the </w:t>
      </w:r>
      <w:r w:rsidRPr="00A00D51">
        <w:t>Test I</w:t>
      </w:r>
      <w:r w:rsidR="000D573F" w:rsidRPr="00A00D51">
        <w:t xml:space="preserve">ntegration component and passed to the </w:t>
      </w:r>
      <w:r w:rsidRPr="00A00D51">
        <w:t>Data Warehouse</w:t>
      </w:r>
      <w:r w:rsidR="00432A66" w:rsidRPr="00A00D51">
        <w:t xml:space="preserve">. </w:t>
      </w:r>
      <w:r w:rsidRPr="00A00D51">
        <w:t>Neither the Reporting System nor the Data Warehouse calculate or compute scores, error bands, or performance levels.</w:t>
      </w:r>
    </w:p>
    <w:p w14:paraId="69CD3922" w14:textId="77777777" w:rsidR="00DC2501" w:rsidRDefault="00DC2501" w:rsidP="00DC2501"/>
    <w:p w14:paraId="480C39FD" w14:textId="77777777" w:rsidR="00DC2501" w:rsidRDefault="00DC2501" w:rsidP="00DC2501"/>
    <w:p w14:paraId="02910C00" w14:textId="77777777" w:rsidR="00DC2501" w:rsidRDefault="00DC2501" w:rsidP="00DC2501"/>
    <w:p w14:paraId="118606CA" w14:textId="77777777" w:rsidR="00DC2501" w:rsidRDefault="00DC2501" w:rsidP="00DC2501"/>
    <w:p w14:paraId="5DBF1BFF" w14:textId="77777777" w:rsidR="00DC2501" w:rsidRDefault="00DC2501" w:rsidP="00DC2501"/>
    <w:p w14:paraId="07A1E15A" w14:textId="77777777" w:rsidR="00DC2501" w:rsidRDefault="00DC2501" w:rsidP="00DC2501"/>
    <w:p w14:paraId="684EF9C2" w14:textId="77777777" w:rsidR="00DC2501" w:rsidRDefault="00DC2501" w:rsidP="00DC2501"/>
    <w:p w14:paraId="4D13EA23" w14:textId="055AE06E" w:rsidR="001D30C8" w:rsidRDefault="001D30C8" w:rsidP="001D30C8">
      <w:pPr>
        <w:pStyle w:val="Heading3"/>
        <w:numPr>
          <w:ilvl w:val="3"/>
          <w:numId w:val="10"/>
        </w:numPr>
      </w:pPr>
      <w:bookmarkStart w:id="34" w:name="_Toc291348462"/>
      <w:bookmarkStart w:id="35" w:name="_Ref303592611"/>
      <w:bookmarkStart w:id="36" w:name="_Ref303592617"/>
      <w:bookmarkStart w:id="37" w:name="_Ref303592622"/>
      <w:bookmarkStart w:id="38" w:name="_Toc436058861"/>
      <w:bookmarkStart w:id="39" w:name="_Ref252627706"/>
      <w:bookmarkStart w:id="40" w:name="_Ref252663564"/>
      <w:bookmarkStart w:id="41" w:name="_Ref271379554"/>
      <w:bookmarkStart w:id="42" w:name="_Ref274239053"/>
      <w:bookmarkStart w:id="43" w:name="_Ref274239058"/>
      <w:bookmarkStart w:id="44" w:name="_Ref252627693"/>
      <w:bookmarkStart w:id="45" w:name="_Ref252663517"/>
      <w:bookmarkEnd w:id="23"/>
      <w:bookmarkEnd w:id="24"/>
      <w:r>
        <w:t>Interim Assessment Block (IAB) Individual STUDENT Report</w:t>
      </w:r>
      <w:bookmarkEnd w:id="34"/>
      <w:bookmarkEnd w:id="35"/>
      <w:bookmarkEnd w:id="36"/>
      <w:bookmarkEnd w:id="37"/>
      <w:bookmarkEnd w:id="38"/>
    </w:p>
    <w:p w14:paraId="71BA47F3" w14:textId="77777777" w:rsidR="001D30C8" w:rsidRDefault="001D30C8" w:rsidP="001D30C8"/>
    <w:p w14:paraId="6C9824AA" w14:textId="1A3692CA" w:rsidR="001D30C8" w:rsidRPr="00B07067" w:rsidRDefault="000C7C2C" w:rsidP="001D30C8">
      <w:r>
        <w:t xml:space="preserve">An </w:t>
      </w:r>
      <w:r w:rsidR="001D30C8" w:rsidRPr="00B07067">
        <w:t xml:space="preserve">Interim Assessment Block (IAB) </w:t>
      </w:r>
      <w:r>
        <w:t xml:space="preserve">is </w:t>
      </w:r>
      <w:r w:rsidR="001D30C8" w:rsidRPr="00B07067">
        <w:t>administered and scored locally and</w:t>
      </w:r>
      <w:r>
        <w:t xml:space="preserve"> </w:t>
      </w:r>
      <w:r w:rsidR="001D30C8" w:rsidRPr="00B07067">
        <w:t xml:space="preserve">reported as </w:t>
      </w:r>
      <w:r>
        <w:t xml:space="preserve">an </w:t>
      </w:r>
      <w:r w:rsidR="001D30C8" w:rsidRPr="00B07067">
        <w:t xml:space="preserve">individual result, even if several blocks are assessed in one sitting. Blocks are designed on a per-grade basis, and the list of blocks is available from Smarter Balanced in the </w:t>
      </w:r>
      <w:hyperlink r:id="rId71" w:history="1">
        <w:r w:rsidR="001D30C8" w:rsidRPr="00B07067">
          <w:rPr>
            <w:rStyle w:val="Hyperlink"/>
          </w:rPr>
          <w:t>Interim Assessment Statement of Purpose</w:t>
        </w:r>
      </w:hyperlink>
      <w:r w:rsidR="001D30C8" w:rsidRPr="00B07067">
        <w:t>.</w:t>
      </w:r>
    </w:p>
    <w:p w14:paraId="23C37636" w14:textId="77777777" w:rsidR="001D30C8" w:rsidRPr="00B07067" w:rsidRDefault="001D30C8" w:rsidP="001D30C8"/>
    <w:p w14:paraId="758C416C" w14:textId="32B36A44" w:rsidR="001D30C8" w:rsidRPr="001D30C8" w:rsidRDefault="001D30C8" w:rsidP="001D30C8">
      <w:r w:rsidRPr="00B07067">
        <w:t xml:space="preserve">Reporting for Interim Assessment Blocks is focused on communicating the block-level results for a </w:t>
      </w:r>
      <w:r w:rsidR="00E20CE4">
        <w:t>List of Students by Assessment GRADE</w:t>
      </w:r>
      <w:r w:rsidRPr="00B07067">
        <w:t>, and for individual student reporting. Like Interim Comprehensive reports, IAB results are not aggregated. As IABs are locally scored, educators will see individual student responses through the Scoring component.</w:t>
      </w:r>
    </w:p>
    <w:p w14:paraId="6C72C402" w14:textId="77777777" w:rsidR="001D30C8" w:rsidRPr="00B07067" w:rsidRDefault="001D30C8" w:rsidP="001D30C8"/>
    <w:p w14:paraId="09D66C8D" w14:textId="6A12A555" w:rsidR="001D30C8" w:rsidRPr="00B07067" w:rsidRDefault="001D30C8" w:rsidP="001D30C8">
      <w:pPr>
        <w:pStyle w:val="BodyText"/>
      </w:pPr>
      <w:r>
        <w:t>The Individual STUDENT R</w:t>
      </w:r>
      <w:r w:rsidRPr="00B07067">
        <w:t>eport presents individual student assessment scores for a given interim block assessment. The scores and descriptions provide context for understanding what the assessment has measured and how to interpret the scores and scoring categories.</w:t>
      </w:r>
    </w:p>
    <w:p w14:paraId="020F1F63" w14:textId="77777777" w:rsidR="001D30C8" w:rsidRPr="00B07067" w:rsidRDefault="001D30C8" w:rsidP="001D30C8">
      <w:pPr>
        <w:pStyle w:val="BodyText"/>
      </w:pPr>
      <w:r w:rsidRPr="00B07067">
        <w:t>Educators, students, parents and guardians may use this report to understand a student’s achievement, progress toward mastery of the Common Core State Standards and attainment of the academic knowledge and skills required to be college content- and career-ready. The report may provide context for a parent-teacher conference or, together with other instructional data, may help to identify areas for instructional focus.</w:t>
      </w:r>
    </w:p>
    <w:p w14:paraId="1933DB5B" w14:textId="739EEB3D" w:rsidR="001D30C8" w:rsidRPr="00B07067" w:rsidRDefault="001D30C8" w:rsidP="001D30C8">
      <w:pPr>
        <w:pStyle w:val="BodyText"/>
      </w:pPr>
      <w:r w:rsidRPr="00B07067">
        <w:t xml:space="preserve">A single Individual </w:t>
      </w:r>
      <w:r w:rsidR="00C77E47">
        <w:t>STUDENT</w:t>
      </w:r>
      <w:r w:rsidR="00C77E47" w:rsidRPr="00B07067">
        <w:t xml:space="preserve"> </w:t>
      </w:r>
      <w:r w:rsidRPr="00B07067">
        <w:t xml:space="preserve">Report </w:t>
      </w:r>
      <w:r w:rsidR="00C77E47">
        <w:t>is</w:t>
      </w:r>
      <w:r w:rsidRPr="00B07067">
        <w:t xml:space="preserve"> provided for all the interim block assessments that a student has taken in a given academic year. </w:t>
      </w:r>
    </w:p>
    <w:p w14:paraId="7572E2FC" w14:textId="77777777" w:rsidR="001D30C8" w:rsidRPr="00B07067" w:rsidRDefault="001D30C8" w:rsidP="001D30C8"/>
    <w:p w14:paraId="537AE5D7" w14:textId="77777777" w:rsidR="001D30C8" w:rsidRPr="00B07067" w:rsidRDefault="001D30C8" w:rsidP="00447F31">
      <w:pPr>
        <w:keepNext/>
        <w:ind w:left="720"/>
      </w:pPr>
      <w:r>
        <w:rPr>
          <w:noProof/>
        </w:rPr>
        <w:lastRenderedPageBreak/>
        <mc:AlternateContent>
          <mc:Choice Requires="wpg">
            <w:drawing>
              <wp:anchor distT="0" distB="0" distL="114300" distR="114300" simplePos="0" relativeHeight="251918336" behindDoc="0" locked="0" layoutInCell="1" allowOverlap="1" wp14:anchorId="032C1E10" wp14:editId="70B5F0EB">
                <wp:simplePos x="0" y="0"/>
                <wp:positionH relativeFrom="column">
                  <wp:posOffset>297712</wp:posOffset>
                </wp:positionH>
                <wp:positionV relativeFrom="paragraph">
                  <wp:posOffset>212887</wp:posOffset>
                </wp:positionV>
                <wp:extent cx="4646428" cy="3782658"/>
                <wp:effectExtent l="76200" t="57150" r="1905" b="104140"/>
                <wp:wrapNone/>
                <wp:docPr id="18" name="Group 18"/>
                <wp:cNvGraphicFramePr/>
                <a:graphic xmlns:a="http://schemas.openxmlformats.org/drawingml/2006/main">
                  <a:graphicData uri="http://schemas.microsoft.com/office/word/2010/wordprocessingGroup">
                    <wpg:wgp>
                      <wpg:cNvGrpSpPr/>
                      <wpg:grpSpPr>
                        <a:xfrm>
                          <a:off x="0" y="0"/>
                          <a:ext cx="4646428" cy="3782658"/>
                          <a:chOff x="-279105" y="-74428"/>
                          <a:chExt cx="4646428" cy="3782658"/>
                        </a:xfrm>
                      </wpg:grpSpPr>
                      <wps:wsp>
                        <wps:cNvPr id="226" name="Oval 12"/>
                        <wps:cNvSpPr>
                          <a:spLocks noChangeArrowheads="1"/>
                        </wps:cNvSpPr>
                        <wps:spPr bwMode="auto">
                          <a:xfrm>
                            <a:off x="-279105" y="-74428"/>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247370B"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wps:wsp>
                        <wps:cNvPr id="227" name="Oval 11"/>
                        <wps:cNvSpPr>
                          <a:spLocks noChangeArrowheads="1"/>
                        </wps:cNvSpPr>
                        <wps:spPr bwMode="auto">
                          <a:xfrm>
                            <a:off x="1206795" y="39872"/>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BE1A02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229" name="Oval 13"/>
                        <wps:cNvSpPr>
                          <a:spLocks noChangeArrowheads="1"/>
                        </wps:cNvSpPr>
                        <wps:spPr bwMode="auto">
                          <a:xfrm>
                            <a:off x="-279105" y="268472"/>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83DD0F3"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230" name="Oval 10"/>
                        <wps:cNvSpPr>
                          <a:spLocks noChangeArrowheads="1"/>
                        </wps:cNvSpPr>
                        <wps:spPr bwMode="auto">
                          <a:xfrm>
                            <a:off x="1892595" y="268472"/>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89A23E3"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234" name="Oval 9"/>
                        <wps:cNvSpPr>
                          <a:spLocks noChangeArrowheads="1"/>
                        </wps:cNvSpPr>
                        <wps:spPr bwMode="auto">
                          <a:xfrm>
                            <a:off x="2738104" y="228608"/>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AB03A57"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s:wsp>
                        <wps:cNvPr id="238" name="Oval 8"/>
                        <wps:cNvSpPr>
                          <a:spLocks noChangeArrowheads="1"/>
                        </wps:cNvSpPr>
                        <wps:spPr bwMode="auto">
                          <a:xfrm>
                            <a:off x="3538244" y="154172"/>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4F313B5"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286" name="Oval 7"/>
                        <wps:cNvSpPr>
                          <a:spLocks noChangeArrowheads="1"/>
                        </wps:cNvSpPr>
                        <wps:spPr bwMode="auto">
                          <a:xfrm>
                            <a:off x="4138723" y="228616"/>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F45F8F2"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37" name="Oval 6"/>
                        <wps:cNvSpPr>
                          <a:spLocks noChangeArrowheads="1"/>
                        </wps:cNvSpPr>
                        <wps:spPr bwMode="auto">
                          <a:xfrm>
                            <a:off x="-127598" y="1028708"/>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6F4C0A7"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40" name="Oval 5"/>
                        <wps:cNvSpPr>
                          <a:spLocks noChangeArrowheads="1"/>
                        </wps:cNvSpPr>
                        <wps:spPr bwMode="auto">
                          <a:xfrm>
                            <a:off x="876311" y="1313138"/>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ED10F9E"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43" name="Oval 3"/>
                        <wps:cNvSpPr>
                          <a:spLocks noChangeArrowheads="1"/>
                        </wps:cNvSpPr>
                        <wps:spPr bwMode="auto">
                          <a:xfrm>
                            <a:off x="2146891" y="1597156"/>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A4459E2"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wps:txbx>
                        <wps:bodyPr rot="0" vert="horz" wrap="square" lIns="0" tIns="0" rIns="0" bIns="0" anchor="ctr" anchorCtr="0" upright="1">
                          <a:noAutofit/>
                        </wps:bodyPr>
                      </wps:wsp>
                      <wps:wsp>
                        <wps:cNvPr id="290" name="Oval 4"/>
                        <wps:cNvSpPr>
                          <a:spLocks noChangeArrowheads="1"/>
                        </wps:cNvSpPr>
                        <wps:spPr bwMode="auto">
                          <a:xfrm>
                            <a:off x="-47860" y="347963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42B8851"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2C1E10" id="Group 18" o:spid="_x0000_s1056" style="position:absolute;left:0;text-align:left;margin-left:23.45pt;margin-top:16.75pt;width:365.85pt;height:297.85pt;z-index:251918336;mso-position-horizontal-relative:text;mso-position-vertical-relative:text;mso-width-relative:margin;mso-height-relative:margin" coordorigin="-2791,-744" coordsize="46464,37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">
                <v:oval id="Oval 12" o:spid="_x0000_s1057" style="position:absolute;left:-2791;top:-744;width:2286;height:2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G6jsQA&#10;AADcAAAADwAAAGRycy9kb3ducmV2LnhtbESPQWvCQBCF7wX/wzIFb82mKYiJriIGi9CTaS/ehuw0&#10;Cc3Oht1Vo7/eLQgeH2/e9+Yt16PpxZmc7ywreE9SEMS11R03Cn6+d29zED4ga+wtk4IreVivJi9L&#10;LLS98IHOVWhEhLAvUEEbwlBI6euWDPrEDsTR+7XOYIjSNVI7vES46WWWpjNpsOPY0OJA25bqv+pk&#10;4hv7m/PlR1Xe8s2X1cdcXz/LXKnp67hZgAg0hufxI73XCrJsBv9jIgH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uo7EAAAA3AAAAA8AAAAAAAAAAAAAAAAAmAIAAGRycy9k&#10;b3ducmV2LnhtbFBLBQYAAAAABAAEAPUAAACJAwAAAAA=&#10;" fillcolor="#43b02a" stroked="f">
                  <v:shadow on="t" color="black" opacity="22936f" origin=",.5" offset="0,.63889mm"/>
                  <v:textbox inset="0,0,0,0">
                    <w:txbxContent>
                      <w:p w14:paraId="5247370B"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v:textbox>
                </v:oval>
                <v:oval id="Oval 11" o:spid="_x0000_s1058" style="position:absolute;left:12067;top:39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0fFcQA&#10;AADcAAAADwAAAGRycy9kb3ducmV2LnhtbESPQWvCQBCF7wX/wzJCb3VjhLaJriIGi+CpqRdvQ3ZM&#10;gtnZsLtq9Nd3hUKPjzfve/MWq8F04krOt5YVTCcJCOLK6pZrBYef7dsnCB+QNXaWScGdPKyWo5cF&#10;5tre+JuuZahFhLDPUUETQp9L6auGDPqJ7Ymjd7LOYIjS1VI7vEW46WSaJO/SYMuxocGeNg1V5/Ji&#10;4hu7h/PFrCwe2Xpv9THT968iU+p1PKznIAIN4f/4L73TCtL0A55jIgH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tHxXEAAAA3AAAAA8AAAAAAAAAAAAAAAAAmAIAAGRycy9k&#10;b3ducmV2LnhtbFBLBQYAAAAABAAEAPUAAACJAwAAAAA=&#10;" fillcolor="#43b02a" stroked="f">
                  <v:shadow on="t" color="black" opacity="22936f" origin=",.5" offset="0,.63889mm"/>
                  <v:textbox inset="0,0,0,0">
                    <w:txbxContent>
                      <w:p w14:paraId="4BE1A02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v:textbox>
                </v:oval>
                <v:oval id="Oval 13" o:spid="_x0000_s1059" style="position:absolute;left:-2791;top:268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u/MQA&#10;AADcAAAADwAAAGRycy9kb3ducmV2LnhtbESPQWvCQBCF7wX/wzJCb3VjCtJEVxFDi+Cp0Yu3ITsm&#10;wexs2F01+utdodDj48373rzFajCduJLzrWUF00kCgriyuuVawWH//fEFwgdkjZ1lUnAnD6vl6G2B&#10;ubY3/qVrGWoRIexzVNCE0OdS+qohg35ie+LonawzGKJ0tdQObxFuOpkmyUwabDk2NNjTpqHqXF5M&#10;fGP7cL74LItHtt5Zfcz0/afIlHofD+s5iEBD+D/+S2+1gjTN4DUmEk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LvzEAAAA3AAAAA8AAAAAAAAAAAAAAAAAmAIAAGRycy9k&#10;b3ducmV2LnhtbFBLBQYAAAAABAAEAPUAAACJAwAAAAA=&#10;" fillcolor="#43b02a" stroked="f">
                  <v:shadow on="t" color="black" opacity="22936f" origin=",.5" offset="0,.63889mm"/>
                  <v:textbox inset="0,0,0,0">
                    <w:txbxContent>
                      <w:p w14:paraId="383DD0F3"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v:textbox>
                </v:oval>
                <v:oval id="Oval 10" o:spid="_x0000_s1060" style="position:absolute;left:18925;top:268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0RvMQA&#10;AADcAAAADwAAAGRycy9kb3ducmV2LnhtbESPwWrCQBCG74W+wzKF3uqmCsWkriIGRejJ6MXbkJ0m&#10;odnZsLtq9Ok7h0KPwz//N98sVqPr1ZVC7DwbeJ9koIhrbztuDJyO27c5qJiQLfaeycCdIqyWz08L&#10;LKy/8YGuVWqUQDgWaKBNaSi0jnVLDuPED8SSffvgMMkYGm0D3gTuej3Nsg/tsGO50OJAm5bqn+ri&#10;RGP/CLGcVeUjX395e87tfVfmxry+jOtPUInG9L/8195bA9OZ6MszQg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dEbzEAAAA3AAAAA8AAAAAAAAAAAAAAAAAmAIAAGRycy9k&#10;b3ducmV2LnhtbFBLBQYAAAAABAAEAPUAAACJAwAAAAA=&#10;" fillcolor="#43b02a" stroked="f">
                  <v:shadow on="t" color="black" opacity="22936f" origin=",.5" offset="0,.63889mm"/>
                  <v:textbox inset="0,0,0,0">
                    <w:txbxContent>
                      <w:p w14:paraId="489A23E3"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v:textbox>
                </v:oval>
                <v:oval id="Oval 9" o:spid="_x0000_s1061" style="position:absolute;left:27381;top:228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YXv8QA&#10;AADcAAAADwAAAGRycy9kb3ducmV2LnhtbESPQWvCQBCF7wX/wzKCt7pRSzHRVcRQETw1evE2ZMck&#10;mJ0Nu1uN/vquUOjx8eZ9b95y3ZtW3Mj5xrKCyTgBQVxa3XCl4HT8ep+D8AFZY2uZFDzIw3o1eFti&#10;pu2dv+lWhEpECPsMFdQhdJmUvqzJoB/bjjh6F+sMhihdJbXDe4SbVk6T5FMabDg21NjRtqbyWvyY&#10;+Mb+6Xw+K/JnujlYfU71Y5enSo2G/WYBIlAf/o//0nutYDr7gNeYSA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mF7/EAAAA3AAAAA8AAAAAAAAAAAAAAAAAmAIAAGRycy9k&#10;b3ducmV2LnhtbFBLBQYAAAAABAAEAPUAAACJAwAAAAA=&#10;" fillcolor="#43b02a" stroked="f">
                  <v:shadow on="t" color="black" opacity="22936f" origin=",.5" offset="0,.63889mm"/>
                  <v:textbox inset="0,0,0,0">
                    <w:txbxContent>
                      <w:p w14:paraId="5AB03A57"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v:textbox>
                </v:oval>
                <v:oval id="Oval 8" o:spid="_x0000_s1062" style="position:absolute;left:35382;top:154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dusQA&#10;AADcAAAADwAAAGRycy9kb3ducmV2LnhtbESPwWrCQBCG74W+wzKF3uqmCsWkriIGRejJ6MXbkJ0m&#10;odnZsLtq9Ok7h0KPwz//N98sVqPr1ZVC7DwbeJ9koIhrbztuDJyO27c5qJiQLfaeycCdIqyWz08L&#10;LKy/8YGuVWqUQDgWaKBNaSi0jnVLDuPED8SSffvgMMkYGm0D3gTuej3Nsg/tsGO50OJAm5bqn+ri&#10;RGP/CLGcVeUjX395e87tfVfmxry+jOtPUInG9L/8195bA9OZ2MozQg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rHbrEAAAA3AAAAA8AAAAAAAAAAAAAAAAAmAIAAGRycy9k&#10;b3ducmV2LnhtbFBLBQYAAAAABAAEAPUAAACJAwAAAAA=&#10;" fillcolor="#43b02a" stroked="f">
                  <v:shadow on="t" color="black" opacity="22936f" origin=",.5" offset="0,.63889mm"/>
                  <v:textbox inset="0,0,0,0">
                    <w:txbxContent>
                      <w:p w14:paraId="64F313B5"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v:textbox>
                </v:oval>
                <v:oval id="Oval 7" o:spid="_x0000_s1063" style="position:absolute;left:41387;top:228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ltMMA&#10;AADcAAAADwAAAGRycy9kb3ducmV2LnhtbESPQYvCMBCF7wv+hzDC3tZUF8RWo4hFETxt9eJtaMa2&#10;2ExKErX6683Cwh4fb9735i1WvWnFnZxvLCsYjxIQxKXVDVcKTsft1wyED8gaW8uk4EkeVsvBxwIz&#10;bR/8Q/ciVCJC2GeooA6hy6T0ZU0G/ch2xNG7WGcwROkqqR0+Ity0cpIkU2mw4dhQY0ebmsprcTPx&#10;jf3L+fy7yF/p+mD1OdXPXZ4q9Tns13MQgfrwf/yX3msFk9kUfsdEAs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fltMMAAADcAAAADwAAAAAAAAAAAAAAAACYAgAAZHJzL2Rv&#10;d25yZXYueG1sUEsFBgAAAAAEAAQA9QAAAIgDAAAAAA==&#10;" fillcolor="#43b02a" stroked="f">
                  <v:shadow on="t" color="black" opacity="22936f" origin=",.5" offset="0,.63889mm"/>
                  <v:textbox inset="0,0,0,0">
                    <w:txbxContent>
                      <w:p w14:paraId="4F45F8F2"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v:textbox>
                </v:oval>
                <v:oval id="Oval 6" o:spid="_x0000_s1064" style="position:absolute;left:-1275;top:10287;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imsQA&#10;AADbAAAADwAAAGRycy9kb3ducmV2LnhtbESPQWvCQBCF74X+h2UK3uqmDahJXUUaKoInYy+9Ddlp&#10;EpqdDbtbTfz1riB4fLx535u3XA+mEydyvrWs4G2agCCurG65VvB9/HpdgPABWWNnmRSM5GG9en5a&#10;Yq7tmQ90KkMtIoR9jgqaEPpcSl81ZNBPbU8cvV/rDIYoXS21w3OEm06+J8lMGmw5NjTY02dD1V/5&#10;b+Ibu4vzRVoWl2yzt/on0+O2yJSavAybDxCBhvA4vqd3WkE6h9uWCA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MYprEAAAA2wAAAA8AAAAAAAAAAAAAAAAAmAIAAGRycy9k&#10;b3ducmV2LnhtbFBLBQYAAAAABAAEAPUAAACJAwAAAAA=&#10;" fillcolor="#43b02a" stroked="f">
                  <v:shadow on="t" color="black" opacity="22936f" origin=",.5" offset="0,.63889mm"/>
                  <v:textbox inset="0,0,0,0">
                    <w:txbxContent>
                      <w:p w14:paraId="36F4C0A7"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v:textbox>
                </v:oval>
                <v:oval id="Oval 5" o:spid="_x0000_s1065" style="position:absolute;left:8763;top:1313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OJk8QA&#10;AADbAAAADwAAAGRycy9kb3ducmV2LnhtbESPwWrCQBCG74W+wzKF3urGVoqJriINLUJPjV68Ddkx&#10;CWZnw+5Wo0/fOQg9Dv/833yzXI+uV2cKsfNsYDrJQBHX3nbcGNjvPl/moGJCtth7JgNXirBePT4s&#10;sbD+wj90rlKjBMKxQANtSkOhdaxbchgnfiCW7OiDwyRjaLQNeBG46/Vrlr1rhx3LhRYH+mipPlW/&#10;TjS2txDLt6q85Ztvbw+5vX6VuTHPT+NmASrRmP6X7+2tNTATe/lFAK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jiZPEAAAA2wAAAA8AAAAAAAAAAAAAAAAAmAIAAGRycy9k&#10;b3ducmV2LnhtbFBLBQYAAAAABAAEAPUAAACJAwAAAAA=&#10;" fillcolor="#43b02a" stroked="f">
                  <v:shadow on="t" color="black" opacity="22936f" origin=",.5" offset="0,.63889mm"/>
                  <v:textbox inset="0,0,0,0">
                    <w:txbxContent>
                      <w:p w14:paraId="2ED10F9E"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v:textbox>
                </v:oval>
                <v:oval id="Oval 3" o:spid="_x0000_s1066" style="position:absolute;left:21468;top:1597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X5MQA&#10;AADbAAAADwAAAGRycy9kb3ducmV2LnhtbESPQWvCQBCF74X+h2UK3uqmjYhJXUUaKoInYy+9Ddlp&#10;EpqdDbtbTfz1riB4fLx535u3XA+mEydyvrWs4G2agCCurG65VvB9/HpdgPABWWNnmRSM5GG9en5a&#10;Yq7tmQ90KkMtIoR9jgqaEPpcSl81ZNBPbU8cvV/rDIYoXS21w3OEm06+J8lcGmw5NjTY02dD1V/5&#10;b+Ibu4vzRVoWl2yzt/on0+O2yJSavAybDxCBhvA4vqd3WsEshduWCA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F+TEAAAA2wAAAA8AAAAAAAAAAAAAAAAAmAIAAGRycy9k&#10;b3ducmV2LnhtbFBLBQYAAAAABAAEAPUAAACJAwAAAAA=&#10;" fillcolor="#43b02a" stroked="f">
                  <v:shadow on="t" color="black" opacity="22936f" origin=",.5" offset="0,.63889mm"/>
                  <v:textbox inset="0,0,0,0">
                    <w:txbxContent>
                      <w:p w14:paraId="2A4459E2"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v:textbox>
                </v:oval>
                <v:oval id="Oval 4" o:spid="_x0000_s1067" style="position:absolute;left:-478;top:34796;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OhsQA&#10;AADcAAAADwAAAGRycy9kb3ducmV2LnhtbESPwWrCQBCG74W+wzJCb3WjBWlSV5EGi+CpaS+9Ddkx&#10;CWZnw+6q0afvHASPwz//N98s16Pr1ZlC7DwbmE0zUMS1tx03Bn5/tq/voGJCtth7JgNXirBePT8t&#10;sbD+wt90rlKjBMKxQANtSkOhdaxbchinfiCW7OCDwyRjaLQNeBG46/U8yxbaYcdyocWBPluqj9XJ&#10;icbuFmL5VpW3fLP39i+3168yN+ZlMm4+QCUa02P53t5ZA/Nc9OUZIYB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7TobEAAAA3AAAAA8AAAAAAAAAAAAAAAAAmAIAAGRycy9k&#10;b3ducmV2LnhtbFBLBQYAAAAABAAEAPUAAACJAwAAAAA=&#10;" fillcolor="#43b02a" stroked="f">
                  <v:shadow on="t" color="black" opacity="22936f" origin=",.5" offset="0,.63889mm"/>
                  <v:textbox inset="0,0,0,0">
                    <w:txbxContent>
                      <w:p w14:paraId="742B8851"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v:textbox>
                </v:oval>
              </v:group>
            </w:pict>
          </mc:Fallback>
        </mc:AlternateContent>
      </w:r>
      <w:r w:rsidRPr="00B07067">
        <w:rPr>
          <w:noProof/>
        </w:rPr>
        <w:drawing>
          <wp:inline distT="0" distB="0" distL="0" distR="0" wp14:anchorId="1C3F2C26" wp14:editId="2F917BD9">
            <wp:extent cx="4466211" cy="50996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66211" cy="5099685"/>
                    </a:xfrm>
                    <a:prstGeom prst="rect">
                      <a:avLst/>
                    </a:prstGeom>
                  </pic:spPr>
                </pic:pic>
              </a:graphicData>
            </a:graphic>
          </wp:inline>
        </w:drawing>
      </w:r>
    </w:p>
    <w:p w14:paraId="2CD05288" w14:textId="77777777" w:rsidR="001D30C8" w:rsidRPr="00B07067" w:rsidRDefault="001D30C8" w:rsidP="00EF5823">
      <w:pPr>
        <w:pStyle w:val="Caption"/>
        <w:ind w:left="720"/>
      </w:pPr>
      <w:bookmarkStart w:id="46" w:name="_Toc291348615"/>
      <w:r w:rsidRPr="00B07067">
        <w:t xml:space="preserve">Figure </w:t>
      </w:r>
      <w:r w:rsidR="009223FF">
        <w:fldChar w:fldCharType="begin"/>
      </w:r>
      <w:r w:rsidR="009223FF">
        <w:instrText xml:space="preserve"> SEQ Figure \* ARABIC </w:instrText>
      </w:r>
      <w:r w:rsidR="009223FF">
        <w:fldChar w:fldCharType="separate"/>
      </w:r>
      <w:r w:rsidR="005E321A">
        <w:rPr>
          <w:noProof/>
        </w:rPr>
        <w:t>10</w:t>
      </w:r>
      <w:r w:rsidR="009223FF">
        <w:rPr>
          <w:noProof/>
        </w:rPr>
        <w:fldChar w:fldCharType="end"/>
      </w:r>
      <w:r w:rsidRPr="00B07067">
        <w:t xml:space="preserve"> – IAB Individual Student Report</w:t>
      </w:r>
      <w:bookmarkEnd w:id="46"/>
    </w:p>
    <w:p w14:paraId="4EFAF4AF" w14:textId="77777777" w:rsidR="001D30C8" w:rsidRPr="00B07067" w:rsidRDefault="001D30C8" w:rsidP="004D609F">
      <w:pPr>
        <w:pStyle w:val="Heading4"/>
      </w:pPr>
      <w:r w:rsidRPr="00B07067">
        <w:t xml:space="preserve">Report Features </w:t>
      </w:r>
    </w:p>
    <w:tbl>
      <w:tblPr>
        <w:tblStyle w:val="annotationstable"/>
        <w:tblW w:w="0" w:type="auto"/>
        <w:tblLook w:val="04A0" w:firstRow="1" w:lastRow="0" w:firstColumn="1" w:lastColumn="0" w:noHBand="0" w:noVBand="1"/>
      </w:tblPr>
      <w:tblGrid>
        <w:gridCol w:w="870"/>
        <w:gridCol w:w="10160"/>
      </w:tblGrid>
      <w:tr w:rsidR="001D30C8" w:rsidRPr="00B07067" w14:paraId="6B395104" w14:textId="77777777" w:rsidTr="00691BBE">
        <w:tc>
          <w:tcPr>
            <w:tcW w:w="0" w:type="auto"/>
          </w:tcPr>
          <w:p w14:paraId="0C89D025" w14:textId="77777777" w:rsidR="001D30C8" w:rsidRPr="00691BBE" w:rsidRDefault="001D30C8" w:rsidP="00691BBE">
            <w:r w:rsidRPr="00691BBE">
              <w:rPr>
                <w:noProof/>
              </w:rPr>
              <mc:AlternateContent>
                <mc:Choice Requires="wps">
                  <w:drawing>
                    <wp:inline distT="0" distB="0" distL="0" distR="0" wp14:anchorId="54A28D3F" wp14:editId="7B117B8E">
                      <wp:extent cx="228600" cy="228600"/>
                      <wp:effectExtent l="76200" t="76200" r="101600" b="127000"/>
                      <wp:docPr id="300"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0F746B0"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54A28D3F" id="_x0000_s106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KdQlOXsCAADX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00F746B0"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0" w:type="auto"/>
            <w:hideMark/>
          </w:tcPr>
          <w:p w14:paraId="1E02C481"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Breadcrumb</w:t>
            </w:r>
            <w:r w:rsidRPr="00B07067">
              <w:rPr>
                <w:rFonts w:eastAsia="Times New Roman" w:cs="Times New Roman"/>
                <w:color w:val="000000"/>
                <w:szCs w:val="22"/>
              </w:rPr>
              <w:t>: At the top of the page, users can navigate back to the Grade, School, District, and State level reports.</w:t>
            </w:r>
          </w:p>
        </w:tc>
      </w:tr>
      <w:tr w:rsidR="001D30C8" w:rsidRPr="00B07067" w14:paraId="03709902" w14:textId="77777777" w:rsidTr="00691BBE">
        <w:tc>
          <w:tcPr>
            <w:tcW w:w="0" w:type="auto"/>
          </w:tcPr>
          <w:p w14:paraId="10E60396" w14:textId="77777777" w:rsidR="001D30C8" w:rsidRPr="00691BBE" w:rsidRDefault="001D30C8" w:rsidP="00691BBE">
            <w:r w:rsidRPr="00691BBE">
              <w:rPr>
                <w:noProof/>
              </w:rPr>
              <mc:AlternateContent>
                <mc:Choice Requires="wps">
                  <w:drawing>
                    <wp:inline distT="0" distB="0" distL="0" distR="0" wp14:anchorId="68BDF656" wp14:editId="5AA035E7">
                      <wp:extent cx="228600" cy="228600"/>
                      <wp:effectExtent l="76200" t="76200" r="101600" b="127000"/>
                      <wp:docPr id="301"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19B1E2B"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68BDF656" id="_x0000_s106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ED9DJN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519B1E2B"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0" w:type="auto"/>
            <w:hideMark/>
          </w:tcPr>
          <w:p w14:paraId="63245227"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Report Information</w:t>
            </w:r>
            <w:r w:rsidRPr="00B07067">
              <w:rPr>
                <w:rFonts w:eastAsia="Times New Roman" w:cs="Times New Roman"/>
                <w:color w:val="000000"/>
                <w:szCs w:val="22"/>
              </w:rPr>
              <w:t xml:space="preserve">: Detailed report information regarding the report’s purpose and its potential uses is accessible by pausing on or clicking the </w:t>
            </w:r>
            <w:r w:rsidRPr="00B07067">
              <w:rPr>
                <w:noProof/>
              </w:rPr>
              <w:drawing>
                <wp:inline distT="0" distB="0" distL="0" distR="0" wp14:anchorId="4F40D800" wp14:editId="05AB6639">
                  <wp:extent cx="143933" cy="147628"/>
                  <wp:effectExtent l="0" t="0" r="8890" b="5080"/>
                  <wp:docPr id="68" name="Picture 68"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12632" r="56077" b="76590"/>
                          <a:stretch/>
                        </pic:blipFill>
                        <pic:spPr bwMode="auto">
                          <a:xfrm>
                            <a:off x="0" y="0"/>
                            <a:ext cx="144431" cy="14813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07067">
              <w:rPr>
                <w:rFonts w:eastAsia="Times New Roman" w:cs="Times New Roman"/>
                <w:color w:val="000000"/>
                <w:szCs w:val="22"/>
              </w:rPr>
              <w:t xml:space="preserve"> information icon next to the report’s title.</w:t>
            </w:r>
          </w:p>
        </w:tc>
      </w:tr>
      <w:tr w:rsidR="001D30C8" w:rsidRPr="00B07067" w14:paraId="1244761D" w14:textId="77777777" w:rsidTr="00691BBE">
        <w:tc>
          <w:tcPr>
            <w:tcW w:w="0" w:type="auto"/>
          </w:tcPr>
          <w:p w14:paraId="11AA985A" w14:textId="77777777" w:rsidR="001D30C8" w:rsidRPr="00691BBE" w:rsidRDefault="001D30C8" w:rsidP="00691BBE">
            <w:r w:rsidRPr="00691BBE">
              <w:rPr>
                <w:noProof/>
              </w:rPr>
              <mc:AlternateContent>
                <mc:Choice Requires="wps">
                  <w:drawing>
                    <wp:inline distT="0" distB="0" distL="0" distR="0" wp14:anchorId="1B7D539A" wp14:editId="31FD0BF2">
                      <wp:extent cx="228600" cy="228600"/>
                      <wp:effectExtent l="76200" t="76200" r="101600" b="127000"/>
                      <wp:docPr id="302"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B0EDC96"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1B7D539A" id="_x0000_s107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BYIcNF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4B0EDC96"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0" w:type="auto"/>
            <w:hideMark/>
          </w:tcPr>
          <w:p w14:paraId="58A37821"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Assessment / Academic Year Selector</w:t>
            </w:r>
            <w:r w:rsidRPr="00B07067">
              <w:rPr>
                <w:rFonts w:eastAsia="Times New Roman" w:cs="Times New Roman"/>
                <w:color w:val="000000"/>
                <w:szCs w:val="22"/>
              </w:rPr>
              <w:t>: A drop-down list of all assessments that the students have taken, organized by assessment type (Summative or Interim Comprehensive) and date administered. Drop-down also allows selection of other academic years for which there is available assessment data.</w:t>
            </w:r>
          </w:p>
        </w:tc>
      </w:tr>
      <w:tr w:rsidR="001D30C8" w:rsidRPr="00B07067" w14:paraId="7BF94036" w14:textId="77777777" w:rsidTr="00691BBE">
        <w:tc>
          <w:tcPr>
            <w:tcW w:w="0" w:type="auto"/>
          </w:tcPr>
          <w:p w14:paraId="6773EE21" w14:textId="77777777" w:rsidR="001D30C8" w:rsidRPr="00691BBE" w:rsidRDefault="001D30C8" w:rsidP="00691BBE">
            <w:r w:rsidRPr="00691BBE">
              <w:rPr>
                <w:noProof/>
              </w:rPr>
              <mc:AlternateContent>
                <mc:Choice Requires="wps">
                  <w:drawing>
                    <wp:inline distT="0" distB="0" distL="0" distR="0" wp14:anchorId="53C003F3" wp14:editId="08647498">
                      <wp:extent cx="228600" cy="236855"/>
                      <wp:effectExtent l="76200" t="76200" r="101600" b="131445"/>
                      <wp:docPr id="305"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3B3E990"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53C003F3" id="_x0000_s1071"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" fillcolor="#43b02a" stroked="f">
                      <v:shadow on="t" color="black" opacity="22936f" origin=",.5" offset="0,.63889mm"/>
                      <v:textbox inset="0,0,0,0">
                        <w:txbxContent>
                          <w:p w14:paraId="43B3E990"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0" w:type="auto"/>
            <w:hideMark/>
          </w:tcPr>
          <w:p w14:paraId="65835FA6" w14:textId="77777777" w:rsidR="001D30C8" w:rsidRPr="00B07067" w:rsidRDefault="001D30C8" w:rsidP="00A155B3">
            <w:pPr>
              <w:rPr>
                <w:rFonts w:eastAsia="Times New Roman" w:cs="Times New Roman"/>
                <w:bCs/>
                <w:color w:val="000000"/>
                <w:szCs w:val="22"/>
              </w:rPr>
            </w:pPr>
            <w:r w:rsidRPr="00B07067">
              <w:rPr>
                <w:rFonts w:eastAsia="Times New Roman" w:cs="Times New Roman"/>
                <w:b/>
                <w:bCs/>
                <w:color w:val="000000"/>
                <w:szCs w:val="22"/>
              </w:rPr>
              <w:t>Interim Report Information</w:t>
            </w:r>
            <w:r w:rsidRPr="00B07067">
              <w:rPr>
                <w:rFonts w:eastAsia="Times New Roman" w:cs="Times New Roman"/>
                <w:bCs/>
                <w:color w:val="000000"/>
                <w:szCs w:val="22"/>
              </w:rPr>
              <w:t>: Important information from Smarter Balanced on the qualification of interim results.</w:t>
            </w:r>
          </w:p>
        </w:tc>
      </w:tr>
      <w:tr w:rsidR="001D30C8" w:rsidRPr="00B07067" w14:paraId="228B0D82" w14:textId="77777777" w:rsidTr="00691BBE">
        <w:tc>
          <w:tcPr>
            <w:tcW w:w="0" w:type="auto"/>
          </w:tcPr>
          <w:p w14:paraId="242160D0" w14:textId="77777777" w:rsidR="001D30C8" w:rsidRPr="00691BBE" w:rsidRDefault="001D30C8" w:rsidP="00691BBE">
            <w:r w:rsidRPr="00691BBE">
              <w:rPr>
                <w:noProof/>
              </w:rPr>
              <w:lastRenderedPageBreak/>
              <mc:AlternateContent>
                <mc:Choice Requires="wps">
                  <w:drawing>
                    <wp:inline distT="0" distB="0" distL="0" distR="0" wp14:anchorId="10D9B39A" wp14:editId="0ACBE042">
                      <wp:extent cx="228600" cy="228600"/>
                      <wp:effectExtent l="76200" t="76200" r="101600" b="127000"/>
                      <wp:docPr id="310"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6B67F40"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10D9B39A" id="_x0000_s107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WmhzbHsCAADX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66B67F40"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0" w:type="auto"/>
            <w:hideMark/>
          </w:tcPr>
          <w:p w14:paraId="2F8BD585"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 xml:space="preserve">Subject Selector: </w:t>
            </w:r>
            <w:r w:rsidRPr="00B07067">
              <w:rPr>
                <w:rFonts w:eastAsia="Times New Roman" w:cs="Times New Roman"/>
                <w:bCs/>
                <w:color w:val="000000"/>
                <w:szCs w:val="22"/>
              </w:rPr>
              <w:t>Used to switch views between mathematics and ELA/literacy</w:t>
            </w:r>
          </w:p>
        </w:tc>
      </w:tr>
      <w:tr w:rsidR="001D30C8" w:rsidRPr="00B07067" w14:paraId="4604AE8F" w14:textId="77777777" w:rsidTr="00691BBE">
        <w:tc>
          <w:tcPr>
            <w:tcW w:w="0" w:type="auto"/>
          </w:tcPr>
          <w:p w14:paraId="4B9204ED" w14:textId="77777777" w:rsidR="001D30C8" w:rsidRPr="00691BBE" w:rsidRDefault="001D30C8" w:rsidP="00691BBE">
            <w:r w:rsidRPr="00691BBE">
              <w:rPr>
                <w:noProof/>
              </w:rPr>
              <mc:AlternateContent>
                <mc:Choice Requires="wps">
                  <w:drawing>
                    <wp:inline distT="0" distB="0" distL="0" distR="0" wp14:anchorId="4A66F820" wp14:editId="6B49CDA5">
                      <wp:extent cx="228600" cy="228600"/>
                      <wp:effectExtent l="76200" t="76200" r="101600" b="127000"/>
                      <wp:docPr id="311"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B37AEF0"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4A66F820" id="_x0000_s107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XWclxnsCAADX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6B37AEF0"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0" w:type="auto"/>
            <w:hideMark/>
          </w:tcPr>
          <w:p w14:paraId="3BD3C3A0" w14:textId="77777777" w:rsidR="001D30C8" w:rsidRPr="00B07067" w:rsidRDefault="001D30C8" w:rsidP="00A155B3">
            <w:pPr>
              <w:rPr>
                <w:rFonts w:eastAsia="Times New Roman" w:cs="Times New Roman"/>
                <w:color w:val="000000"/>
                <w:szCs w:val="22"/>
              </w:rPr>
            </w:pPr>
            <w:r w:rsidRPr="00B07067">
              <w:rPr>
                <w:rFonts w:eastAsia="Times New Roman" w:cs="Times New Roman"/>
                <w:b/>
                <w:color w:val="000000"/>
                <w:szCs w:val="22"/>
              </w:rPr>
              <w:t>Legend</w:t>
            </w:r>
            <w:r w:rsidRPr="00B07067">
              <w:rPr>
                <w:rFonts w:eastAsia="Times New Roman" w:cs="Times New Roman"/>
                <w:color w:val="000000"/>
                <w:szCs w:val="22"/>
              </w:rPr>
              <w:t>: The Legend provides a resource that describes the visual elements and concepts present on the report.</w:t>
            </w:r>
          </w:p>
        </w:tc>
      </w:tr>
      <w:tr w:rsidR="001D30C8" w:rsidRPr="00B07067" w14:paraId="75B99427" w14:textId="77777777" w:rsidTr="00691BBE">
        <w:tc>
          <w:tcPr>
            <w:tcW w:w="0" w:type="auto"/>
          </w:tcPr>
          <w:p w14:paraId="3CA99132" w14:textId="77777777" w:rsidR="001D30C8" w:rsidRPr="00691BBE" w:rsidRDefault="001D30C8" w:rsidP="00691BBE">
            <w:r w:rsidRPr="00691BBE">
              <w:rPr>
                <w:noProof/>
              </w:rPr>
              <mc:AlternateContent>
                <mc:Choice Requires="wps">
                  <w:drawing>
                    <wp:inline distT="0" distB="0" distL="0" distR="0" wp14:anchorId="096333F9" wp14:editId="3DCD82D7">
                      <wp:extent cx="228600" cy="228600"/>
                      <wp:effectExtent l="76200" t="76200" r="101600" b="127000"/>
                      <wp:docPr id="312"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7D7F663"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096333F9" id="_x0000_s107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KgWsjR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57D7F663"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0" w:type="auto"/>
            <w:hideMark/>
          </w:tcPr>
          <w:p w14:paraId="5033FE8F"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PDF Print</w:t>
            </w:r>
            <w:r w:rsidRPr="00B07067">
              <w:rPr>
                <w:rFonts w:eastAsia="Times New Roman" w:cs="Times New Roman"/>
                <w:color w:val="000000"/>
                <w:szCs w:val="22"/>
              </w:rPr>
              <w:t>: The Print button presents the option of printing a PDF version of the report. Users can select various print settings, including color, grayscale (for black-and-white printing), and language.</w:t>
            </w:r>
          </w:p>
        </w:tc>
      </w:tr>
      <w:tr w:rsidR="001D30C8" w:rsidRPr="00B07067" w14:paraId="43178227" w14:textId="77777777" w:rsidTr="00691BBE">
        <w:tc>
          <w:tcPr>
            <w:tcW w:w="0" w:type="auto"/>
          </w:tcPr>
          <w:p w14:paraId="6B75A50F" w14:textId="77777777" w:rsidR="001D30C8" w:rsidRPr="00691BBE" w:rsidRDefault="001D30C8" w:rsidP="00691BBE">
            <w:r w:rsidRPr="00691BBE">
              <w:rPr>
                <w:noProof/>
              </w:rPr>
              <mc:AlternateContent>
                <mc:Choice Requires="wps">
                  <w:drawing>
                    <wp:inline distT="0" distB="0" distL="0" distR="0" wp14:anchorId="10215277" wp14:editId="69656955">
                      <wp:extent cx="228600" cy="228600"/>
                      <wp:effectExtent l="76200" t="76200" r="101600" b="127000"/>
                      <wp:docPr id="313"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6C3A296"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10215277" id="_x0000_s107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Oj8G4J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06C3A296"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0" w:type="auto"/>
            <w:hideMark/>
          </w:tcPr>
          <w:p w14:paraId="076A51BB" w14:textId="77777777" w:rsidR="001D30C8" w:rsidRPr="00B07067" w:rsidRDefault="001D30C8" w:rsidP="00A155B3">
            <w:pPr>
              <w:rPr>
                <w:rFonts w:eastAsia="Times New Roman" w:cs="Times New Roman"/>
                <w:b/>
                <w:bCs/>
                <w:color w:val="000000"/>
                <w:szCs w:val="22"/>
              </w:rPr>
            </w:pPr>
            <w:r w:rsidRPr="00B07067">
              <w:rPr>
                <w:rFonts w:eastAsia="Times New Roman" w:cs="Times New Roman"/>
                <w:b/>
                <w:bCs/>
                <w:color w:val="000000"/>
                <w:szCs w:val="22"/>
              </w:rPr>
              <w:t xml:space="preserve">Interim Assessment Block Title: </w:t>
            </w:r>
            <w:r w:rsidRPr="00B07067">
              <w:rPr>
                <w:rFonts w:eastAsia="Times New Roman" w:cs="Times New Roman"/>
                <w:bCs/>
                <w:color w:val="000000"/>
                <w:szCs w:val="22"/>
              </w:rPr>
              <w:t>Displays the grade for which the block was designed, and the block title.</w:t>
            </w:r>
          </w:p>
          <w:p w14:paraId="14CE22BE" w14:textId="77777777" w:rsidR="001D30C8" w:rsidRPr="00B07067" w:rsidRDefault="001D30C8" w:rsidP="00A155B3">
            <w:pPr>
              <w:rPr>
                <w:rFonts w:eastAsia="Times New Roman" w:cs="Times New Roman"/>
                <w:color w:val="000000"/>
                <w:szCs w:val="22"/>
              </w:rPr>
            </w:pPr>
          </w:p>
        </w:tc>
      </w:tr>
      <w:tr w:rsidR="001D30C8" w:rsidRPr="00B07067" w14:paraId="22ECB06B" w14:textId="77777777" w:rsidTr="00691BBE">
        <w:tc>
          <w:tcPr>
            <w:tcW w:w="0" w:type="auto"/>
          </w:tcPr>
          <w:p w14:paraId="77E8F5AB" w14:textId="77777777" w:rsidR="001D30C8" w:rsidRPr="00691BBE" w:rsidRDefault="001D30C8" w:rsidP="00691BBE">
            <w:r w:rsidRPr="00691BBE">
              <w:rPr>
                <w:noProof/>
              </w:rPr>
              <mc:AlternateContent>
                <mc:Choice Requires="wps">
                  <w:drawing>
                    <wp:inline distT="0" distB="0" distL="0" distR="0" wp14:anchorId="7286D45E" wp14:editId="398E08F8">
                      <wp:extent cx="228600" cy="228600"/>
                      <wp:effectExtent l="76200" t="76200" r="101600" b="127000"/>
                      <wp:docPr id="314"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9DEBDA8"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7286D45E" id="_x0000_s107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BcBuOJ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49DEBDA8"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0" w:type="auto"/>
            <w:hideMark/>
          </w:tcPr>
          <w:p w14:paraId="3F25A9B7" w14:textId="77777777" w:rsidR="001D30C8" w:rsidRPr="00B07067" w:rsidRDefault="001D30C8" w:rsidP="00A155B3">
            <w:pPr>
              <w:rPr>
                <w:rFonts w:eastAsia="Times New Roman" w:cs="Times New Roman"/>
                <w:color w:val="000000"/>
                <w:szCs w:val="22"/>
              </w:rPr>
            </w:pPr>
            <w:r w:rsidRPr="00B07067">
              <w:rPr>
                <w:rFonts w:eastAsia="Times New Roman" w:cs="Times New Roman"/>
                <w:b/>
                <w:bCs/>
                <w:color w:val="000000"/>
                <w:szCs w:val="22"/>
              </w:rPr>
              <w:t>Interim Assessment Block Score Level:</w:t>
            </w:r>
            <w:r w:rsidRPr="00B07067">
              <w:rPr>
                <w:rFonts w:eastAsia="Times New Roman" w:cs="Times New Roman"/>
                <w:bCs/>
                <w:color w:val="000000"/>
                <w:szCs w:val="22"/>
              </w:rPr>
              <w:t xml:space="preserve"> Displays an icon and label for the achievement level determination of the most recent assessment of that block.</w:t>
            </w:r>
          </w:p>
        </w:tc>
      </w:tr>
      <w:tr w:rsidR="001D30C8" w:rsidRPr="00B07067" w14:paraId="577FF210" w14:textId="77777777" w:rsidTr="00691BBE">
        <w:tc>
          <w:tcPr>
            <w:tcW w:w="0" w:type="auto"/>
          </w:tcPr>
          <w:p w14:paraId="6D38B1AA" w14:textId="77777777" w:rsidR="001D30C8" w:rsidRPr="00691BBE" w:rsidRDefault="001D30C8" w:rsidP="00691BBE">
            <w:r w:rsidRPr="00691BBE">
              <w:rPr>
                <w:noProof/>
              </w:rPr>
              <mc:AlternateContent>
                <mc:Choice Requires="wps">
                  <w:drawing>
                    <wp:inline distT="0" distB="0" distL="0" distR="0" wp14:anchorId="18FADE73" wp14:editId="6B3498C6">
                      <wp:extent cx="228600" cy="228600"/>
                      <wp:effectExtent l="76200" t="76200" r="101600" b="127000"/>
                      <wp:docPr id="317"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150AF8F"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wps:txbx>
                            <wps:bodyPr rot="0" vert="horz" wrap="square" lIns="0" tIns="0" rIns="0" bIns="0" anchor="ctr" anchorCtr="0" upright="1">
                              <a:noAutofit/>
                            </wps:bodyPr>
                          </wps:wsp>
                        </a:graphicData>
                      </a:graphic>
                    </wp:inline>
                  </w:drawing>
                </mc:Choice>
                <mc:Fallback>
                  <w:pict>
                    <v:oval w14:anchorId="18FADE73" id="_x0000_s107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KLXwqJ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1150AF8F"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0</w:t>
                            </w:r>
                          </w:p>
                        </w:txbxContent>
                      </v:textbox>
                      <w10:anchorlock/>
                    </v:oval>
                  </w:pict>
                </mc:Fallback>
              </mc:AlternateContent>
            </w:r>
          </w:p>
        </w:tc>
        <w:tc>
          <w:tcPr>
            <w:tcW w:w="0" w:type="auto"/>
            <w:hideMark/>
          </w:tcPr>
          <w:p w14:paraId="1051DB05" w14:textId="77777777" w:rsidR="001D30C8" w:rsidRDefault="001D30C8" w:rsidP="00A155B3">
            <w:pPr>
              <w:rPr>
                <w:rFonts w:eastAsia="Times New Roman" w:cs="Times New Roman"/>
                <w:bCs/>
                <w:color w:val="000000"/>
                <w:szCs w:val="22"/>
              </w:rPr>
            </w:pPr>
            <w:r w:rsidRPr="00B07067">
              <w:rPr>
                <w:rFonts w:eastAsia="Times New Roman" w:cs="Times New Roman"/>
                <w:b/>
                <w:bCs/>
                <w:color w:val="000000"/>
                <w:szCs w:val="22"/>
              </w:rPr>
              <w:t>Interim Assessment Block Administration Information:</w:t>
            </w:r>
            <w:r w:rsidRPr="00B07067">
              <w:rPr>
                <w:rFonts w:eastAsia="Times New Roman" w:cs="Times New Roman"/>
                <w:bCs/>
                <w:color w:val="000000"/>
                <w:szCs w:val="22"/>
              </w:rPr>
              <w:t xml:space="preserve"> Displays additional information on up to three administrations of that block with the latest to the left. In the unlikely case of more than three administrations of a block, a scrolling control will be evident.</w:t>
            </w:r>
          </w:p>
          <w:p w14:paraId="3304BAD3" w14:textId="77777777" w:rsidR="00C77E47" w:rsidRPr="00B07067" w:rsidRDefault="00C77E47" w:rsidP="00A155B3">
            <w:pPr>
              <w:rPr>
                <w:rFonts w:eastAsia="Times New Roman" w:cs="Times New Roman"/>
                <w:color w:val="000000"/>
                <w:szCs w:val="22"/>
              </w:rPr>
            </w:pPr>
          </w:p>
        </w:tc>
      </w:tr>
      <w:tr w:rsidR="001D30C8" w:rsidRPr="00B07067" w14:paraId="6E8BBDF5" w14:textId="77777777" w:rsidTr="00691BBE">
        <w:tc>
          <w:tcPr>
            <w:tcW w:w="0" w:type="auto"/>
          </w:tcPr>
          <w:p w14:paraId="62763F9B" w14:textId="77777777" w:rsidR="001D30C8" w:rsidRPr="00691BBE" w:rsidRDefault="001D30C8" w:rsidP="00691BBE">
            <w:r w:rsidRPr="00691BBE">
              <w:rPr>
                <w:noProof/>
              </w:rPr>
              <mc:AlternateContent>
                <mc:Choice Requires="wps">
                  <w:drawing>
                    <wp:inline distT="0" distB="0" distL="0" distR="0" wp14:anchorId="5BD5CA35" wp14:editId="33BB2AD9">
                      <wp:extent cx="228600" cy="228600"/>
                      <wp:effectExtent l="76200" t="76200" r="101600" b="127000"/>
                      <wp:docPr id="318"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1463EA9"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5BD5CA35" id="Oval 76" o:spid="_x0000_s107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oGokAnsCAADW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41463EA9"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r>
                              <w:rPr>
                                <w:color w:val="FFFFFF" w:themeColor="background1"/>
                                <w:sz w:val="18"/>
                                <w:szCs w:val="18"/>
                              </w:rPr>
                              <w:t>1</w:t>
                            </w:r>
                          </w:p>
                        </w:txbxContent>
                      </v:textbox>
                      <w10:anchorlock/>
                    </v:oval>
                  </w:pict>
                </mc:Fallback>
              </mc:AlternateContent>
            </w:r>
          </w:p>
        </w:tc>
        <w:tc>
          <w:tcPr>
            <w:tcW w:w="0" w:type="auto"/>
          </w:tcPr>
          <w:p w14:paraId="0ABB04E5" w14:textId="77777777" w:rsidR="001D30C8" w:rsidRDefault="001D30C8" w:rsidP="00A155B3">
            <w:pPr>
              <w:rPr>
                <w:rFonts w:eastAsia="Times New Roman" w:cs="Times New Roman"/>
                <w:bCs/>
                <w:color w:val="000000"/>
                <w:szCs w:val="22"/>
              </w:rPr>
            </w:pPr>
            <w:r w:rsidRPr="00B07067">
              <w:rPr>
                <w:rFonts w:eastAsia="Times New Roman" w:cs="Times New Roman"/>
                <w:b/>
                <w:bCs/>
                <w:color w:val="000000"/>
                <w:szCs w:val="22"/>
              </w:rPr>
              <w:t xml:space="preserve">Off-Grade Interim Assessment Block Administrations: </w:t>
            </w:r>
            <w:r w:rsidRPr="00B07067">
              <w:rPr>
                <w:rFonts w:eastAsia="Times New Roman" w:cs="Times New Roman"/>
                <w:bCs/>
                <w:color w:val="000000"/>
                <w:szCs w:val="22"/>
              </w:rPr>
              <w:t>As a student may take blocks designed for grades other than their currently enrolled grade, the ISR for IAB includes off-grade assessments below a dividing line for clarity, and includes the Grade level of the block in the block title.</w:t>
            </w:r>
          </w:p>
          <w:p w14:paraId="49F3E510" w14:textId="77777777" w:rsidR="00DE7EA9" w:rsidRDefault="00DE7EA9" w:rsidP="00A155B3">
            <w:pPr>
              <w:rPr>
                <w:rFonts w:eastAsia="Times New Roman" w:cs="Times New Roman"/>
                <w:bCs/>
                <w:color w:val="000000"/>
                <w:szCs w:val="22"/>
              </w:rPr>
            </w:pPr>
          </w:p>
          <w:p w14:paraId="6D72F772" w14:textId="0C9966EA" w:rsidR="00DE7EA9" w:rsidRPr="00B07067" w:rsidRDefault="00840D23" w:rsidP="00A155B3">
            <w:pPr>
              <w:rPr>
                <w:rFonts w:eastAsia="Times New Roman" w:cs="Times New Roman"/>
                <w:bCs/>
                <w:color w:val="000000"/>
                <w:szCs w:val="22"/>
              </w:rPr>
            </w:pPr>
            <w:r>
              <w:rPr>
                <w:b/>
                <w:bCs/>
                <w:noProof/>
              </w:rPr>
              <w:drawing>
                <wp:inline distT="0" distB="0" distL="0" distR="0" wp14:anchorId="740DDACC" wp14:editId="528FC25D">
                  <wp:extent cx="6235913" cy="3557016"/>
                  <wp:effectExtent l="19050" t="19050" r="1270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isrIabStandardized.png"/>
                          <pic:cNvPicPr/>
                        </pic:nvPicPr>
                        <pic:blipFill>
                          <a:blip r:embed="rId60">
                            <a:extLst>
                              <a:ext uri="{28A0092B-C50C-407E-A947-70E740481C1C}">
                                <a14:useLocalDpi xmlns:a14="http://schemas.microsoft.com/office/drawing/2010/main" val="0"/>
                              </a:ext>
                            </a:extLst>
                          </a:blip>
                          <a:stretch>
                            <a:fillRect/>
                          </a:stretch>
                        </pic:blipFill>
                        <pic:spPr>
                          <a:xfrm>
                            <a:off x="0" y="0"/>
                            <a:ext cx="6235913" cy="3557016"/>
                          </a:xfrm>
                          <a:prstGeom prst="rect">
                            <a:avLst/>
                          </a:prstGeom>
                          <a:ln>
                            <a:solidFill>
                              <a:schemeClr val="tx1"/>
                            </a:solidFill>
                          </a:ln>
                        </pic:spPr>
                      </pic:pic>
                    </a:graphicData>
                  </a:graphic>
                </wp:inline>
              </w:drawing>
            </w:r>
          </w:p>
        </w:tc>
      </w:tr>
      <w:tr w:rsidR="00FC5FA6" w:rsidRPr="00B07067" w14:paraId="201903CC" w14:textId="77777777" w:rsidTr="00691BBE">
        <w:tc>
          <w:tcPr>
            <w:tcW w:w="0" w:type="auto"/>
          </w:tcPr>
          <w:p w14:paraId="1A4B83D0" w14:textId="7AB36CFE" w:rsidR="00FC5FA6" w:rsidRPr="00691BBE" w:rsidRDefault="00FC5FA6" w:rsidP="00691BBE">
            <w:pPr>
              <w:rPr>
                <w:noProof/>
              </w:rPr>
            </w:pPr>
            <w:r>
              <w:rPr>
                <w:noProof/>
              </w:rPr>
              <w:t>12</w:t>
            </w:r>
          </w:p>
        </w:tc>
        <w:tc>
          <w:tcPr>
            <w:tcW w:w="0" w:type="auto"/>
          </w:tcPr>
          <w:p w14:paraId="140840C8" w14:textId="3AAA0D80" w:rsidR="00FC5FA6" w:rsidRPr="00AE3766" w:rsidRDefault="00FC5FA6" w:rsidP="00FC5FA6">
            <w:pPr>
              <w:pStyle w:val="BodyText"/>
              <w:rPr>
                <w:bCs/>
              </w:rPr>
            </w:pPr>
            <w:r w:rsidRPr="00AE3766">
              <w:rPr>
                <w:bCs/>
              </w:rPr>
              <w:t>Partial Icon: If the student did not attempt all the questions or items on a test,</w:t>
            </w:r>
            <w:r w:rsidR="000C7C2C">
              <w:rPr>
                <w:bCs/>
              </w:rPr>
              <w:t xml:space="preserve"> </w:t>
            </w:r>
            <w:r w:rsidRPr="00AE3766">
              <w:rPr>
                <w:bCs/>
              </w:rPr>
              <w:t xml:space="preserve">the score is based on a </w:t>
            </w:r>
            <w:r w:rsidRPr="00AE3766">
              <w:rPr>
                <w:bCs/>
              </w:rPr>
              <w:lastRenderedPageBreak/>
              <w:t>partial attempt.</w:t>
            </w:r>
          </w:p>
          <w:p w14:paraId="5E0C7CB5" w14:textId="55E02C17" w:rsidR="00FC5FA6" w:rsidRPr="00B07067" w:rsidRDefault="00FC5FA6" w:rsidP="00A155B3">
            <w:pPr>
              <w:rPr>
                <w:rFonts w:eastAsia="Times New Roman" w:cs="Times New Roman"/>
                <w:b/>
                <w:bCs/>
                <w:color w:val="000000"/>
                <w:szCs w:val="22"/>
              </w:rPr>
            </w:pPr>
          </w:p>
        </w:tc>
      </w:tr>
      <w:tr w:rsidR="00FC5FA6" w:rsidRPr="00B07067" w14:paraId="46614E47" w14:textId="77777777" w:rsidTr="00691BBE">
        <w:tc>
          <w:tcPr>
            <w:tcW w:w="0" w:type="auto"/>
          </w:tcPr>
          <w:p w14:paraId="572B1701" w14:textId="68ACE954" w:rsidR="00FC5FA6" w:rsidRDefault="00AE3766" w:rsidP="00691BBE">
            <w:pPr>
              <w:rPr>
                <w:noProof/>
              </w:rPr>
            </w:pPr>
            <w:r>
              <w:rPr>
                <w:noProof/>
              </w:rPr>
              <w:lastRenderedPageBreak/>
              <w:t>13</w:t>
            </w:r>
          </w:p>
        </w:tc>
        <w:tc>
          <w:tcPr>
            <w:tcW w:w="0" w:type="auto"/>
          </w:tcPr>
          <w:p w14:paraId="2B1E59A1" w14:textId="28D4B13B" w:rsidR="00FC5FA6" w:rsidRPr="00AE3766" w:rsidRDefault="00FC5FA6" w:rsidP="00FC5FA6">
            <w:pPr>
              <w:pStyle w:val="BodyText"/>
              <w:rPr>
                <w:bCs/>
              </w:rPr>
            </w:pPr>
            <w:r w:rsidRPr="00AE3766">
              <w:rPr>
                <w:bCs/>
              </w:rPr>
              <w:t>Standard Icon: This indicator is applied to the Interim assessment</w:t>
            </w:r>
            <w:r w:rsidR="00AE3766" w:rsidRPr="00AE3766">
              <w:rPr>
                <w:bCs/>
              </w:rPr>
              <w:t>s results</w:t>
            </w:r>
            <w:r w:rsidRPr="00AE3766">
              <w:rPr>
                <w:bCs/>
              </w:rPr>
              <w:t>,</w:t>
            </w:r>
            <w:r w:rsidR="000C7C2C">
              <w:rPr>
                <w:bCs/>
              </w:rPr>
              <w:t xml:space="preserve"> </w:t>
            </w:r>
            <w:r w:rsidRPr="00AE3766">
              <w:rPr>
                <w:bCs/>
              </w:rPr>
              <w:t xml:space="preserve">if the conditions under which the student attempted a test are  standardized </w:t>
            </w:r>
          </w:p>
        </w:tc>
      </w:tr>
    </w:tbl>
    <w:p w14:paraId="02034F6D" w14:textId="77777777" w:rsidR="001D30C8" w:rsidRPr="00B07067" w:rsidRDefault="001D30C8" w:rsidP="001D30C8">
      <w:pPr>
        <w:pStyle w:val="BodyText"/>
      </w:pPr>
    </w:p>
    <w:p w14:paraId="3B736FDA" w14:textId="2EF22954" w:rsidR="001D30C8" w:rsidRPr="00B07067" w:rsidRDefault="0078667F" w:rsidP="0078667F">
      <w:pPr>
        <w:pStyle w:val="Heading4"/>
      </w:pPr>
      <w:r>
        <w:t>Detailed Descriptions</w:t>
      </w:r>
    </w:p>
    <w:p w14:paraId="5696D81C" w14:textId="77777777" w:rsidR="001D30C8" w:rsidRPr="00B07067" w:rsidRDefault="001D30C8" w:rsidP="0078667F">
      <w:pPr>
        <w:pStyle w:val="Heading5"/>
      </w:pPr>
      <w:r w:rsidRPr="00B07067">
        <w:t>Navigation</w:t>
      </w:r>
    </w:p>
    <w:p w14:paraId="73ED82CF" w14:textId="576A5453" w:rsidR="001D30C8" w:rsidRPr="00B07067" w:rsidRDefault="001D30C8" w:rsidP="001D30C8">
      <w:pPr>
        <w:pStyle w:val="ListParagraph"/>
        <w:numPr>
          <w:ilvl w:val="0"/>
          <w:numId w:val="73"/>
        </w:numPr>
      </w:pPr>
      <w:r w:rsidRPr="00B07067">
        <w:t xml:space="preserve">A user with appropriate permissions may access an Individual STUDENT Report for IAB by clicking a student’s name in the List of Students </w:t>
      </w:r>
      <w:r w:rsidR="00C77E47">
        <w:t>by Assessment</w:t>
      </w:r>
      <w:r w:rsidRPr="00B07067">
        <w:t xml:space="preserve"> GRADE report and selecting Interim Assessment Blocks from the Assessment Selector.</w:t>
      </w:r>
    </w:p>
    <w:p w14:paraId="79C03AD4" w14:textId="77777777" w:rsidR="001D30C8" w:rsidRPr="00B07067" w:rsidRDefault="001D30C8" w:rsidP="001D30C8">
      <w:pPr>
        <w:pStyle w:val="ListParagraph"/>
        <w:numPr>
          <w:ilvl w:val="0"/>
          <w:numId w:val="72"/>
        </w:numPr>
      </w:pPr>
      <w:r w:rsidRPr="00B07067">
        <w:t>The Individual STUDENT Report displays all Interim Assessment Block results for one student for one academic year. A user may navigate to other IAB individual reports for this student by selecting other academic years in the Assessment Selector.</w:t>
      </w:r>
    </w:p>
    <w:p w14:paraId="5E9DCC21" w14:textId="77777777" w:rsidR="001D30C8" w:rsidRPr="00B07067" w:rsidRDefault="001D30C8" w:rsidP="001D30C8">
      <w:pPr>
        <w:pStyle w:val="ListParagraph"/>
        <w:numPr>
          <w:ilvl w:val="0"/>
          <w:numId w:val="74"/>
        </w:numPr>
      </w:pPr>
      <w:r w:rsidRPr="00B07067">
        <w:t>A user may use the breadcrumb to navigate up to the student’s grade, school, district or state.</w:t>
      </w:r>
    </w:p>
    <w:p w14:paraId="66ACE43B" w14:textId="77777777" w:rsidR="001D30C8" w:rsidRPr="00B07067" w:rsidRDefault="001D30C8" w:rsidP="001D30C8">
      <w:pPr>
        <w:pStyle w:val="ListParagraph"/>
      </w:pPr>
    </w:p>
    <w:p w14:paraId="11BC87E6" w14:textId="77777777" w:rsidR="001D30C8" w:rsidRPr="00B07067" w:rsidRDefault="001D30C8" w:rsidP="000D5B29">
      <w:pPr>
        <w:keepNext/>
        <w:ind w:left="720"/>
      </w:pPr>
      <w:r w:rsidRPr="00B07067">
        <w:rPr>
          <w:noProof/>
        </w:rPr>
        <w:drawing>
          <wp:inline distT="0" distB="0" distL="0" distR="0" wp14:anchorId="2E678746" wp14:editId="54BD43FF">
            <wp:extent cx="4572000" cy="370634"/>
            <wp:effectExtent l="0" t="0" r="0" b="10795"/>
            <wp:docPr id="14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70634"/>
                    </a:xfrm>
                    <a:prstGeom prst="rect">
                      <a:avLst/>
                    </a:prstGeom>
                    <a:noFill/>
                    <a:ln>
                      <a:noFill/>
                    </a:ln>
                  </pic:spPr>
                </pic:pic>
              </a:graphicData>
            </a:graphic>
          </wp:inline>
        </w:drawing>
      </w:r>
    </w:p>
    <w:p w14:paraId="08B63B94" w14:textId="77777777" w:rsidR="001D30C8" w:rsidRPr="00B07067" w:rsidRDefault="001D30C8" w:rsidP="000D5B29">
      <w:pPr>
        <w:pStyle w:val="Caption"/>
        <w:ind w:left="720"/>
      </w:pPr>
      <w:bookmarkStart w:id="47" w:name="_Toc291348616"/>
      <w:r w:rsidRPr="00B07067">
        <w:t xml:space="preserve">Figure </w:t>
      </w:r>
      <w:r w:rsidR="009223FF">
        <w:fldChar w:fldCharType="begin"/>
      </w:r>
      <w:r w:rsidR="009223FF">
        <w:instrText xml:space="preserve"> SEQ Figure \* ARABIC </w:instrText>
      </w:r>
      <w:r w:rsidR="009223FF">
        <w:fldChar w:fldCharType="separate"/>
      </w:r>
      <w:r w:rsidR="005E321A">
        <w:rPr>
          <w:noProof/>
        </w:rPr>
        <w:t>11</w:t>
      </w:r>
      <w:r w:rsidR="009223FF">
        <w:rPr>
          <w:noProof/>
        </w:rPr>
        <w:fldChar w:fldCharType="end"/>
      </w:r>
      <w:r w:rsidRPr="00B07067">
        <w:t xml:space="preserve"> - Breadcrumb navigation</w:t>
      </w:r>
      <w:bookmarkEnd w:id="47"/>
    </w:p>
    <w:p w14:paraId="11741D90" w14:textId="77777777" w:rsidR="001D30C8" w:rsidRPr="00B07067" w:rsidRDefault="001D30C8" w:rsidP="0078667F">
      <w:pPr>
        <w:pStyle w:val="Heading5"/>
      </w:pPr>
      <w:r w:rsidRPr="00B07067">
        <w:t>Printing</w:t>
      </w:r>
    </w:p>
    <w:p w14:paraId="06BCFF91" w14:textId="711E082A" w:rsidR="00564C0D" w:rsidRPr="00B07067" w:rsidRDefault="001D30C8" w:rsidP="00564C0D">
      <w:pPr>
        <w:pStyle w:val="ListBullet"/>
        <w:numPr>
          <w:ilvl w:val="0"/>
          <w:numId w:val="0"/>
        </w:numPr>
      </w:pPr>
      <w:r w:rsidRPr="00B07067">
        <w:t xml:space="preserve">Clicking the </w:t>
      </w:r>
      <w:r w:rsidRPr="00B07067">
        <w:rPr>
          <w:b/>
        </w:rPr>
        <w:t>Print</w:t>
      </w:r>
      <w:r w:rsidRPr="00B07067">
        <w:t xml:space="preserve"> icon </w:t>
      </w:r>
      <w:r w:rsidRPr="00B07067">
        <w:rPr>
          <w:noProof/>
        </w:rPr>
        <w:drawing>
          <wp:inline distT="0" distB="0" distL="0" distR="0" wp14:anchorId="1E231A68" wp14:editId="43B8BFC1">
            <wp:extent cx="205740" cy="163830"/>
            <wp:effectExtent l="0" t="0" r="0" b="0"/>
            <wp:docPr id="15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75">
                      <a:extLst>
                        <a:ext uri="{28A0092B-C50C-407E-A947-70E740481C1C}">
                          <a14:useLocalDpi xmlns:a14="http://schemas.microsoft.com/office/drawing/2010/main" val="0"/>
                        </a:ext>
                      </a:extLst>
                    </a:blip>
                    <a:srcRect r="52562"/>
                    <a:stretch/>
                  </pic:blipFill>
                  <pic:spPr bwMode="auto">
                    <a:xfrm>
                      <a:off x="0" y="0"/>
                      <a:ext cx="205740" cy="1638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B07067">
        <w:t xml:space="preserve"> allows you to print a custom-designed, printer-friendly report in PDF format in color or grayscale. The printed report contains all visible content from the report as well as all content that is presented in popup windows. </w:t>
      </w:r>
    </w:p>
    <w:p w14:paraId="1BA50FF5" w14:textId="77777777" w:rsidR="00564C0D" w:rsidRPr="00B07067" w:rsidRDefault="00564C0D" w:rsidP="004738CC">
      <w:pPr>
        <w:keepNext/>
      </w:pPr>
      <w:r w:rsidRPr="00B07067">
        <w:rPr>
          <w:noProof/>
        </w:rPr>
        <w:lastRenderedPageBreak/>
        <w:drawing>
          <wp:inline distT="0" distB="0" distL="0" distR="0" wp14:anchorId="304ACFD6" wp14:editId="368F4025">
            <wp:extent cx="5945709" cy="7694448"/>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k0:Users:jkenlon:Downloads:ISR_IAB_print.pdf"/>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5709" cy="7694448"/>
                    </a:xfrm>
                    <a:prstGeom prst="rect">
                      <a:avLst/>
                    </a:prstGeom>
                    <a:noFill/>
                    <a:ln>
                      <a:noFill/>
                    </a:ln>
                  </pic:spPr>
                </pic:pic>
              </a:graphicData>
            </a:graphic>
          </wp:inline>
        </w:drawing>
      </w:r>
    </w:p>
    <w:p w14:paraId="2661D8E9" w14:textId="207076A4" w:rsidR="00564C0D" w:rsidRPr="00B07067" w:rsidRDefault="00564C0D" w:rsidP="004726A1">
      <w:pPr>
        <w:pStyle w:val="Caption"/>
      </w:pPr>
      <w:bookmarkStart w:id="48" w:name="_Toc291348617"/>
      <w:r w:rsidRPr="00B07067">
        <w:t xml:space="preserve">Figure </w:t>
      </w:r>
      <w:r w:rsidR="009223FF">
        <w:fldChar w:fldCharType="begin"/>
      </w:r>
      <w:r w:rsidR="009223FF">
        <w:instrText xml:space="preserve"> SEQ Figure \* ARABIC </w:instrText>
      </w:r>
      <w:r w:rsidR="009223FF">
        <w:fldChar w:fldCharType="separate"/>
      </w:r>
      <w:r w:rsidR="005E321A">
        <w:rPr>
          <w:noProof/>
        </w:rPr>
        <w:t>12</w:t>
      </w:r>
      <w:r w:rsidR="009223FF">
        <w:rPr>
          <w:noProof/>
        </w:rPr>
        <w:fldChar w:fldCharType="end"/>
      </w:r>
      <w:r w:rsidRPr="00B07067">
        <w:t xml:space="preserve"> - Print layout for IAB, Individual STUDENT Report, Mathem</w:t>
      </w:r>
      <w:r w:rsidR="000D5B29">
        <w:t>a</w:t>
      </w:r>
      <w:r w:rsidRPr="00B07067">
        <w:t>tics (1 of 3)</w:t>
      </w:r>
      <w:bookmarkEnd w:id="48"/>
    </w:p>
    <w:p w14:paraId="12CB313F" w14:textId="77777777" w:rsidR="00564C0D" w:rsidRPr="00B07067" w:rsidRDefault="00564C0D" w:rsidP="004738CC">
      <w:pPr>
        <w:keepNext/>
      </w:pPr>
      <w:r w:rsidRPr="00B07067">
        <w:rPr>
          <w:noProof/>
        </w:rPr>
        <w:lastRenderedPageBreak/>
        <w:drawing>
          <wp:inline distT="0" distB="0" distL="0" distR="0" wp14:anchorId="3B17151D" wp14:editId="5760B1A9">
            <wp:extent cx="5943600" cy="7691717"/>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k0:Users:jkenlon:Downloads:ISR_IAB_print copy xxx2.pdf"/>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7691717"/>
                    </a:xfrm>
                    <a:prstGeom prst="rect">
                      <a:avLst/>
                    </a:prstGeom>
                    <a:noFill/>
                    <a:ln>
                      <a:noFill/>
                    </a:ln>
                  </pic:spPr>
                </pic:pic>
              </a:graphicData>
            </a:graphic>
          </wp:inline>
        </w:drawing>
      </w:r>
    </w:p>
    <w:p w14:paraId="182D061F" w14:textId="77777777" w:rsidR="00564C0D" w:rsidRPr="00B07067" w:rsidRDefault="00564C0D" w:rsidP="004726A1">
      <w:pPr>
        <w:pStyle w:val="Caption"/>
      </w:pPr>
      <w:bookmarkStart w:id="49" w:name="_Toc291348618"/>
      <w:r w:rsidRPr="00B07067">
        <w:t xml:space="preserve">Figure </w:t>
      </w:r>
      <w:r w:rsidR="009223FF">
        <w:fldChar w:fldCharType="begin"/>
      </w:r>
      <w:r w:rsidR="009223FF">
        <w:instrText xml:space="preserve"> SEQ Figure \* ARABIC </w:instrText>
      </w:r>
      <w:r w:rsidR="009223FF">
        <w:fldChar w:fldCharType="separate"/>
      </w:r>
      <w:r w:rsidR="005E321A">
        <w:rPr>
          <w:noProof/>
        </w:rPr>
        <w:t>13</w:t>
      </w:r>
      <w:r w:rsidR="009223FF">
        <w:rPr>
          <w:noProof/>
        </w:rPr>
        <w:fldChar w:fldCharType="end"/>
      </w:r>
      <w:r w:rsidRPr="00B07067">
        <w:t xml:space="preserve"> - Print layout for IAB, Individual STUDENT Report, ELA/Literacy (2 of 3)</w:t>
      </w:r>
      <w:bookmarkEnd w:id="49"/>
    </w:p>
    <w:p w14:paraId="12508AA3" w14:textId="77777777" w:rsidR="00564C0D" w:rsidRPr="00B07067" w:rsidRDefault="00564C0D" w:rsidP="008F5AA1">
      <w:pPr>
        <w:keepNext/>
      </w:pPr>
      <w:r w:rsidRPr="00B07067">
        <w:rPr>
          <w:noProof/>
        </w:rPr>
        <w:lastRenderedPageBreak/>
        <w:drawing>
          <wp:inline distT="0" distB="0" distL="0" distR="0" wp14:anchorId="16CEADEA" wp14:editId="733B7C71">
            <wp:extent cx="5943600" cy="7691718"/>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sk0:Users:jkenlon:Downloads:12312321.pdf"/>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38012" cy="7684487"/>
                    </a:xfrm>
                    <a:prstGeom prst="rect">
                      <a:avLst/>
                    </a:prstGeom>
                    <a:noFill/>
                    <a:ln>
                      <a:noFill/>
                    </a:ln>
                  </pic:spPr>
                </pic:pic>
              </a:graphicData>
            </a:graphic>
          </wp:inline>
        </w:drawing>
      </w:r>
    </w:p>
    <w:p w14:paraId="077ABEEC" w14:textId="03D9D523" w:rsidR="005E2793" w:rsidRDefault="00564C0D" w:rsidP="004726A1">
      <w:pPr>
        <w:pStyle w:val="Caption"/>
        <w:rPr>
          <w:sz w:val="24"/>
        </w:rPr>
      </w:pPr>
      <w:bookmarkStart w:id="50" w:name="_Toc291348619"/>
      <w:r w:rsidRPr="00B07067">
        <w:t xml:space="preserve">Figure </w:t>
      </w:r>
      <w:r w:rsidR="009223FF">
        <w:fldChar w:fldCharType="begin"/>
      </w:r>
      <w:r w:rsidR="009223FF">
        <w:instrText xml:space="preserve"> SEQ Figure \* ARABIC </w:instrText>
      </w:r>
      <w:r w:rsidR="009223FF">
        <w:fldChar w:fldCharType="separate"/>
      </w:r>
      <w:r w:rsidR="005E321A">
        <w:rPr>
          <w:noProof/>
        </w:rPr>
        <w:t>14</w:t>
      </w:r>
      <w:r w:rsidR="009223FF">
        <w:rPr>
          <w:noProof/>
        </w:rPr>
        <w:fldChar w:fldCharType="end"/>
      </w:r>
      <w:r w:rsidRPr="00B07067">
        <w:t xml:space="preserve"> - Print layout for IAB, Individual STUDENT Report, </w:t>
      </w:r>
      <w:r w:rsidR="000D5B29">
        <w:t>Report Info</w:t>
      </w:r>
      <w:r w:rsidRPr="00B07067">
        <w:t xml:space="preserve"> (</w:t>
      </w:r>
      <w:r w:rsidR="000D5B29">
        <w:t>3</w:t>
      </w:r>
      <w:r w:rsidRPr="00B07067">
        <w:t xml:space="preserve"> of 3)</w:t>
      </w:r>
      <w:bookmarkEnd w:id="50"/>
      <w:r w:rsidR="005E2793">
        <w:rPr>
          <w:sz w:val="24"/>
        </w:rPr>
        <w:br w:type="page"/>
      </w:r>
    </w:p>
    <w:p w14:paraId="7D0217A5" w14:textId="736F14B8" w:rsidR="001D30C8" w:rsidRPr="00B07067" w:rsidRDefault="001D30C8" w:rsidP="0078667F">
      <w:pPr>
        <w:pStyle w:val="Heading5"/>
      </w:pPr>
      <w:r w:rsidRPr="00B07067">
        <w:lastRenderedPageBreak/>
        <w:t>Score Displays</w:t>
      </w:r>
    </w:p>
    <w:p w14:paraId="545216A4" w14:textId="77777777" w:rsidR="001D30C8" w:rsidRPr="00B07067" w:rsidRDefault="001D30C8" w:rsidP="001D30C8">
      <w:pPr>
        <w:pStyle w:val="ListBullet"/>
        <w:numPr>
          <w:ilvl w:val="0"/>
          <w:numId w:val="0"/>
        </w:numPr>
      </w:pPr>
      <w:r w:rsidRPr="00B07067">
        <w:t>Each Interim Assessment Block result is displayed in a tile.</w:t>
      </w:r>
    </w:p>
    <w:p w14:paraId="6C3B7B99" w14:textId="77777777" w:rsidR="001D30C8" w:rsidRPr="00B07067" w:rsidRDefault="001D30C8" w:rsidP="001D30C8">
      <w:pPr>
        <w:pStyle w:val="ListBullet"/>
        <w:numPr>
          <w:ilvl w:val="0"/>
          <w:numId w:val="0"/>
        </w:numPr>
      </w:pPr>
    </w:p>
    <w:p w14:paraId="41019D9C" w14:textId="3F8DAD26" w:rsidR="001D30C8" w:rsidRPr="00B07067" w:rsidRDefault="006B45C6" w:rsidP="007A6E15">
      <w:pPr>
        <w:pStyle w:val="ListBullet"/>
        <w:keepNext/>
        <w:numPr>
          <w:ilvl w:val="0"/>
          <w:numId w:val="0"/>
        </w:numPr>
      </w:pPr>
      <w:r w:rsidRPr="006B45C6">
        <w:rPr>
          <w:noProof/>
        </w:rPr>
        <w:drawing>
          <wp:inline distT="0" distB="0" distL="0" distR="0" wp14:anchorId="39384E3E" wp14:editId="7991E777">
            <wp:extent cx="2724912" cy="2322576"/>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_iab.png"/>
                    <pic:cNvPicPr/>
                  </pic:nvPicPr>
                  <pic:blipFill>
                    <a:blip r:embed="rId79">
                      <a:extLst>
                        <a:ext uri="{28A0092B-C50C-407E-A947-70E740481C1C}">
                          <a14:useLocalDpi xmlns:a14="http://schemas.microsoft.com/office/drawing/2010/main" val="0"/>
                        </a:ext>
                      </a:extLst>
                    </a:blip>
                    <a:stretch>
                      <a:fillRect/>
                    </a:stretch>
                  </pic:blipFill>
                  <pic:spPr>
                    <a:xfrm>
                      <a:off x="0" y="0"/>
                      <a:ext cx="2724912" cy="2322576"/>
                    </a:xfrm>
                    <a:prstGeom prst="rect">
                      <a:avLst/>
                    </a:prstGeom>
                  </pic:spPr>
                </pic:pic>
              </a:graphicData>
            </a:graphic>
          </wp:inline>
        </w:drawing>
      </w:r>
    </w:p>
    <w:p w14:paraId="76083B6A" w14:textId="3AC754BB" w:rsidR="001D30C8" w:rsidRDefault="001D30C8" w:rsidP="004726A1">
      <w:pPr>
        <w:pStyle w:val="Caption"/>
      </w:pPr>
      <w:bookmarkStart w:id="51" w:name="_Toc291348620"/>
      <w:r w:rsidRPr="00B07067">
        <w:t xml:space="preserve">Figure </w:t>
      </w:r>
      <w:r w:rsidR="009223FF">
        <w:fldChar w:fldCharType="begin"/>
      </w:r>
      <w:r w:rsidR="009223FF">
        <w:instrText xml:space="preserve"> SEQ Figure \* ARABIC </w:instrText>
      </w:r>
      <w:r w:rsidR="009223FF">
        <w:fldChar w:fldCharType="separate"/>
      </w:r>
      <w:r w:rsidR="005E321A">
        <w:rPr>
          <w:noProof/>
        </w:rPr>
        <w:t>15</w:t>
      </w:r>
      <w:r w:rsidR="009223FF">
        <w:rPr>
          <w:noProof/>
        </w:rPr>
        <w:fldChar w:fldCharType="end"/>
      </w:r>
      <w:r w:rsidRPr="00B07067">
        <w:t xml:space="preserve"> - Interim Assessment Block Results Tile</w:t>
      </w:r>
      <w:bookmarkEnd w:id="51"/>
    </w:p>
    <w:p w14:paraId="34DC583B" w14:textId="77777777" w:rsidR="001D30C8" w:rsidRPr="00B07067" w:rsidRDefault="001D30C8" w:rsidP="0078667F">
      <w:pPr>
        <w:pStyle w:val="BodyText"/>
      </w:pPr>
      <w:r w:rsidRPr="00B07067">
        <w:t>Each tile contains the following elements:</w:t>
      </w:r>
    </w:p>
    <w:p w14:paraId="043199B1" w14:textId="77777777" w:rsidR="001D30C8" w:rsidRPr="00B07067" w:rsidRDefault="001D30C8" w:rsidP="0078667F">
      <w:pPr>
        <w:pStyle w:val="ListBullet2"/>
      </w:pPr>
      <w:r w:rsidRPr="00B07067">
        <w:rPr>
          <w:b/>
        </w:rPr>
        <w:t>Title</w:t>
      </w:r>
      <w:r w:rsidRPr="00B07067">
        <w:t xml:space="preserve"> – The title contains the grade of the assessment and the title of the assessment block.</w:t>
      </w:r>
    </w:p>
    <w:p w14:paraId="7DE1CEFF" w14:textId="5A24F8D1" w:rsidR="001D30C8" w:rsidRPr="00B07067" w:rsidRDefault="001D30C8" w:rsidP="0078667F">
      <w:pPr>
        <w:pStyle w:val="ListBullet2"/>
      </w:pPr>
      <w:r w:rsidRPr="00B07067">
        <w:rPr>
          <w:b/>
        </w:rPr>
        <w:t xml:space="preserve">Score Level </w:t>
      </w:r>
      <w:r w:rsidRPr="00B07067">
        <w:t>– Student results are represented as either: “Below Standard,” “At/Near Standard,” or “Above Standard.” The score displayed will be the most recent score received on this assessment block.</w:t>
      </w:r>
    </w:p>
    <w:p w14:paraId="5ACF1993" w14:textId="77777777" w:rsidR="001D30C8" w:rsidRPr="00B07067" w:rsidRDefault="001D30C8" w:rsidP="0078667F">
      <w:pPr>
        <w:pStyle w:val="ListBullet2"/>
      </w:pPr>
      <w:r w:rsidRPr="00B85594">
        <w:rPr>
          <w:b/>
        </w:rPr>
        <w:t>Record of Administrations –</w:t>
      </w:r>
      <w:r w:rsidRPr="00B07067">
        <w:t xml:space="preserve"> For each administration of this assessment block, the report will display the date administered and the result received. The records are displayed in reverse chronological order, with the most recent administration appearing on the left.</w:t>
      </w:r>
    </w:p>
    <w:p w14:paraId="56150FDE" w14:textId="77777777" w:rsidR="001D30C8" w:rsidRPr="00B07067" w:rsidRDefault="001D30C8" w:rsidP="0078667F">
      <w:pPr>
        <w:pStyle w:val="ListBullet2"/>
      </w:pPr>
      <w:r w:rsidRPr="00B85594">
        <w:rPr>
          <w:b/>
        </w:rPr>
        <w:t>Scroll arrow –</w:t>
      </w:r>
      <w:r w:rsidRPr="00B07067">
        <w:t xml:space="preserve"> If this assessment block has been administered more than three times, an arrow will appear allowing users to scroll to see older results.</w:t>
      </w:r>
    </w:p>
    <w:p w14:paraId="2669202A" w14:textId="77777777" w:rsidR="001D30C8" w:rsidRPr="00B07067" w:rsidRDefault="001D30C8" w:rsidP="0078667F">
      <w:pPr>
        <w:pStyle w:val="BodyText"/>
      </w:pPr>
      <w:r w:rsidRPr="00B07067">
        <w:t>In the event that a student is assessed with interim assessment blocks from a grade other than their current grade, the results from the out-of-grade assessments will appear after the ones from their current grade.</w:t>
      </w:r>
    </w:p>
    <w:p w14:paraId="2A03A029" w14:textId="77777777" w:rsidR="001D30C8" w:rsidRPr="00B07067" w:rsidRDefault="001D30C8" w:rsidP="001D30C8">
      <w:pPr>
        <w:pStyle w:val="ListBullet"/>
        <w:numPr>
          <w:ilvl w:val="0"/>
          <w:numId w:val="0"/>
        </w:numPr>
      </w:pPr>
    </w:p>
    <w:p w14:paraId="76BADB04" w14:textId="77777777" w:rsidR="001D30C8" w:rsidRPr="00B07067" w:rsidRDefault="001D30C8" w:rsidP="001D30C8">
      <w:pPr>
        <w:rPr>
          <w:rFonts w:eastAsiaTheme="majorEastAsia" w:cstheme="majorBidi"/>
          <w:b/>
          <w:bCs/>
          <w:color w:val="003F6B"/>
        </w:rPr>
      </w:pPr>
      <w:r w:rsidRPr="00B07067">
        <w:br w:type="page"/>
      </w:r>
    </w:p>
    <w:p w14:paraId="55BD63B9" w14:textId="509E0B51" w:rsidR="000D573F" w:rsidRPr="00A00D51" w:rsidRDefault="000D573F" w:rsidP="00E6087D">
      <w:pPr>
        <w:pStyle w:val="Heading3"/>
      </w:pPr>
      <w:bookmarkStart w:id="52" w:name="_Toc291348463"/>
      <w:bookmarkStart w:id="53" w:name="_Ref303592733"/>
      <w:bookmarkStart w:id="54" w:name="_Ref303592772"/>
      <w:bookmarkStart w:id="55" w:name="_Toc436058862"/>
      <w:r w:rsidRPr="00A00D51">
        <w:lastRenderedPageBreak/>
        <w:t xml:space="preserve">List of Students </w:t>
      </w:r>
      <w:r w:rsidR="00E20CE4">
        <w:t>by Assessment</w:t>
      </w:r>
      <w:r w:rsidRPr="00A00D51">
        <w:t xml:space="preserve"> GRADE</w:t>
      </w:r>
      <w:bookmarkEnd w:id="39"/>
      <w:bookmarkEnd w:id="40"/>
      <w:bookmarkEnd w:id="41"/>
      <w:bookmarkEnd w:id="42"/>
      <w:bookmarkEnd w:id="43"/>
      <w:bookmarkEnd w:id="52"/>
      <w:bookmarkEnd w:id="53"/>
      <w:bookmarkEnd w:id="54"/>
      <w:bookmarkEnd w:id="55"/>
    </w:p>
    <w:p w14:paraId="2EE75580" w14:textId="77777777" w:rsidR="007B1584" w:rsidRPr="00A00D51" w:rsidRDefault="007B1584" w:rsidP="007B1584"/>
    <w:p w14:paraId="75567463" w14:textId="0D7CDBE2" w:rsidR="007B1584" w:rsidRPr="00A00D51" w:rsidRDefault="007B1584" w:rsidP="007B1584">
      <w:pPr>
        <w:pStyle w:val="BodyText"/>
      </w:pPr>
      <w:r w:rsidRPr="00A00D51">
        <w:t xml:space="preserve">This report provides assessment results for a list of students. The list is generated based on data available on results for </w:t>
      </w:r>
      <w:r w:rsidR="00D92B11" w:rsidRPr="00A00D51">
        <w:t>s</w:t>
      </w:r>
      <w:r w:rsidRPr="00A00D51">
        <w:t xml:space="preserve">ummative or </w:t>
      </w:r>
      <w:r w:rsidR="00D92B11" w:rsidRPr="00A00D51">
        <w:t>i</w:t>
      </w:r>
      <w:r w:rsidRPr="00A00D51">
        <w:t xml:space="preserve">nterim </w:t>
      </w:r>
      <w:r w:rsidR="00D92B11" w:rsidRPr="00A00D51">
        <w:t>c</w:t>
      </w:r>
      <w:r w:rsidRPr="00A00D51">
        <w:t xml:space="preserve">omprehensive assessments designed for the selected </w:t>
      </w:r>
      <w:r w:rsidR="00D92B11" w:rsidRPr="00A00D51">
        <w:t>g</w:t>
      </w:r>
      <w:r w:rsidRPr="00A00D51">
        <w:t>rade and taken during the selected Academic Year.</w:t>
      </w:r>
    </w:p>
    <w:p w14:paraId="10BBE078" w14:textId="7CA588D7" w:rsidR="007B1584" w:rsidRPr="00A00D51" w:rsidRDefault="007B1584" w:rsidP="007B1584">
      <w:pPr>
        <w:pStyle w:val="BodyText"/>
      </w:pPr>
      <w:r w:rsidRPr="00A00D51">
        <w:t xml:space="preserve">The list can be viewed either with </w:t>
      </w:r>
      <w:r w:rsidR="00D92B11" w:rsidRPr="00A00D51">
        <w:t>m</w:t>
      </w:r>
      <w:r w:rsidRPr="00A00D51">
        <w:t>athematics and ELA/literacy side</w:t>
      </w:r>
      <w:r w:rsidR="00673971" w:rsidRPr="00A00D51">
        <w:t xml:space="preserve"> </w:t>
      </w:r>
      <w:r w:rsidRPr="00A00D51">
        <w:t>by</w:t>
      </w:r>
      <w:r w:rsidR="00673971" w:rsidRPr="00A00D51">
        <w:t xml:space="preserve"> </w:t>
      </w:r>
      <w:r w:rsidRPr="00A00D51">
        <w:t>side, or in a subject detail view that show</w:t>
      </w:r>
      <w:r w:rsidR="00584929" w:rsidRPr="00A00D51">
        <w:t>s</w:t>
      </w:r>
      <w:r w:rsidRPr="00A00D51">
        <w:t xml:space="preserve"> Overall scale scores com</w:t>
      </w:r>
      <w:r w:rsidR="001A4435" w:rsidRPr="00A00D51">
        <w:t>plemented by Claim Levels (see S</w:t>
      </w:r>
      <w:r w:rsidRPr="00A00D51">
        <w:t xml:space="preserve">ection </w:t>
      </w:r>
      <w:r w:rsidRPr="00A00D51">
        <w:fldChar w:fldCharType="begin"/>
      </w:r>
      <w:r w:rsidRPr="00A00D51">
        <w:instrText xml:space="preserve"> REF _Ref253295332 \r \h </w:instrText>
      </w:r>
      <w:r w:rsidR="00BE13B8" w:rsidRPr="00A00D51">
        <w:instrText xml:space="preserve"> \* MERGEFORMAT </w:instrText>
      </w:r>
      <w:r w:rsidRPr="00A00D51">
        <w:fldChar w:fldCharType="separate"/>
      </w:r>
      <w:r w:rsidR="005E321A">
        <w:t>2.5.5</w:t>
      </w:r>
      <w:r w:rsidRPr="00A00D51">
        <w:fldChar w:fldCharType="end"/>
      </w:r>
      <w:r w:rsidRPr="00A00D51">
        <w:t xml:space="preserve"> for more information on Claim Levels).</w:t>
      </w:r>
      <w:r w:rsidR="00691B57">
        <w:t xml:space="preserve"> The status column on the list provides information about the completeness or validity of the student test attempt. </w:t>
      </w:r>
    </w:p>
    <w:p w14:paraId="4E2B51E1" w14:textId="75B40A99" w:rsidR="007B1584" w:rsidRPr="00A00D51" w:rsidRDefault="007B1584" w:rsidP="007B1584">
      <w:pPr>
        <w:pStyle w:val="BodyText"/>
      </w:pPr>
      <w:r w:rsidRPr="00A00D51">
        <w:t xml:space="preserve">This list does not represent enrollment-based classes or sections, as there </w:t>
      </w:r>
      <w:r w:rsidR="00F004C5">
        <w:t>are</w:t>
      </w:r>
      <w:r w:rsidRPr="00A00D51">
        <w:t xml:space="preserve"> no persistent teacher-student links in the Data Warehouse. However, students in the list can be filtered, sorted, and selected to assist in narrowing focus. Filters are provided using all demographic and program data</w:t>
      </w:r>
      <w:r w:rsidR="00037000" w:rsidRPr="00A00D51">
        <w:t xml:space="preserve"> available, as well as </w:t>
      </w:r>
      <w:r w:rsidR="00281492" w:rsidRPr="00A00D51">
        <w:t>s</w:t>
      </w:r>
      <w:r w:rsidR="00037000" w:rsidRPr="00A00D51">
        <w:t xml:space="preserve">tudent </w:t>
      </w:r>
      <w:r w:rsidR="00281492" w:rsidRPr="00A00D51">
        <w:t>g</w:t>
      </w:r>
      <w:r w:rsidR="00037000" w:rsidRPr="00A00D51">
        <w:t>roup</w:t>
      </w:r>
      <w:r w:rsidRPr="00A00D51">
        <w:t xml:space="preserve">s that may be used as desired by member </w:t>
      </w:r>
      <w:r w:rsidR="00281492" w:rsidRPr="00A00D51">
        <w:t>s</w:t>
      </w:r>
      <w:r w:rsidRPr="00A00D51">
        <w:t>tates. The list can be sorted in ascending or descending order by the values in any column</w:t>
      </w:r>
      <w:r w:rsidR="00037000" w:rsidRPr="00A00D51">
        <w:t xml:space="preserve"> (e.g.,</w:t>
      </w:r>
      <w:r w:rsidRPr="00A00D51">
        <w:t xml:space="preserve"> alphabetically by last name</w:t>
      </w:r>
      <w:r w:rsidR="00673971" w:rsidRPr="00A00D51">
        <w:t xml:space="preserve"> or </w:t>
      </w:r>
      <w:r w:rsidR="00F004C5">
        <w:t xml:space="preserve">numerically </w:t>
      </w:r>
      <w:r w:rsidR="00673971" w:rsidRPr="00A00D51">
        <w:t xml:space="preserve">by </w:t>
      </w:r>
      <w:r w:rsidRPr="00A00D51">
        <w:t>overall scale scores</w:t>
      </w:r>
      <w:r w:rsidR="00037000" w:rsidRPr="00A00D51">
        <w:t>)</w:t>
      </w:r>
      <w:r w:rsidRPr="00A00D51">
        <w:t>.</w:t>
      </w:r>
    </w:p>
    <w:p w14:paraId="7BC7D0AF" w14:textId="00E43754" w:rsidR="007B1584" w:rsidRDefault="007B1584" w:rsidP="007B1584"/>
    <w:p w14:paraId="56757473" w14:textId="77777777" w:rsidR="008B4BB8" w:rsidRDefault="008B4BB8"/>
    <w:p w14:paraId="26B3040D" w14:textId="2C2A8A9C" w:rsidR="008B4BB8" w:rsidRDefault="009F6D9E" w:rsidP="005A416F">
      <w:pPr>
        <w:ind w:left="720"/>
      </w:pPr>
      <w:r w:rsidRPr="00A00D51">
        <w:rPr>
          <w:noProof/>
        </w:rPr>
        <w:lastRenderedPageBreak/>
        <mc:AlternateContent>
          <mc:Choice Requires="wpg">
            <w:drawing>
              <wp:anchor distT="0" distB="0" distL="114300" distR="114300" simplePos="0" relativeHeight="251911168" behindDoc="0" locked="0" layoutInCell="1" allowOverlap="1" wp14:anchorId="5EF6C130" wp14:editId="40A676D1">
                <wp:simplePos x="0" y="0"/>
                <wp:positionH relativeFrom="column">
                  <wp:posOffset>276225</wp:posOffset>
                </wp:positionH>
                <wp:positionV relativeFrom="paragraph">
                  <wp:posOffset>333375</wp:posOffset>
                </wp:positionV>
                <wp:extent cx="6172201" cy="5373584"/>
                <wp:effectExtent l="0" t="0" r="266700" b="132080"/>
                <wp:wrapNone/>
                <wp:docPr id="316" name="Group 316"/>
                <wp:cNvGraphicFramePr/>
                <a:graphic xmlns:a="http://schemas.openxmlformats.org/drawingml/2006/main">
                  <a:graphicData uri="http://schemas.microsoft.com/office/word/2010/wordprocessingGroup">
                    <wpg:wgp>
                      <wpg:cNvGrpSpPr/>
                      <wpg:grpSpPr>
                        <a:xfrm>
                          <a:off x="0" y="0"/>
                          <a:ext cx="6172201" cy="5373584"/>
                          <a:chOff x="114300" y="0"/>
                          <a:chExt cx="6172379" cy="5373584"/>
                        </a:xfrm>
                      </wpg:grpSpPr>
                      <wps:wsp>
                        <wps:cNvPr id="153" name="Oval 153"/>
                        <wps:cNvSpPr>
                          <a:spLocks noChangeArrowheads="1"/>
                        </wps:cNvSpPr>
                        <wps:spPr bwMode="auto">
                          <a:xfrm>
                            <a:off x="127908"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E50BEB0" w14:textId="77777777" w:rsidR="004A5F36" w:rsidRPr="005E55EB" w:rsidRDefault="004A5F36" w:rsidP="001A2151">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wps:wsp>
                        <wps:cNvPr id="154" name="Oval 154"/>
                        <wps:cNvSpPr>
                          <a:spLocks noChangeArrowheads="1"/>
                        </wps:cNvSpPr>
                        <wps:spPr bwMode="auto">
                          <a:xfrm>
                            <a:off x="2171766" y="115784"/>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3B7278E" w14:textId="77777777" w:rsidR="004A5F36" w:rsidRPr="005E55EB" w:rsidRDefault="004A5F36" w:rsidP="001A2151">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155" name="Oval 155"/>
                        <wps:cNvSpPr>
                          <a:spLocks noChangeArrowheads="1"/>
                        </wps:cNvSpPr>
                        <wps:spPr bwMode="auto">
                          <a:xfrm>
                            <a:off x="2857579" y="1143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357FF64" w14:textId="77777777" w:rsidR="004A5F36" w:rsidRPr="005E55EB" w:rsidRDefault="004A5F36" w:rsidP="001A2151">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156" name="Oval 156"/>
                        <wps:cNvSpPr>
                          <a:spLocks noChangeArrowheads="1"/>
                        </wps:cNvSpPr>
                        <wps:spPr bwMode="auto">
                          <a:xfrm>
                            <a:off x="114300" y="50210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CF547D1" w14:textId="77777777" w:rsidR="004A5F36" w:rsidRPr="005E55EB" w:rsidRDefault="004A5F36" w:rsidP="001A2151">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157" name="Oval 157"/>
                        <wps:cNvSpPr>
                          <a:spLocks noChangeArrowheads="1"/>
                        </wps:cNvSpPr>
                        <wps:spPr bwMode="auto">
                          <a:xfrm>
                            <a:off x="1529444" y="73886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D25B01A" w14:textId="77777777" w:rsidR="004A5F36" w:rsidRPr="005E55EB" w:rsidRDefault="004A5F36" w:rsidP="001A2151">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158" name="Oval 158"/>
                        <wps:cNvSpPr>
                          <a:spLocks noChangeArrowheads="1"/>
                        </wps:cNvSpPr>
                        <wps:spPr bwMode="auto">
                          <a:xfrm>
                            <a:off x="2520053" y="95789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222744A" w14:textId="77777777" w:rsidR="004A5F36" w:rsidRPr="005E55EB" w:rsidRDefault="004A5F36" w:rsidP="001A2151">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159" name="Elbow Connector 159"/>
                        <wps:cNvCnPr>
                          <a:stCxn id="161" idx="4"/>
                        </wps:cNvCnPr>
                        <wps:spPr>
                          <a:xfrm rot="16200000" flipH="1">
                            <a:off x="-243082" y="1843281"/>
                            <a:ext cx="1005205" cy="61841"/>
                          </a:xfrm>
                          <a:prstGeom prst="bentConnector3">
                            <a:avLst>
                              <a:gd name="adj1" fmla="val 97649"/>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0" name="Elbow Connector 160"/>
                        <wps:cNvCnPr>
                          <a:stCxn id="162" idx="6"/>
                        </wps:cNvCnPr>
                        <wps:spPr>
                          <a:xfrm flipH="1">
                            <a:off x="6007600" y="571500"/>
                            <a:ext cx="279079" cy="4802084"/>
                          </a:xfrm>
                          <a:prstGeom prst="bentConnector4">
                            <a:avLst>
                              <a:gd name="adj1" fmla="val -81915"/>
                              <a:gd name="adj2" fmla="val 51190"/>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1" name="Oval 161"/>
                        <wps:cNvSpPr>
                          <a:spLocks noChangeArrowheads="1"/>
                        </wps:cNvSpPr>
                        <wps:spPr bwMode="auto">
                          <a:xfrm>
                            <a:off x="114300" y="11430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4C7E172" w14:textId="77777777" w:rsidR="004A5F36" w:rsidRPr="005E55EB" w:rsidRDefault="004A5F36" w:rsidP="001A2151">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162" name="Oval 162"/>
                        <wps:cNvSpPr>
                          <a:spLocks noChangeArrowheads="1"/>
                        </wps:cNvSpPr>
                        <wps:spPr bwMode="auto">
                          <a:xfrm>
                            <a:off x="6058079" y="4572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76EABEE" w14:textId="77777777" w:rsidR="004A5F36" w:rsidRPr="005E55EB" w:rsidRDefault="004A5F36" w:rsidP="001A2151">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s:wsp>
                        <wps:cNvPr id="163" name="Elbow Connector 163"/>
                        <wps:cNvCnPr/>
                        <wps:spPr>
                          <a:xfrm rot="5400000">
                            <a:off x="918755" y="2176309"/>
                            <a:ext cx="1847732" cy="1609914"/>
                          </a:xfrm>
                          <a:prstGeom prst="bentConnector3">
                            <a:avLst>
                              <a:gd name="adj1" fmla="val 50000"/>
                            </a:avLst>
                          </a:prstGeom>
                          <a:ln>
                            <a:solidFill>
                              <a:srgbClr val="42AF48"/>
                            </a:solidFill>
                            <a:headEnd type="oval"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4" name="Elbow Connector 164"/>
                        <wps:cNvCnPr/>
                        <wps:spPr>
                          <a:xfrm rot="16200000" flipH="1" flipV="1">
                            <a:off x="4065812" y="316230"/>
                            <a:ext cx="448310" cy="938530"/>
                          </a:xfrm>
                          <a:prstGeom prst="bentConnector3">
                            <a:avLst>
                              <a:gd name="adj1" fmla="val 42002"/>
                            </a:avLst>
                          </a:prstGeom>
                          <a:ln>
                            <a:solidFill>
                              <a:srgbClr val="42AF48"/>
                            </a:solidFill>
                            <a:headEnd type="none"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5" name="Elbow Connector 165"/>
                        <wps:cNvCnPr/>
                        <wps:spPr>
                          <a:xfrm rot="16200000" flipH="1">
                            <a:off x="5019582" y="302260"/>
                            <a:ext cx="476250" cy="969010"/>
                          </a:xfrm>
                          <a:prstGeom prst="bentConnector3">
                            <a:avLst>
                              <a:gd name="adj1" fmla="val 42002"/>
                            </a:avLst>
                          </a:prstGeom>
                          <a:ln>
                            <a:solidFill>
                              <a:srgbClr val="42AF48"/>
                            </a:solidFill>
                            <a:headEnd type="none"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7" name="Elbow Connector 167"/>
                        <wps:cNvCnPr/>
                        <wps:spPr>
                          <a:xfrm rot="16200000" flipH="1" flipV="1">
                            <a:off x="4576034" y="756603"/>
                            <a:ext cx="459105" cy="46990"/>
                          </a:xfrm>
                          <a:prstGeom prst="bentConnector3">
                            <a:avLst>
                              <a:gd name="adj1" fmla="val 933"/>
                            </a:avLst>
                          </a:prstGeom>
                          <a:ln>
                            <a:solidFill>
                              <a:srgbClr val="42AF48"/>
                            </a:solidFill>
                            <a:headEnd type="none" w="lg" len="lg"/>
                            <a:tailEnd type="triangle"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68" name="Oval 168"/>
                        <wps:cNvSpPr>
                          <a:spLocks noChangeArrowheads="1"/>
                        </wps:cNvSpPr>
                        <wps:spPr bwMode="auto">
                          <a:xfrm>
                            <a:off x="4658902" y="4572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17BAFBB" w14:textId="77777777" w:rsidR="004A5F36" w:rsidRPr="005E55EB" w:rsidRDefault="004A5F36" w:rsidP="001A2151">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F6C130" id="Group 316" o:spid="_x0000_s1079" style="position:absolute;left:0;text-align:left;margin-left:21.75pt;margin-top:26.25pt;width:486pt;height:423.1pt;z-index:251911168;mso-position-horizontal-relative:text;mso-position-vertical-relative:text;mso-width-relative:margin;mso-height-relative:margin" coordorigin="1143" coordsize="61723,53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">
                <v:oval id="_x0000_s1080" style="position:absolute;left:1279;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Rc8MA&#10;AADcAAAADwAAAGRycy9kb3ducmV2LnhtbESPwWrDMBBE74X8g9hAbo2clJriRAlpISa3UqcfsFgb&#10;ycRaOZZqO38fFQq97TLzZme3+8m1YqA+NJ4VrJYZCOLa64aNgu/z8fkNRIjIGlvPpOBOAfa72dMW&#10;C+1H/qKhikakEA4FKrAxdoWUobbkMCx9R5y0i+8dxrT2RuoexxTuWrnOslw6bDhdsNjRh6X6Wv24&#10;VOO8Xl0+s6PMCbvRTqZ8N7dSqcV8OmxARJriv/mPPunEvb7A7zNpAr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iRc8MAAADcAAAADwAAAAAAAAAAAAAAAACYAgAAZHJzL2Rv&#10;d25yZXYueG1sUEsFBgAAAAAEAAQA9QAAAIgDAAAAAA==&#10;" fillcolor="#43b02a" stroked="f">
                  <v:shadow on="t" opacity="22936f" origin=",.5" offset="0,.63889mm"/>
                  <v:textbox inset="0,0,0,0">
                    <w:txbxContent>
                      <w:p w14:paraId="0E50BEB0" w14:textId="77777777" w:rsidR="004A5F36" w:rsidRPr="005E55EB" w:rsidRDefault="004A5F36" w:rsidP="001A2151">
                        <w:pPr>
                          <w:jc w:val="center"/>
                          <w:rPr>
                            <w:color w:val="FFFFFF" w:themeColor="background1"/>
                            <w:sz w:val="18"/>
                            <w:szCs w:val="18"/>
                          </w:rPr>
                        </w:pPr>
                        <w:r>
                          <w:rPr>
                            <w:color w:val="FFFFFF" w:themeColor="background1"/>
                            <w:sz w:val="18"/>
                            <w:szCs w:val="18"/>
                          </w:rPr>
                          <w:t>1</w:t>
                        </w:r>
                      </w:p>
                    </w:txbxContent>
                  </v:textbox>
                </v:oval>
                <v:oval id="_x0000_s1081" style="position:absolute;left:21717;top:115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JB8MA&#10;AADcAAAADwAAAGRycy9kb3ducmV2LnhtbESPwWrDMBBE74X8g9hAbo2c0JriRAlpISa3UqcfsFgb&#10;ycRaOZZqO38fFQq97TLzZme3+8m1YqA+NJ4VrJYZCOLa64aNgu/z8fkNRIjIGlvPpOBOAfa72dMW&#10;C+1H/qKhikakEA4FKrAxdoWUobbkMCx9R5y0i+8dxrT2RuoexxTuWrnOslw6bDhdsNjRh6X6Wv24&#10;VOO8Xl0+s6PMCbvRTqZ8N7dSqcV8OmxARJriv/mPPunEvb7A7zNpAr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EJB8MAAADcAAAADwAAAAAAAAAAAAAAAACYAgAAZHJzL2Rv&#10;d25yZXYueG1sUEsFBgAAAAAEAAQA9QAAAIgDAAAAAA==&#10;" fillcolor="#43b02a" stroked="f">
                  <v:shadow on="t" opacity="22936f" origin=",.5" offset="0,.63889mm"/>
                  <v:textbox inset="0,0,0,0">
                    <w:txbxContent>
                      <w:p w14:paraId="63B7278E" w14:textId="77777777" w:rsidR="004A5F36" w:rsidRPr="005E55EB" w:rsidRDefault="004A5F36" w:rsidP="001A2151">
                        <w:pPr>
                          <w:jc w:val="center"/>
                          <w:rPr>
                            <w:color w:val="FFFFFF" w:themeColor="background1"/>
                            <w:sz w:val="18"/>
                            <w:szCs w:val="18"/>
                          </w:rPr>
                        </w:pPr>
                        <w:r>
                          <w:rPr>
                            <w:color w:val="FFFFFF" w:themeColor="background1"/>
                            <w:sz w:val="18"/>
                            <w:szCs w:val="18"/>
                          </w:rPr>
                          <w:t>2</w:t>
                        </w:r>
                      </w:p>
                    </w:txbxContent>
                  </v:textbox>
                </v:oval>
                <v:oval id="_x0000_s1082" style="position:absolute;left:28575;top:114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snMIA&#10;AADcAAAADwAAAGRycy9kb3ducmV2LnhtbESP3YrCMBCF74V9hzAL3mlaQZFqLLuCsnfizwMMzZiU&#10;bSbdJtru2xtB8G6Gc74zZ9bl4Bpxpy7UnhXk0wwEceV1zUbB5bybLEGEiKyx8UwK/ilAufkYrbHQ&#10;vucj3U/RiBTCoUAFNsa2kDJUlhyGqW+Jk3b1ncOY1s5I3WGfwl0jZ1m2kA5rThcstrS1VP2ebi7V&#10;OM/y6yHbyQVh29vB7L/N316p8efwtQIRaYhv84v+0Ymbz+H5TJp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faycwgAAANwAAAAPAAAAAAAAAAAAAAAAAJgCAABkcnMvZG93&#10;bnJldi54bWxQSwUGAAAAAAQABAD1AAAAhwMAAAAA&#10;" fillcolor="#43b02a" stroked="f">
                  <v:shadow on="t" opacity="22936f" origin=",.5" offset="0,.63889mm"/>
                  <v:textbox inset="0,0,0,0">
                    <w:txbxContent>
                      <w:p w14:paraId="2357FF64" w14:textId="77777777" w:rsidR="004A5F36" w:rsidRPr="005E55EB" w:rsidRDefault="004A5F36" w:rsidP="001A2151">
                        <w:pPr>
                          <w:jc w:val="center"/>
                          <w:rPr>
                            <w:color w:val="FFFFFF" w:themeColor="background1"/>
                            <w:sz w:val="18"/>
                            <w:szCs w:val="18"/>
                          </w:rPr>
                        </w:pPr>
                        <w:r>
                          <w:rPr>
                            <w:color w:val="FFFFFF" w:themeColor="background1"/>
                            <w:sz w:val="18"/>
                            <w:szCs w:val="18"/>
                          </w:rPr>
                          <w:t>3</w:t>
                        </w:r>
                      </w:p>
                    </w:txbxContent>
                  </v:textbox>
                </v:oval>
                <v:oval id="_x0000_s1083" style="position:absolute;left:1143;top:502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8y68IA&#10;AADcAAAADwAAAGRycy9kb3ducmV2LnhtbESP3YrCMBCF74V9hzALe2dThS1SjeIuKHsn/jzA0IxJ&#10;sZnUJtr69htB8G6Gc74zZxarwTXiTl2oPSuYZDkI4srrmo2C03EznoEIEVlj45kUPCjAavkxWmCp&#10;fc97uh+iESmEQ4kKbIxtKWWoLDkMmW+Jk3b2ncOY1s5I3WGfwl0jp3leSIc1pwsWW/q1VF0ON5dq&#10;HKeT8y7fyIKw7e1gtj/mulXq63NYz0FEGuLb/KL/dOK+C3g+kya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rzLrwgAAANwAAAAPAAAAAAAAAAAAAAAAAJgCAABkcnMvZG93&#10;bnJldi54bWxQSwUGAAAAAAQABAD1AAAAhwMAAAAA&#10;" fillcolor="#43b02a" stroked="f">
                  <v:shadow on="t" opacity="22936f" origin=",.5" offset="0,.63889mm"/>
                  <v:textbox inset="0,0,0,0">
                    <w:txbxContent>
                      <w:p w14:paraId="0CF547D1" w14:textId="77777777" w:rsidR="004A5F36" w:rsidRPr="005E55EB" w:rsidRDefault="004A5F36" w:rsidP="001A2151">
                        <w:pPr>
                          <w:jc w:val="center"/>
                          <w:rPr>
                            <w:color w:val="FFFFFF" w:themeColor="background1"/>
                            <w:sz w:val="18"/>
                            <w:szCs w:val="18"/>
                          </w:rPr>
                        </w:pPr>
                        <w:r>
                          <w:rPr>
                            <w:color w:val="FFFFFF" w:themeColor="background1"/>
                            <w:sz w:val="18"/>
                            <w:szCs w:val="18"/>
                          </w:rPr>
                          <w:t>4</w:t>
                        </w:r>
                      </w:p>
                    </w:txbxContent>
                  </v:textbox>
                </v:oval>
                <v:oval id="_x0000_s1084" style="position:absolute;left:15294;top:738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XcMMA&#10;AADcAAAADwAAAGRycy9kb3ducmV2LnhtbESPwWrDMBBE74H+g9hAb4mcQN3gRglJIKa3UjsfsFgb&#10;ydRauZZqu39fFQq97TLzZmf3x9l1YqQhtJ4VbNYZCOLG65aNglt9Xe1AhIissfNMCr4pwPHwsNhj&#10;of3E7zRW0YgUwqFABTbGvpAyNJYchrXviZN294PDmNbBSD3glMJdJ7dZlkuHLacLFnu6WGo+qi+X&#10;atTbzf0tu8qcsJ/sbMqz+SyVelzOpxcQkeb4b/6jX3Xinp7h95k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OXcMMAAADcAAAADwAAAAAAAAAAAAAAAACYAgAAZHJzL2Rv&#10;d25yZXYueG1sUEsFBgAAAAAEAAQA9QAAAIgDAAAAAA==&#10;" fillcolor="#43b02a" stroked="f">
                  <v:shadow on="t" opacity="22936f" origin=",.5" offset="0,.63889mm"/>
                  <v:textbox inset="0,0,0,0">
                    <w:txbxContent>
                      <w:p w14:paraId="3D25B01A" w14:textId="77777777" w:rsidR="004A5F36" w:rsidRPr="005E55EB" w:rsidRDefault="004A5F36" w:rsidP="001A2151">
                        <w:pPr>
                          <w:jc w:val="center"/>
                          <w:rPr>
                            <w:color w:val="FFFFFF" w:themeColor="background1"/>
                            <w:sz w:val="18"/>
                            <w:szCs w:val="18"/>
                          </w:rPr>
                        </w:pPr>
                        <w:r>
                          <w:rPr>
                            <w:color w:val="FFFFFF" w:themeColor="background1"/>
                            <w:sz w:val="18"/>
                            <w:szCs w:val="18"/>
                          </w:rPr>
                          <w:t>7</w:t>
                        </w:r>
                      </w:p>
                    </w:txbxContent>
                  </v:textbox>
                </v:oval>
                <v:oval id="_x0000_s1085" style="position:absolute;left:25200;top:957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DAsIA&#10;AADcAAAADwAAAGRycy9kb3ducmV2LnhtbESP3WoCMRCF7wu+QxjBu5pVUGQ1ShWU3hV/HmDYjMnS&#10;zWTdRHf79p2LQu/mMOc7c2azG0KjXtSlOrKB2bQARVxFW7MzcLse31egUka22EQmAz+UYLcdvW2w&#10;tLHnM70u2SkJ4VSiAZ9zW2qdKk8B0zS2xLK7xy5gFtk5bTvsJTw0el4USx2wZrngsaWDp+r78gxS&#10;4zqf3b+Ko14Str0f3GnvHidjJuPhYw0q05D/zX/0pxVuIW3lGZlAb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fAMCwgAAANwAAAAPAAAAAAAAAAAAAAAAAJgCAABkcnMvZG93&#10;bnJldi54bWxQSwUGAAAAAAQABAD1AAAAhwMAAAAA&#10;" fillcolor="#43b02a" stroked="f">
                  <v:shadow on="t" opacity="22936f" origin=",.5" offset="0,.63889mm"/>
                  <v:textbox inset="0,0,0,0">
                    <w:txbxContent>
                      <w:p w14:paraId="1222744A" w14:textId="77777777" w:rsidR="004A5F36" w:rsidRPr="005E55EB" w:rsidRDefault="004A5F36" w:rsidP="001A2151">
                        <w:pPr>
                          <w:jc w:val="center"/>
                          <w:rPr>
                            <w:color w:val="FFFFFF" w:themeColor="background1"/>
                            <w:sz w:val="18"/>
                            <w:szCs w:val="18"/>
                          </w:rPr>
                        </w:pPr>
                        <w:r>
                          <w:rPr>
                            <w:color w:val="FFFFFF" w:themeColor="background1"/>
                            <w:sz w:val="18"/>
                            <w:szCs w:val="18"/>
                          </w:rPr>
                          <w:t>8</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9" o:spid="_x0000_s1086" type="#_x0000_t34" style="position:absolute;left:-2432;top:18433;width:10053;height:61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VmcIAAADcAAAADwAAAGRycy9kb3ducmV2LnhtbERPS2vCQBC+C/0PyxS86cZAS42uIiWF&#10;4qGhWnoes5MHZmfD7mqSf98tFHqbj+852/1oOnEn51vLClbLBARxaXXLtYKv89viBYQPyBo7y6Rg&#10;Ig/73cNsi5m2A3/S/RRqEUPYZ6igCaHPpPRlQwb90vbEkausMxgidLXUDocYbjqZJsmzNNhybGiw&#10;p9eGyuvpZhQU38PxcOG8WlWSP4pU5m66XZWaP46HDYhAY/gX/7nfdZz/tIbfZ+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VmcIAAADcAAAADwAAAAAAAAAAAAAA&#10;AAChAgAAZHJzL2Rvd25yZXYueG1sUEsFBgAAAAAEAAQA+QAAAJADAAAAAA==&#10;" adj="21092" strokecolor="#42af48" strokeweight="2pt">
                  <v:stroke endarrow="oval" endarrowwidth="wide" endarrowlength="long"/>
                  <v:shadow on="t" color="black" opacity="24903f" origin=",.5" offset="0,.55556mm"/>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160" o:spid="_x0000_s1087" type="#_x0000_t35" style="position:absolute;left:60076;top:5715;width:2790;height:4802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jC8QAAADcAAAADwAAAGRycy9kb3ducmV2LnhtbESPQWvCQBCF7wX/wzKCl6IblQZJXUUF&#10;odJeau19yE6zSbOzIbtq+u87h0JvM7w3732z3g6+VTfqYx3YwHyWgSIug625MnD5OE5XoGJCttgG&#10;JgM/FGG7GT2ssbDhzu90O6dKSQjHAg24lLpC61g68hhnoSMW7Sv0HpOsfaVtj3cJ961eZFmuPdYs&#10;DQ47Ojgqv89Xb0DXT9G90X752bw2zSnnOD8+royZjIfdM6hEQ/o3/12/WMHPBV+ekQn0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4OMLxAAAANwAAAAPAAAAAAAAAAAA&#10;AAAAAKECAABkcnMvZG93bnJldi54bWxQSwUGAAAAAAQABAD5AAAAkgMAAAAA&#10;" adj="-17694,11057" strokecolor="#42af48" strokeweight="2pt">
                  <v:stroke endarrow="oval" endarrowwidth="wide" endarrowlength="long"/>
                  <v:shadow on="t" color="black" opacity="24903f" origin=",.5" offset="0,.55556mm"/>
                </v:shape>
                <v:oval id="Oval 161" o:spid="_x0000_s1088" style="position:absolute;left:1143;top:1143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gIsEA&#10;AADcAAAADwAAAGRycy9kb3ducmV2LnhtbESPQYvCMBCF74L/IYywN03roSxdo6igeFvU/QFDMyZl&#10;m0ltoq3/3giCtxne+968WawG14g7daH2rCCfZSCIK69rNgr+zrvpN4gQkTU2nknBgwKsluPRAkvt&#10;ez7S/RSNSCEcSlRgY2xLKUNlyWGY+ZY4aRffOYxp7YzUHfYp3DVynmWFdFhzumCxpa2l6v90c6nG&#10;eZ5ffrOdLAjb3g5mvzHXvVJfk2H9AyLSED/mN33QiStyeD2TJp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qYCLBAAAA3AAAAA8AAAAAAAAAAAAAAAAAmAIAAGRycy9kb3du&#10;cmV2LnhtbFBLBQYAAAAABAAEAPUAAACGAwAAAAA=&#10;" fillcolor="#43b02a" stroked="f">
                  <v:shadow on="t" opacity="22936f" origin=",.5" offset="0,.63889mm"/>
                  <v:textbox inset="0,0,0,0">
                    <w:txbxContent>
                      <w:p w14:paraId="34C7E172" w14:textId="77777777" w:rsidR="004A5F36" w:rsidRPr="005E55EB" w:rsidRDefault="004A5F36" w:rsidP="001A2151">
                        <w:pPr>
                          <w:jc w:val="center"/>
                          <w:rPr>
                            <w:color w:val="FFFFFF" w:themeColor="background1"/>
                            <w:sz w:val="18"/>
                            <w:szCs w:val="18"/>
                          </w:rPr>
                        </w:pPr>
                        <w:r>
                          <w:rPr>
                            <w:color w:val="FFFFFF" w:themeColor="background1"/>
                            <w:sz w:val="18"/>
                            <w:szCs w:val="18"/>
                          </w:rPr>
                          <w:t>6</w:t>
                        </w:r>
                      </w:p>
                    </w:txbxContent>
                  </v:textbox>
                </v:oval>
                <v:oval id="Oval 162" o:spid="_x0000_s1089" style="position:absolute;left:60580;top:457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cEA&#10;AADcAAAADwAAAGRycy9kb3ducmV2LnhtbESPQYvCMBCF78L+hzAL3mxqD0WqUVRQ9iar/oChGZNi&#10;M6lN1nb//WZB8DbDe9+bN6vN6FrxpD40nhXMsxwEce11w0bB9XKYLUCEiKyx9UwKfinAZv0xWWGl&#10;/cDf9DxHI1IIhwoV2Bi7SspQW3IYMt8RJ+3me4cxrb2RuschhbtWFnleSocNpwsWO9pbqu/nH5dq&#10;XIr57ZQfZEnYDXY0x515HJWafo7bJYhIY3ybX/SXTlxZwP8za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4/lXBAAAA3AAAAA8AAAAAAAAAAAAAAAAAmAIAAGRycy9kb3du&#10;cmV2LnhtbFBLBQYAAAAABAAEAPUAAACGAwAAAAA=&#10;" fillcolor="#43b02a" stroked="f">
                  <v:shadow on="t" opacity="22936f" origin=",.5" offset="0,.63889mm"/>
                  <v:textbox inset="0,0,0,0">
                    <w:txbxContent>
                      <w:p w14:paraId="476EABEE" w14:textId="77777777" w:rsidR="004A5F36" w:rsidRPr="005E55EB" w:rsidRDefault="004A5F36" w:rsidP="001A2151">
                        <w:pPr>
                          <w:jc w:val="center"/>
                          <w:rPr>
                            <w:color w:val="FFFFFF" w:themeColor="background1"/>
                            <w:sz w:val="18"/>
                            <w:szCs w:val="18"/>
                          </w:rPr>
                        </w:pPr>
                        <w:r>
                          <w:rPr>
                            <w:color w:val="FFFFFF" w:themeColor="background1"/>
                            <w:sz w:val="18"/>
                            <w:szCs w:val="18"/>
                          </w:rPr>
                          <w:t>5</w:t>
                        </w:r>
                      </w:p>
                    </w:txbxContent>
                  </v:textbox>
                </v:oval>
                <v:shape id="Elbow Connector 163" o:spid="_x0000_s1090" type="#_x0000_t34" style="position:absolute;left:9187;top:21763;width:18477;height:1609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9qNb0AAADcAAAADwAAAGRycy9kb3ducmV2LnhtbERPSwrCMBDdC94hjOBOU/9SjSKiKOjG&#10;zwGGZmyLzaQ0UevtjSC4m8f7znxZm0I8qXK5ZQW9bgSCOLE651TB9bLtTEE4j6yxsEwK3uRguWg2&#10;5hhr++ITPc8+FSGEXYwKMu/LWEqXZGTQdW1JHLibrQz6AKtU6gpfIdwUsh9FY2kw59CQYUnrjJL7&#10;+WEUTEb15mKHtCpHD4/bHefp4fhWqt2qVzMQnmr/F//cex3mjwfwfSZcIB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e/ajW9AAAA3AAAAA8AAAAAAAAAAAAAAAAAoQIA&#10;AGRycy9kb3ducmV2LnhtbFBLBQYAAAAABAAEAPkAAACLAwAAAAA=&#10;" strokecolor="#42af48" strokeweight="2pt">
                  <v:stroke startarrow="oval" startarrowwidth="wide" startarrowlength="long" endarrow="block" endarrowwidth="wide" endarrowlength="long"/>
                  <v:shadow on="t" color="black" opacity="24903f" origin=",.5" offset="0,.55556mm"/>
                </v:shape>
                <v:shape id="Elbow Connector 164" o:spid="_x0000_s1091" type="#_x0000_t34" style="position:absolute;left:40658;top:3162;width:4483;height:938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Z8CMEAAADcAAAADwAAAGRycy9kb3ducmV2LnhtbERPTWuDQBC9F/oflgn01qyRIMVmlVII&#10;5CAUbcl5cKeuiTsr7ibqv+8WCr3N433OoVzsIO40+d6xgt02AUHcOt1zp+Dr8/j8AsIHZI2DY1Kw&#10;koeyeHw4YK7dzDXdm9CJGMI+RwUmhDGX0reGLPqtG4kj9+0miyHCqZN6wjmG20GmSZJJiz3HBoMj&#10;vRtqr83NKjia6pzypenqmm5DVrm9XT9OSj1tlrdXEIGW8C/+c590nJ/t4feZeIEs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hnwIwQAAANwAAAAPAAAAAAAAAAAAAAAA&#10;AKECAABkcnMvZG93bnJldi54bWxQSwUGAAAAAAQABAD5AAAAjwMAAAAA&#10;" adj="9072" strokecolor="#42af48" strokeweight="2pt">
                  <v:stroke startarrowwidth="wide" startarrowlength="long" endarrow="block" endarrowwidth="wide" endarrowlength="long"/>
                  <v:shadow on="t" color="black" opacity="24903f" origin=",.5" offset="0,.55556mm"/>
                </v:shape>
                <v:shape id="Elbow Connector 165" o:spid="_x0000_s1092" type="#_x0000_t34" style="position:absolute;left:50196;top:3022;width:4762;height:969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seFcIAAADcAAAADwAAAGRycy9kb3ducmV2LnhtbERPTWuDQBC9B/oflinklqwtxEbjGtJA&#10;oZCTJhdvgztRiTtr3W20/z5bKPQ2j/c52X42vbjT6DrLCl7WEQji2uqOGwWX88dqC8J5ZI29ZVLw&#10;Qw72+dMiw1TbiQu6l74RIYRdigpa74dUSle3ZNCt7UAcuKsdDfoAx0bqEacQbnr5GkWxNNhxaGhx&#10;oGNL9a38NgrerauTg0moqPTw9tVX5anQR6WWz/NhB8LT7P/Ff+5PHebHG/h9Jlwg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seFcIAAADcAAAADwAAAAAAAAAAAAAA&#10;AAChAgAAZHJzL2Rvd25yZXYueG1sUEsFBgAAAAAEAAQA+QAAAJADAAAAAA==&#10;" adj="9072" strokecolor="#42af48" strokeweight="2pt">
                  <v:stroke startarrowwidth="wide" startarrowlength="long" endarrow="block" endarrowwidth="wide" endarrowlength="long"/>
                  <v:shadow on="t" color="black" opacity="24903f" origin=",.5" offset="0,.55556mm"/>
                </v:shape>
                <v:shape id="Elbow Connector 167" o:spid="_x0000_s1093" type="#_x0000_t34" style="position:absolute;left:45759;top:7566;width:4591;height:47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IOfMQAAADcAAAADwAAAGRycy9kb3ducmV2LnhtbERPS2vCQBC+F/wPywi9iG7sQUt0FVtp&#10;KfYgjY/zkB2T4O5syG5M6q/vFgq9zcf3nOW6t0bcqPGVYwXTSQKCOHe64kLB8fA2fgbhA7JG45gU&#10;fJOH9WrwsMRUu46/6JaFQsQQ9ikqKEOoUyl9XpJFP3E1ceQurrEYImwKqRvsYrg18ilJZtJixbGh&#10;xJpeS8qvWWsV3J3sTPt+yk5m/rI7f7ajPW9HSj0O+80CRKA+/Iv/3B86zp/N4feZe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Eg58xAAAANwAAAAPAAAAAAAAAAAA&#10;AAAAAKECAABkcnMvZG93bnJldi54bWxQSwUGAAAAAAQABAD5AAAAkgMAAAAA&#10;" adj="202" strokecolor="#42af48" strokeweight="2pt">
                  <v:stroke startarrowwidth="wide" startarrowlength="long" endarrow="block" endarrowwidth="wide" endarrowlength="long"/>
                  <v:shadow on="t" color="black" opacity="24903f" origin=",.5" offset="0,.55556mm"/>
                </v:shape>
                <v:oval id="Oval 168" o:spid="_x0000_s1094" style="position:absolute;left:46589;top:457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DJv8IA&#10;AADcAAAADwAAAGRycy9kb3ducmV2LnhtbESPzW7CMBCE70h9B2uRuIEDhwgFDGqRQL1V/DzAKl7s&#10;qPE6jV2Svn33gMRtRzvf7Ox2P4ZWPahPTWQDy0UBiriOtmFn4HY9ztegUka22EYmA3+UYL97m2yx&#10;snHgMz0u2SkJ4VShAZ9zV2mdak8B0yJ2xLK7xz5gFtk7bXscJDy0elUUpQ7YsFzw2NHBU/19+Q1S&#10;47pa3r+Koy4Ju8GP7vThfk7GzKbj+wZUpjG/zE/60wpXSlt5RibQu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EMm/wgAAANwAAAAPAAAAAAAAAAAAAAAAAJgCAABkcnMvZG93&#10;bnJldi54bWxQSwUGAAAAAAQABAD1AAAAhwMAAAAA&#10;" fillcolor="#43b02a" stroked="f">
                  <v:shadow on="t" opacity="22936f" origin=",.5" offset="0,.63889mm"/>
                  <v:textbox inset="0,0,0,0">
                    <w:txbxContent>
                      <w:p w14:paraId="117BAFBB" w14:textId="77777777" w:rsidR="004A5F36" w:rsidRPr="005E55EB" w:rsidRDefault="004A5F36" w:rsidP="001A2151">
                        <w:pPr>
                          <w:jc w:val="center"/>
                          <w:rPr>
                            <w:color w:val="FFFFFF" w:themeColor="background1"/>
                            <w:sz w:val="18"/>
                            <w:szCs w:val="18"/>
                          </w:rPr>
                        </w:pPr>
                        <w:r>
                          <w:rPr>
                            <w:color w:val="FFFFFF" w:themeColor="background1"/>
                            <w:sz w:val="18"/>
                            <w:szCs w:val="18"/>
                          </w:rPr>
                          <w:t>9</w:t>
                        </w:r>
                      </w:p>
                    </w:txbxContent>
                  </v:textbox>
                </v:oval>
              </v:group>
            </w:pict>
          </mc:Fallback>
        </mc:AlternateContent>
      </w:r>
      <w:r w:rsidRPr="009F6D9E">
        <w:rPr>
          <w:noProof/>
        </w:rPr>
        <w:drawing>
          <wp:inline distT="0" distB="0" distL="0" distR="0" wp14:anchorId="59504BE8" wp14:editId="3EA3054A">
            <wp:extent cx="5933330" cy="77799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png"/>
                    <pic:cNvPicPr/>
                  </pic:nvPicPr>
                  <pic:blipFill>
                    <a:blip r:embed="rId80">
                      <a:extLst>
                        <a:ext uri="{28A0092B-C50C-407E-A947-70E740481C1C}">
                          <a14:useLocalDpi xmlns:a14="http://schemas.microsoft.com/office/drawing/2010/main" val="0"/>
                        </a:ext>
                      </a:extLst>
                    </a:blip>
                    <a:stretch>
                      <a:fillRect/>
                    </a:stretch>
                  </pic:blipFill>
                  <pic:spPr>
                    <a:xfrm>
                      <a:off x="0" y="0"/>
                      <a:ext cx="5933330" cy="7779928"/>
                    </a:xfrm>
                    <a:prstGeom prst="rect">
                      <a:avLst/>
                    </a:prstGeom>
                  </pic:spPr>
                </pic:pic>
              </a:graphicData>
            </a:graphic>
          </wp:inline>
        </w:drawing>
      </w:r>
    </w:p>
    <w:p w14:paraId="58ED5DC5" w14:textId="3717CA27" w:rsidR="008B4BB8" w:rsidRPr="00DC0CE0" w:rsidRDefault="008B4BB8" w:rsidP="000D5B29">
      <w:pPr>
        <w:pStyle w:val="Caption"/>
        <w:ind w:left="720"/>
      </w:pPr>
      <w:bookmarkStart w:id="56" w:name="_Toc291348621"/>
      <w:r w:rsidRPr="00A00D51">
        <w:t xml:space="preserve">Figure </w:t>
      </w:r>
      <w:r w:rsidR="009223FF">
        <w:fldChar w:fldCharType="begin"/>
      </w:r>
      <w:r w:rsidR="009223FF">
        <w:instrText xml:space="preserve"> SEQ Figure \* ARABIC </w:instrText>
      </w:r>
      <w:r w:rsidR="009223FF">
        <w:fldChar w:fldCharType="separate"/>
      </w:r>
      <w:r w:rsidR="005E321A">
        <w:rPr>
          <w:noProof/>
        </w:rPr>
        <w:t>16</w:t>
      </w:r>
      <w:r w:rsidR="009223FF">
        <w:rPr>
          <w:noProof/>
        </w:rPr>
        <w:fldChar w:fldCharType="end"/>
      </w:r>
      <w:r w:rsidRPr="00A00D51">
        <w:t xml:space="preserve"> - List of Students </w:t>
      </w:r>
      <w:r>
        <w:t>by Assessment</w:t>
      </w:r>
      <w:r w:rsidRPr="00A00D51">
        <w:t xml:space="preserve"> GRADE</w:t>
      </w:r>
      <w:bookmarkEnd w:id="56"/>
    </w:p>
    <w:p w14:paraId="132DA2B1" w14:textId="251CA1BC" w:rsidR="003D6024" w:rsidRPr="00A00D51" w:rsidRDefault="006C44B4" w:rsidP="004D609F">
      <w:pPr>
        <w:pStyle w:val="Heading4"/>
      </w:pPr>
      <w:r w:rsidRPr="00A00D51">
        <w:lastRenderedPageBreak/>
        <w:t xml:space="preserve">Report Features </w:t>
      </w:r>
    </w:p>
    <w:tbl>
      <w:tblPr>
        <w:tblStyle w:val="annotationstable"/>
        <w:tblpPr w:leftFromText="180" w:rightFromText="180" w:vertAnchor="text" w:horzAnchor="page" w:tblpX="1016" w:tblpY="629"/>
        <w:tblW w:w="5000" w:type="pct"/>
        <w:tblLook w:val="04A0" w:firstRow="1" w:lastRow="0" w:firstColumn="1" w:lastColumn="0" w:noHBand="0" w:noVBand="1"/>
      </w:tblPr>
      <w:tblGrid>
        <w:gridCol w:w="918"/>
        <w:gridCol w:w="10112"/>
      </w:tblGrid>
      <w:tr w:rsidR="003E52DE" w:rsidRPr="00A00D51" w14:paraId="2D399C5F" w14:textId="77777777" w:rsidTr="00CE1469">
        <w:trPr>
          <w:trHeight w:val="480"/>
        </w:trPr>
        <w:tc>
          <w:tcPr>
            <w:tcW w:w="416" w:type="pct"/>
          </w:tcPr>
          <w:p w14:paraId="36AD128F"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621B1705" wp14:editId="444F0C2F">
                      <wp:extent cx="228600" cy="228600"/>
                      <wp:effectExtent l="6350" t="6985" r="3175" b="31115"/>
                      <wp:docPr id="406"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68935A5" w14:textId="77777777" w:rsidR="004A5F36" w:rsidRPr="005E55EB" w:rsidRDefault="004A5F36" w:rsidP="003E52DE">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621B1705" id="Oval 257" o:spid="_x0000_s109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" fillcolor="#43b02a" stroked="f">
                      <v:shadow on="t" opacity="22936f" origin=",.5" offset="0,.63889mm"/>
                      <v:textbox inset="0,0,0,0">
                        <w:txbxContent>
                          <w:p w14:paraId="768935A5" w14:textId="77777777" w:rsidR="004A5F36" w:rsidRPr="005E55EB" w:rsidRDefault="004A5F36" w:rsidP="003E52DE">
                            <w:pPr>
                              <w:jc w:val="center"/>
                              <w:rPr>
                                <w:color w:val="FFFFFF" w:themeColor="background1"/>
                                <w:sz w:val="18"/>
                                <w:szCs w:val="18"/>
                              </w:rPr>
                            </w:pPr>
                            <w:r>
                              <w:rPr>
                                <w:color w:val="FFFFFF" w:themeColor="background1"/>
                                <w:sz w:val="18"/>
                                <w:szCs w:val="18"/>
                              </w:rPr>
                              <w:t>1</w:t>
                            </w:r>
                          </w:p>
                        </w:txbxContent>
                      </v:textbox>
                      <w10:anchorlock/>
                    </v:oval>
                  </w:pict>
                </mc:Fallback>
              </mc:AlternateContent>
            </w:r>
          </w:p>
        </w:tc>
        <w:tc>
          <w:tcPr>
            <w:tcW w:w="4584" w:type="pct"/>
            <w:hideMark/>
          </w:tcPr>
          <w:p w14:paraId="28ADC3B4"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Breadcrumbs</w:t>
            </w:r>
            <w:r w:rsidRPr="00A00D51">
              <w:rPr>
                <w:rFonts w:eastAsia="Times New Roman" w:cs="Times New Roman"/>
                <w:color w:val="000000"/>
                <w:szCs w:val="22"/>
              </w:rPr>
              <w:t>: At the top of the page, users can navigate back to the school, district, and state level reports.</w:t>
            </w:r>
          </w:p>
        </w:tc>
      </w:tr>
      <w:tr w:rsidR="003E52DE" w:rsidRPr="00A00D51" w14:paraId="75C6B13D" w14:textId="77777777" w:rsidTr="00CE1469">
        <w:trPr>
          <w:trHeight w:val="910"/>
        </w:trPr>
        <w:tc>
          <w:tcPr>
            <w:tcW w:w="416" w:type="pct"/>
          </w:tcPr>
          <w:p w14:paraId="1630A309"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27933A19" wp14:editId="56288E73">
                      <wp:extent cx="228600" cy="228600"/>
                      <wp:effectExtent l="6350" t="6985" r="3175" b="31115"/>
                      <wp:docPr id="407"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8DBFDD8" w14:textId="77777777" w:rsidR="004A5F36" w:rsidRPr="005E55EB" w:rsidRDefault="004A5F36" w:rsidP="003E52DE">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27933A19" id="Oval 153" o:spid="_x0000_s109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D0g2Et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08DBFDD8" w14:textId="77777777" w:rsidR="004A5F36" w:rsidRPr="005E55EB" w:rsidRDefault="004A5F36" w:rsidP="003E52DE">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584" w:type="pct"/>
            <w:hideMark/>
          </w:tcPr>
          <w:p w14:paraId="62EB3E6C"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Report Information</w:t>
            </w:r>
            <w:r w:rsidRPr="00A00D51">
              <w:rPr>
                <w:rFonts w:eastAsia="Times New Roman" w:cs="Times New Roman"/>
                <w:color w:val="000000"/>
                <w:szCs w:val="22"/>
              </w:rPr>
              <w:t>: Detailed report information regarding the report’s purpose and its prospective uses is accessible by pausing on or clicking the “i” information icon next to the report’s title.</w:t>
            </w:r>
          </w:p>
        </w:tc>
      </w:tr>
      <w:tr w:rsidR="003E52DE" w:rsidRPr="00A00D51" w14:paraId="73727B2C" w14:textId="77777777" w:rsidTr="00CE1469">
        <w:trPr>
          <w:trHeight w:val="613"/>
        </w:trPr>
        <w:tc>
          <w:tcPr>
            <w:tcW w:w="416" w:type="pct"/>
          </w:tcPr>
          <w:p w14:paraId="628A629A"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6CEDA28C" wp14:editId="7381CDB7">
                      <wp:extent cx="228600" cy="228600"/>
                      <wp:effectExtent l="6350" t="4445" r="3175" b="24130"/>
                      <wp:docPr id="408"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AA60787" w14:textId="77777777" w:rsidR="004A5F36" w:rsidRPr="005E55EB" w:rsidRDefault="004A5F36" w:rsidP="003E52DE">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6CEDA28C" id="Oval 154" o:spid="_x0000_s109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I8LFLN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7AA60787" w14:textId="77777777" w:rsidR="004A5F36" w:rsidRPr="005E55EB" w:rsidRDefault="004A5F36" w:rsidP="003E52DE">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584" w:type="pct"/>
            <w:hideMark/>
          </w:tcPr>
          <w:p w14:paraId="1CF29121" w14:textId="77777777" w:rsidR="003E52DE" w:rsidRDefault="003E52DE" w:rsidP="003E52DE">
            <w:pPr>
              <w:rPr>
                <w:rFonts w:eastAsia="Times New Roman" w:cs="Times New Roman"/>
                <w:color w:val="000000"/>
                <w:szCs w:val="22"/>
              </w:rPr>
            </w:pPr>
            <w:r w:rsidRPr="00A00D51">
              <w:rPr>
                <w:rFonts w:eastAsia="Times New Roman" w:cs="Times New Roman"/>
                <w:b/>
                <w:bCs/>
                <w:color w:val="000000"/>
                <w:szCs w:val="22"/>
              </w:rPr>
              <w:t>Download</w:t>
            </w:r>
            <w:r w:rsidRPr="00A00D51">
              <w:rPr>
                <w:rFonts w:eastAsia="Times New Roman" w:cs="Times New Roman"/>
                <w:color w:val="000000"/>
                <w:szCs w:val="22"/>
              </w:rPr>
              <w:t xml:space="preserve">: The </w:t>
            </w:r>
            <w:r w:rsidRPr="00A00D51">
              <w:rPr>
                <w:rFonts w:eastAsia="Times New Roman" w:cs="Times New Roman"/>
                <w:b/>
                <w:color w:val="000000"/>
                <w:szCs w:val="22"/>
              </w:rPr>
              <w:t>Download</w:t>
            </w:r>
            <w:r w:rsidRPr="00A00D51">
              <w:rPr>
                <w:rFonts w:eastAsia="Times New Roman" w:cs="Times New Roman"/>
                <w:color w:val="000000"/>
                <w:szCs w:val="22"/>
              </w:rPr>
              <w:t xml:space="preserve"> button allows users to download the current page as a CSV file</w:t>
            </w:r>
            <w:r>
              <w:rPr>
                <w:rFonts w:eastAsia="Times New Roman" w:cs="Times New Roman"/>
                <w:color w:val="000000"/>
                <w:szCs w:val="22"/>
              </w:rPr>
              <w:t>, to download the Student Assessment Results extract for the selected assessment,</w:t>
            </w:r>
            <w:r w:rsidRPr="00A00D51">
              <w:rPr>
                <w:rFonts w:eastAsia="Times New Roman" w:cs="Times New Roman"/>
                <w:color w:val="000000"/>
                <w:szCs w:val="22"/>
              </w:rPr>
              <w:t xml:space="preserve"> or to download the </w:t>
            </w:r>
            <w:r>
              <w:rPr>
                <w:rFonts w:eastAsia="Times New Roman" w:cs="Times New Roman"/>
                <w:color w:val="000000"/>
                <w:szCs w:val="22"/>
              </w:rPr>
              <w:t xml:space="preserve">printable </w:t>
            </w:r>
            <w:r w:rsidRPr="00A00D51">
              <w:rPr>
                <w:rFonts w:eastAsia="Times New Roman" w:cs="Times New Roman"/>
                <w:color w:val="000000"/>
                <w:szCs w:val="22"/>
              </w:rPr>
              <w:t xml:space="preserve">Individual </w:t>
            </w:r>
            <w:r w:rsidRPr="00A00D51">
              <w:rPr>
                <w:rFonts w:eastAsia="Times New Roman" w:cs="Times New Roman"/>
                <w:caps/>
                <w:color w:val="000000"/>
                <w:szCs w:val="22"/>
              </w:rPr>
              <w:t>Student</w:t>
            </w:r>
            <w:r w:rsidRPr="00A00D51">
              <w:rPr>
                <w:rFonts w:eastAsia="Times New Roman" w:cs="Times New Roman"/>
                <w:color w:val="000000"/>
                <w:szCs w:val="22"/>
              </w:rPr>
              <w:t xml:space="preserve"> Reports of the listed students.</w:t>
            </w:r>
          </w:p>
          <w:p w14:paraId="71F58815" w14:textId="77777777" w:rsidR="003E52DE" w:rsidRPr="00A00D51" w:rsidRDefault="003E52DE" w:rsidP="003E52DE">
            <w:pPr>
              <w:rPr>
                <w:rFonts w:eastAsia="Times New Roman" w:cs="Times New Roman"/>
                <w:b/>
                <w:bCs/>
                <w:color w:val="000000"/>
                <w:szCs w:val="22"/>
              </w:rPr>
            </w:pPr>
          </w:p>
        </w:tc>
      </w:tr>
      <w:tr w:rsidR="003E52DE" w:rsidRPr="00A00D51" w14:paraId="201D19ED" w14:textId="77777777" w:rsidTr="00CE1469">
        <w:trPr>
          <w:trHeight w:val="640"/>
        </w:trPr>
        <w:tc>
          <w:tcPr>
            <w:tcW w:w="416" w:type="pct"/>
          </w:tcPr>
          <w:p w14:paraId="09EC3668"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55BDE53B" wp14:editId="710FFD18">
                      <wp:extent cx="228600" cy="236855"/>
                      <wp:effectExtent l="6350" t="6985" r="3175" b="32385"/>
                      <wp:docPr id="409"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E7BD1DC" w14:textId="77777777" w:rsidR="004A5F36" w:rsidRPr="005E55EB" w:rsidRDefault="004A5F36" w:rsidP="003E52DE">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55BDE53B" id="Oval 155" o:spid="_x0000_s1098"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" fillcolor="#43b02a" stroked="f">
                      <v:shadow on="t" opacity="22936f" origin=",.5" offset="0,.63889mm"/>
                      <v:textbox inset="0,0,0,0">
                        <w:txbxContent>
                          <w:p w14:paraId="4E7BD1DC" w14:textId="77777777" w:rsidR="004A5F36" w:rsidRPr="005E55EB" w:rsidRDefault="004A5F36" w:rsidP="003E52DE">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584" w:type="pct"/>
            <w:hideMark/>
          </w:tcPr>
          <w:p w14:paraId="5B297F7B" w14:textId="77777777" w:rsidR="003E52DE" w:rsidRDefault="003E52DE" w:rsidP="003E52DE">
            <w:pPr>
              <w:rPr>
                <w:rFonts w:eastAsia="Times New Roman" w:cs="Times New Roman"/>
                <w:color w:val="000000"/>
                <w:szCs w:val="22"/>
              </w:rPr>
            </w:pPr>
            <w:r w:rsidRPr="00A00D51">
              <w:rPr>
                <w:rFonts w:eastAsia="Times New Roman" w:cs="Times New Roman"/>
                <w:b/>
                <w:bCs/>
                <w:color w:val="000000"/>
                <w:szCs w:val="22"/>
              </w:rPr>
              <w:t>Assessment / Academic Year Selector</w:t>
            </w:r>
            <w:r w:rsidRPr="00A00D51">
              <w:rPr>
                <w:rFonts w:eastAsia="Times New Roman" w:cs="Times New Roman"/>
                <w:color w:val="000000"/>
                <w:szCs w:val="22"/>
              </w:rPr>
              <w:t>: A drop-down list of all assessments that the students have taken, organized by assessment type (Summative or Interim Comprehensive) and date administered. Drop-down also allows selection of other academic years for which there is available assessment data.</w:t>
            </w:r>
          </w:p>
          <w:p w14:paraId="45EFEB27" w14:textId="77777777" w:rsidR="003E52DE" w:rsidRPr="00A00D51" w:rsidRDefault="003E52DE" w:rsidP="003E52DE">
            <w:pPr>
              <w:rPr>
                <w:rFonts w:eastAsia="Times New Roman" w:cs="Times New Roman"/>
                <w:b/>
                <w:bCs/>
                <w:color w:val="000000"/>
                <w:szCs w:val="22"/>
              </w:rPr>
            </w:pPr>
          </w:p>
        </w:tc>
      </w:tr>
      <w:tr w:rsidR="003E52DE" w:rsidRPr="00A00D51" w14:paraId="512768C5" w14:textId="77777777" w:rsidTr="00CE1469">
        <w:trPr>
          <w:trHeight w:val="649"/>
        </w:trPr>
        <w:tc>
          <w:tcPr>
            <w:tcW w:w="416" w:type="pct"/>
          </w:tcPr>
          <w:p w14:paraId="17785C03"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0D6D7ACE" wp14:editId="3C0CF8B1">
                      <wp:extent cx="228600" cy="228600"/>
                      <wp:effectExtent l="6350" t="1905" r="3175" b="26670"/>
                      <wp:docPr id="410"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F2EBCA9" w14:textId="77777777" w:rsidR="004A5F36" w:rsidRPr="005E55EB" w:rsidRDefault="004A5F36" w:rsidP="003E52DE">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0D6D7ACE" id="Oval 156" o:spid="_x0000_s109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Bn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utBn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7F2EBCA9" w14:textId="77777777" w:rsidR="004A5F36" w:rsidRPr="005E55EB" w:rsidRDefault="004A5F36" w:rsidP="003E52DE">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584" w:type="pct"/>
            <w:hideMark/>
          </w:tcPr>
          <w:p w14:paraId="7F6E9A6E"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Filter</w:t>
            </w:r>
            <w:r w:rsidRPr="00A00D51">
              <w:rPr>
                <w:rFonts w:eastAsia="Times New Roman" w:cs="Times New Roman"/>
                <w:color w:val="000000"/>
                <w:szCs w:val="22"/>
              </w:rPr>
              <w:t xml:space="preserve">: The </w:t>
            </w:r>
            <w:r w:rsidRPr="00A00D51">
              <w:rPr>
                <w:rFonts w:eastAsia="Times New Roman" w:cs="Times New Roman"/>
                <w:b/>
                <w:color w:val="000000"/>
                <w:szCs w:val="22"/>
              </w:rPr>
              <w:t>Filter</w:t>
            </w:r>
            <w:r w:rsidRPr="00A00D51">
              <w:rPr>
                <w:rFonts w:eastAsia="Times New Roman" w:cs="Times New Roman"/>
                <w:color w:val="000000"/>
                <w:szCs w:val="22"/>
              </w:rPr>
              <w:t xml:space="preserve"> button opens a window that enables advanced filtering of student results by student demographic information.</w:t>
            </w:r>
          </w:p>
        </w:tc>
      </w:tr>
      <w:tr w:rsidR="003E52DE" w:rsidRPr="00A00D51" w14:paraId="7F710DDC" w14:textId="77777777" w:rsidTr="00CE1469">
        <w:trPr>
          <w:trHeight w:val="640"/>
        </w:trPr>
        <w:tc>
          <w:tcPr>
            <w:tcW w:w="416" w:type="pct"/>
          </w:tcPr>
          <w:p w14:paraId="6FEB1C50"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58AD7F8E" wp14:editId="130361F3">
                      <wp:extent cx="228600" cy="228600"/>
                      <wp:effectExtent l="6350" t="1905" r="3175" b="26670"/>
                      <wp:docPr id="411"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F089422" w14:textId="77777777" w:rsidR="004A5F36" w:rsidRPr="005E55EB" w:rsidRDefault="004A5F36" w:rsidP="003E52DE">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58AD7F8E" id="Oval 157" o:spid="_x0000_s110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Atijt1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3F089422" w14:textId="77777777" w:rsidR="004A5F36" w:rsidRPr="005E55EB" w:rsidRDefault="004A5F36" w:rsidP="003E52DE">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584" w:type="pct"/>
            <w:hideMark/>
          </w:tcPr>
          <w:p w14:paraId="0BAB6F45" w14:textId="77777777" w:rsidR="003E52DE" w:rsidRDefault="003E52DE" w:rsidP="003E52DE">
            <w:pPr>
              <w:rPr>
                <w:rFonts w:eastAsia="Times New Roman" w:cs="Times New Roman"/>
                <w:b/>
                <w:bCs/>
                <w:color w:val="000000"/>
                <w:szCs w:val="22"/>
              </w:rPr>
            </w:pPr>
          </w:p>
          <w:p w14:paraId="29AA2598"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Select a Student</w:t>
            </w:r>
            <w:r w:rsidRPr="00A00D51">
              <w:rPr>
                <w:rFonts w:eastAsia="Times New Roman" w:cs="Times New Roman"/>
                <w:color w:val="000000"/>
                <w:szCs w:val="22"/>
              </w:rPr>
              <w:t>: Checkboxes next to student names allow users to select specific students for comparison or printing. "Deselect all" removes the selection.</w:t>
            </w:r>
          </w:p>
        </w:tc>
      </w:tr>
      <w:tr w:rsidR="003E52DE" w:rsidRPr="00A00D51" w14:paraId="072F8249" w14:textId="77777777" w:rsidTr="00CE1469">
        <w:trPr>
          <w:trHeight w:val="604"/>
        </w:trPr>
        <w:tc>
          <w:tcPr>
            <w:tcW w:w="416" w:type="pct"/>
          </w:tcPr>
          <w:p w14:paraId="2F2DA25D"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03D16852" wp14:editId="139BB861">
                      <wp:extent cx="228600" cy="228600"/>
                      <wp:effectExtent l="6350" t="6350" r="3175" b="31750"/>
                      <wp:docPr id="412"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727B631" w14:textId="77777777" w:rsidR="004A5F36" w:rsidRPr="005E55EB" w:rsidRDefault="004A5F36" w:rsidP="003E52DE">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03D16852" id="Oval 158" o:spid="_x0000_s110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EdA/7R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4727B631" w14:textId="77777777" w:rsidR="004A5F36" w:rsidRPr="005E55EB" w:rsidRDefault="004A5F36" w:rsidP="003E52DE">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584" w:type="pct"/>
            <w:hideMark/>
          </w:tcPr>
          <w:p w14:paraId="04BAA3EE"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Column Sorting</w:t>
            </w:r>
            <w:r w:rsidRPr="00A00D51">
              <w:rPr>
                <w:rFonts w:eastAsia="Times New Roman" w:cs="Times New Roman"/>
                <w:color w:val="000000"/>
                <w:szCs w:val="22"/>
              </w:rPr>
              <w:t>: Column headers allow users to sort the list of students by the values in each column.</w:t>
            </w:r>
          </w:p>
        </w:tc>
      </w:tr>
      <w:tr w:rsidR="003E52DE" w:rsidRPr="00A00D51" w14:paraId="730CA1CC" w14:textId="77777777" w:rsidTr="00CE1469">
        <w:trPr>
          <w:trHeight w:val="613"/>
        </w:trPr>
        <w:tc>
          <w:tcPr>
            <w:tcW w:w="416" w:type="pct"/>
          </w:tcPr>
          <w:p w14:paraId="44A5CD10"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57FD299E" wp14:editId="26327E13">
                      <wp:extent cx="228600" cy="228600"/>
                      <wp:effectExtent l="6350" t="1905" r="3175" b="26670"/>
                      <wp:docPr id="413"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9854779" w14:textId="77777777" w:rsidR="004A5F36" w:rsidRPr="005E55EB" w:rsidRDefault="004A5F36" w:rsidP="003E52DE">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57FD299E" id="Oval 159" o:spid="_x0000_s110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" fillcolor="#43b02a" stroked="f">
                      <v:shadow on="t" opacity="22936f" origin=",.5" offset="0,.63889mm"/>
                      <v:textbox inset="0,0,0,0">
                        <w:txbxContent>
                          <w:p w14:paraId="59854779" w14:textId="77777777" w:rsidR="004A5F36" w:rsidRPr="005E55EB" w:rsidRDefault="004A5F36" w:rsidP="003E52DE">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584" w:type="pct"/>
            <w:hideMark/>
          </w:tcPr>
          <w:p w14:paraId="27B8AE8A"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Overall Score and Error Bands</w:t>
            </w:r>
            <w:r w:rsidRPr="00A00D51">
              <w:rPr>
                <w:rFonts w:eastAsia="Times New Roman" w:cs="Times New Roman"/>
                <w:color w:val="000000"/>
                <w:szCs w:val="22"/>
              </w:rPr>
              <w:t>: The overall score is indicated by a single number and as a dot on a continuum of scores. The score is surrounded by error bands, marked with a gray bar. This range indicates the range of scores that the student would be likely to achieve even if he or she took the test multiple times.</w:t>
            </w:r>
          </w:p>
        </w:tc>
      </w:tr>
      <w:tr w:rsidR="003E52DE" w:rsidRPr="00A00D51" w14:paraId="72026CF6" w14:textId="77777777" w:rsidTr="00CE1469">
        <w:trPr>
          <w:trHeight w:val="1099"/>
        </w:trPr>
        <w:tc>
          <w:tcPr>
            <w:tcW w:w="416" w:type="pct"/>
          </w:tcPr>
          <w:p w14:paraId="46A7FBC1" w14:textId="77777777" w:rsidR="003E52DE" w:rsidRPr="00A00D51" w:rsidRDefault="003E52DE" w:rsidP="003E52DE">
            <w:pPr>
              <w:jc w:val="center"/>
              <w:rPr>
                <w:rFonts w:eastAsia="Times New Roman" w:cs="Times New Roman"/>
                <w:b/>
                <w:bCs/>
                <w:color w:val="000000"/>
                <w:sz w:val="18"/>
                <w:szCs w:val="18"/>
              </w:rPr>
            </w:pPr>
            <w:r w:rsidRPr="00A00D51">
              <w:rPr>
                <w:noProof/>
              </w:rPr>
              <mc:AlternateContent>
                <mc:Choice Requires="wps">
                  <w:drawing>
                    <wp:inline distT="0" distB="0" distL="0" distR="0" wp14:anchorId="7A1B530D" wp14:editId="054E03C0">
                      <wp:extent cx="228600" cy="228600"/>
                      <wp:effectExtent l="6350" t="2540" r="3175" b="26035"/>
                      <wp:docPr id="414"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913C658" w14:textId="77777777" w:rsidR="004A5F36" w:rsidRPr="005E55EB" w:rsidRDefault="004A5F36" w:rsidP="003E52DE">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7A1B530D" id="Oval 160" o:spid="_x0000_s110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Itc3i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6913C658" w14:textId="77777777" w:rsidR="004A5F36" w:rsidRPr="005E55EB" w:rsidRDefault="004A5F36" w:rsidP="003E52DE">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584" w:type="pct"/>
            <w:hideMark/>
          </w:tcPr>
          <w:p w14:paraId="357203A4" w14:textId="77777777" w:rsidR="003E52DE" w:rsidRPr="00A00D51" w:rsidRDefault="003E52DE" w:rsidP="003E52DE">
            <w:pPr>
              <w:rPr>
                <w:rFonts w:eastAsia="Times New Roman" w:cs="Times New Roman"/>
                <w:b/>
                <w:bCs/>
                <w:color w:val="000000"/>
                <w:szCs w:val="22"/>
              </w:rPr>
            </w:pPr>
            <w:r w:rsidRPr="00A00D51">
              <w:rPr>
                <w:rFonts w:eastAsia="Times New Roman" w:cs="Times New Roman"/>
                <w:b/>
                <w:bCs/>
                <w:color w:val="000000"/>
                <w:szCs w:val="22"/>
              </w:rPr>
              <w:t>Claim Information</w:t>
            </w:r>
            <w:r w:rsidRPr="00A00D51">
              <w:rPr>
                <w:rFonts w:eastAsia="Times New Roman" w:cs="Times New Roman"/>
                <w:color w:val="000000"/>
                <w:szCs w:val="22"/>
              </w:rPr>
              <w:t>: Mathematics and ELA/literacy are composed of claims. Within each claim, student performance is reported as Below Standard, At/Near Standard, or Above Standard. A description of each claim is provided.</w:t>
            </w:r>
          </w:p>
        </w:tc>
      </w:tr>
    </w:tbl>
    <w:p w14:paraId="7247E2E7" w14:textId="758CC0E8" w:rsidR="00432555" w:rsidRPr="00A00D51" w:rsidRDefault="00432555" w:rsidP="004D609F">
      <w:pPr>
        <w:pStyle w:val="Heading4"/>
      </w:pPr>
      <w:r w:rsidRPr="00A00D51">
        <w:t>Detailed Descriptions</w:t>
      </w:r>
    </w:p>
    <w:p w14:paraId="7F15C411" w14:textId="77777777" w:rsidR="000D573F" w:rsidRPr="00A00D51" w:rsidRDefault="000D573F" w:rsidP="0078667F">
      <w:pPr>
        <w:pStyle w:val="Heading5"/>
      </w:pPr>
      <w:r w:rsidRPr="00A00D51">
        <w:t>Navigation</w:t>
      </w:r>
    </w:p>
    <w:p w14:paraId="2FACEF3E" w14:textId="5182E6A1" w:rsidR="00860B1A" w:rsidRPr="00A00D51" w:rsidRDefault="00FA44A3" w:rsidP="00F838C7">
      <w:pPr>
        <w:pStyle w:val="ListParagraph"/>
        <w:numPr>
          <w:ilvl w:val="0"/>
          <w:numId w:val="73"/>
        </w:numPr>
      </w:pPr>
      <w:r w:rsidRPr="00A00D51">
        <w:t>A user with appropriate permissions</w:t>
      </w:r>
      <w:r w:rsidR="00860B1A" w:rsidRPr="00A00D51">
        <w:t xml:space="preserve"> can access the </w:t>
      </w:r>
      <w:r w:rsidR="00E20CE4">
        <w:t>List of Students by Assessment GRADE</w:t>
      </w:r>
      <w:r w:rsidR="00860B1A" w:rsidRPr="00A00D51">
        <w:t xml:space="preserve"> report by clicking the grade in the Results by Grade for a SCHOOL report.</w:t>
      </w:r>
    </w:p>
    <w:p w14:paraId="275C8099" w14:textId="33D3702B" w:rsidR="00860B1A" w:rsidRPr="00A00D51" w:rsidRDefault="00860B1A" w:rsidP="00F838C7">
      <w:pPr>
        <w:pStyle w:val="ListParagraph"/>
        <w:numPr>
          <w:ilvl w:val="0"/>
          <w:numId w:val="73"/>
        </w:numPr>
      </w:pPr>
      <w:r w:rsidRPr="00A00D51">
        <w:t xml:space="preserve">A user can access the </w:t>
      </w:r>
      <w:r w:rsidR="00E20CE4">
        <w:t>List of Students by Assessment GRADE</w:t>
      </w:r>
      <w:r w:rsidRPr="00A00D51">
        <w:t xml:space="preserve"> report by clicking the grade in the </w:t>
      </w:r>
      <w:r w:rsidR="00B3089C" w:rsidRPr="00A00D51">
        <w:t>b</w:t>
      </w:r>
      <w:r w:rsidRPr="00A00D51">
        <w:t xml:space="preserve">readcrumb </w:t>
      </w:r>
      <w:r w:rsidR="00B3089C" w:rsidRPr="00A00D51">
        <w:t>n</w:t>
      </w:r>
      <w:r w:rsidRPr="00A00D51">
        <w:t>avigation on an Individual STUDENT Report.</w:t>
      </w:r>
    </w:p>
    <w:p w14:paraId="16AC2AFF" w14:textId="1183475A" w:rsidR="00EB610E" w:rsidRPr="00A00D51" w:rsidRDefault="00EB610E" w:rsidP="00F838C7">
      <w:pPr>
        <w:pStyle w:val="ListParagraph"/>
        <w:numPr>
          <w:ilvl w:val="0"/>
          <w:numId w:val="73"/>
        </w:numPr>
      </w:pPr>
      <w:r w:rsidRPr="00A00D51">
        <w:t xml:space="preserve">A user can use the </w:t>
      </w:r>
      <w:r w:rsidR="00B3089C" w:rsidRPr="00A00D51">
        <w:t>b</w:t>
      </w:r>
      <w:r w:rsidRPr="00A00D51">
        <w:t xml:space="preserve">readcrumb </w:t>
      </w:r>
      <w:r w:rsidR="00B3089C" w:rsidRPr="00A00D51">
        <w:t>n</w:t>
      </w:r>
      <w:r w:rsidRPr="00A00D51">
        <w:t xml:space="preserve">avigation to </w:t>
      </w:r>
      <w:r w:rsidR="00B3089C" w:rsidRPr="00A00D51">
        <w:t>go</w:t>
      </w:r>
      <w:r w:rsidRPr="00A00D51">
        <w:t xml:space="preserve"> back up to the SCHOOL, DISTRICT, or STATE reports.</w:t>
      </w:r>
    </w:p>
    <w:p w14:paraId="65FA351A" w14:textId="77777777" w:rsidR="00EB610E" w:rsidRPr="00A00D51" w:rsidRDefault="00EB610E" w:rsidP="00EB610E">
      <w:pPr>
        <w:pStyle w:val="ListParagraph"/>
      </w:pPr>
    </w:p>
    <w:p w14:paraId="5727DABB" w14:textId="77777777" w:rsidR="00EC1B17" w:rsidRPr="00A00D51" w:rsidRDefault="00B817BC" w:rsidP="000D5B29">
      <w:pPr>
        <w:keepNext/>
        <w:ind w:left="720"/>
      </w:pPr>
      <w:r w:rsidRPr="00A00D51">
        <w:rPr>
          <w:b/>
          <w:noProof/>
        </w:rPr>
        <w:drawing>
          <wp:inline distT="0" distB="0" distL="0" distR="0" wp14:anchorId="5EE464A3" wp14:editId="7AF5B833">
            <wp:extent cx="5486400" cy="45895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4AD416B0" w14:textId="6CDB6710" w:rsidR="00EB610E" w:rsidRPr="0099704A" w:rsidRDefault="00EC1B17" w:rsidP="000D5B29">
      <w:pPr>
        <w:pStyle w:val="Caption"/>
        <w:ind w:left="720"/>
      </w:pPr>
      <w:bookmarkStart w:id="57" w:name="_Toc291348622"/>
      <w:r w:rsidRPr="0099704A">
        <w:t xml:space="preserve">Figure </w:t>
      </w:r>
      <w:r w:rsidR="005E2793" w:rsidRPr="005E321A">
        <w:fldChar w:fldCharType="begin"/>
      </w:r>
      <w:r w:rsidR="005E2793" w:rsidRPr="0099704A">
        <w:instrText xml:space="preserve"> SEQ Figure \* ARABIC </w:instrText>
      </w:r>
      <w:r w:rsidR="005E2793" w:rsidRPr="005E321A">
        <w:fldChar w:fldCharType="separate"/>
      </w:r>
      <w:r w:rsidR="005E321A">
        <w:rPr>
          <w:noProof/>
        </w:rPr>
        <w:t>17</w:t>
      </w:r>
      <w:r w:rsidR="005E2793" w:rsidRPr="005E321A">
        <w:fldChar w:fldCharType="end"/>
      </w:r>
      <w:r w:rsidR="005E2793" w:rsidRPr="0099704A">
        <w:t xml:space="preserve"> </w:t>
      </w:r>
      <w:r w:rsidRPr="0099704A">
        <w:t>- Breadcrumb Navigation</w:t>
      </w:r>
      <w:bookmarkEnd w:id="57"/>
    </w:p>
    <w:p w14:paraId="7EFEF93A" w14:textId="4AF854A1" w:rsidR="00EB610E" w:rsidRPr="00A00D51" w:rsidRDefault="00EB610E" w:rsidP="00F838C7">
      <w:pPr>
        <w:pStyle w:val="ListParagraph"/>
        <w:numPr>
          <w:ilvl w:val="0"/>
          <w:numId w:val="73"/>
        </w:numPr>
      </w:pPr>
      <w:r w:rsidRPr="00A00D51">
        <w:t xml:space="preserve">A user must have PII access in order to see the </w:t>
      </w:r>
      <w:r w:rsidR="00E20CE4">
        <w:t>List of Students by Assessment GRADE</w:t>
      </w:r>
      <w:r w:rsidRPr="00A00D51">
        <w:t xml:space="preserve"> report and to navigate to a student’s Individual STUDENT Reports by clicking his or her name.</w:t>
      </w:r>
    </w:p>
    <w:p w14:paraId="5010E52C" w14:textId="128C7A40" w:rsidR="00860B1A" w:rsidRPr="00A00D51" w:rsidRDefault="00860B1A" w:rsidP="0078667F">
      <w:pPr>
        <w:pStyle w:val="Heading5"/>
      </w:pPr>
      <w:r w:rsidRPr="00A00D51">
        <w:t>Selecting Assessment Results</w:t>
      </w:r>
    </w:p>
    <w:p w14:paraId="619532AC" w14:textId="4678D104" w:rsidR="00975CC8" w:rsidRDefault="006E32D6" w:rsidP="004726A1">
      <w:pPr>
        <w:pStyle w:val="ListParagraph"/>
        <w:numPr>
          <w:ilvl w:val="0"/>
          <w:numId w:val="72"/>
        </w:numPr>
      </w:pPr>
      <w:r w:rsidRPr="00A00D51">
        <w:t xml:space="preserve">A user can see results </w:t>
      </w:r>
      <w:r w:rsidR="00F840EB" w:rsidRPr="00A00D51">
        <w:t xml:space="preserve">of </w:t>
      </w:r>
      <w:r w:rsidRPr="00A00D51">
        <w:t xml:space="preserve">any assessment </w:t>
      </w:r>
      <w:r w:rsidR="00F840EB" w:rsidRPr="00A00D51">
        <w:t>with</w:t>
      </w:r>
      <w:r w:rsidR="00860B1A" w:rsidRPr="00A00D51">
        <w:t xml:space="preserve"> available results via the Assessment Selector.</w:t>
      </w:r>
      <w:r w:rsidRPr="00A00D51">
        <w:t xml:space="preserve"> The options in the Assessment Selector are based on all results for assessments designed for that grade. If a student has no results for the selected assessment, his or her row </w:t>
      </w:r>
      <w:r w:rsidR="009F78E2" w:rsidRPr="00A00D51">
        <w:t xml:space="preserve">is </w:t>
      </w:r>
      <w:r w:rsidRPr="00A00D51">
        <w:t>not displayed</w:t>
      </w:r>
      <w:r w:rsidR="00432A66" w:rsidRPr="00A00D51">
        <w:t xml:space="preserve">. </w:t>
      </w:r>
      <w:r w:rsidRPr="00A00D51">
        <w:t xml:space="preserve">If a student has </w:t>
      </w:r>
      <w:r w:rsidR="003D6024" w:rsidRPr="00A00D51">
        <w:t>results</w:t>
      </w:r>
      <w:r w:rsidRPr="00A00D51">
        <w:t xml:space="preserve"> </w:t>
      </w:r>
      <w:r w:rsidR="001D59EE" w:rsidRPr="00A00D51">
        <w:t>only</w:t>
      </w:r>
      <w:r w:rsidRPr="00A00D51">
        <w:t xml:space="preserve"> for either </w:t>
      </w:r>
      <w:r w:rsidR="00F840EB" w:rsidRPr="00A00D51">
        <w:t>m</w:t>
      </w:r>
      <w:r w:rsidRPr="00A00D51">
        <w:t>athematics or ELA/literacy</w:t>
      </w:r>
      <w:r w:rsidR="00266C1E" w:rsidRPr="00A00D51">
        <w:t xml:space="preserve">, then he or she </w:t>
      </w:r>
      <w:r w:rsidR="009F78E2" w:rsidRPr="00A00D51">
        <w:t xml:space="preserve">is </w:t>
      </w:r>
      <w:r w:rsidR="00266C1E" w:rsidRPr="00A00D51">
        <w:t xml:space="preserve">displayed when viewing both subjects, but </w:t>
      </w:r>
      <w:r w:rsidR="009F78E2" w:rsidRPr="00A00D51">
        <w:t xml:space="preserve">is </w:t>
      </w:r>
      <w:r w:rsidR="00266C1E" w:rsidRPr="00A00D51">
        <w:t>not displayed for the subject where there is no result.</w:t>
      </w:r>
    </w:p>
    <w:p w14:paraId="38680A23" w14:textId="77777777" w:rsidR="0099704A" w:rsidRDefault="00DE78AE" w:rsidP="0078667F">
      <w:pPr>
        <w:pStyle w:val="Caption"/>
        <w:ind w:left="720"/>
      </w:pPr>
      <w:r>
        <w:rPr>
          <w:noProof/>
        </w:rPr>
        <w:drawing>
          <wp:inline distT="0" distB="0" distL="0" distR="0" wp14:anchorId="4DE3A82D" wp14:editId="3BE5F844">
            <wp:extent cx="5965557" cy="319446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kimelman:Downloads:dAndI:LOS Year Selector_041515.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11416" cy="3219019"/>
                    </a:xfrm>
                    <a:prstGeom prst="rect">
                      <a:avLst/>
                    </a:prstGeom>
                    <a:noFill/>
                    <a:ln>
                      <a:noFill/>
                    </a:ln>
                  </pic:spPr>
                </pic:pic>
              </a:graphicData>
            </a:graphic>
          </wp:inline>
        </w:drawing>
      </w:r>
    </w:p>
    <w:p w14:paraId="764764CE" w14:textId="23F75C06" w:rsidR="00E74E28" w:rsidRPr="00E74E28" w:rsidRDefault="0099704A" w:rsidP="0078667F">
      <w:pPr>
        <w:pStyle w:val="Caption"/>
        <w:ind w:left="720"/>
      </w:pPr>
      <w:bookmarkStart w:id="58" w:name="_Toc291348623"/>
      <w:r>
        <w:t xml:space="preserve">Figure </w:t>
      </w:r>
      <w:r w:rsidR="009223FF">
        <w:fldChar w:fldCharType="begin"/>
      </w:r>
      <w:r w:rsidR="009223FF">
        <w:instrText xml:space="preserve"> SEQ Figure \* ARABIC </w:instrText>
      </w:r>
      <w:r w:rsidR="009223FF">
        <w:fldChar w:fldCharType="separate"/>
      </w:r>
      <w:r w:rsidR="005E321A">
        <w:rPr>
          <w:noProof/>
        </w:rPr>
        <w:t>18</w:t>
      </w:r>
      <w:r w:rsidR="009223FF">
        <w:rPr>
          <w:noProof/>
        </w:rPr>
        <w:fldChar w:fldCharType="end"/>
      </w:r>
      <w:r>
        <w:t xml:space="preserve"> - List of Students by Assessment GRADE Assessment Selector</w:t>
      </w:r>
      <w:bookmarkEnd w:id="58"/>
    </w:p>
    <w:p w14:paraId="3ED6BE1B" w14:textId="23025570" w:rsidR="00C05B3C" w:rsidRPr="00A00D51" w:rsidRDefault="006E32D6" w:rsidP="00F838C7">
      <w:pPr>
        <w:pStyle w:val="ListParagraph"/>
        <w:numPr>
          <w:ilvl w:val="0"/>
          <w:numId w:val="72"/>
        </w:numPr>
      </w:pPr>
      <w:r w:rsidRPr="00A00D51">
        <w:t xml:space="preserve">A user can see report results for different years by selecting an Academic Year from the </w:t>
      </w:r>
      <w:r w:rsidR="00860B1A" w:rsidRPr="00A00D51">
        <w:t>bottom of the Assessment Selector.</w:t>
      </w:r>
      <w:r w:rsidRPr="00A00D51">
        <w:t xml:space="preserve"> Changing the Academic Year </w:t>
      </w:r>
      <w:r w:rsidR="00266C1E" w:rsidRPr="00A00D51">
        <w:t>change</w:t>
      </w:r>
      <w:r w:rsidR="009F78E2" w:rsidRPr="00A00D51">
        <w:t>s</w:t>
      </w:r>
      <w:r w:rsidRPr="00A00D51">
        <w:t xml:space="preserve"> the list of students</w:t>
      </w:r>
      <w:r w:rsidR="00266C1E" w:rsidRPr="00A00D51">
        <w:t xml:space="preserve"> to</w:t>
      </w:r>
      <w:r w:rsidRPr="00A00D51">
        <w:t xml:space="preserve"> </w:t>
      </w:r>
      <w:r w:rsidR="00266C1E" w:rsidRPr="00A00D51">
        <w:t>those for</w:t>
      </w:r>
      <w:r w:rsidRPr="00A00D51">
        <w:t xml:space="preserve"> whom assessment results exist for </w:t>
      </w:r>
      <w:r w:rsidR="00860B1A" w:rsidRPr="00A00D51">
        <w:t xml:space="preserve">the selected </w:t>
      </w:r>
      <w:r w:rsidRPr="00A00D51">
        <w:t>grade in the selected Academic Year.</w:t>
      </w:r>
      <w:r w:rsidR="00266C1E" w:rsidRPr="00A00D51">
        <w:t xml:space="preserve"> </w:t>
      </w:r>
    </w:p>
    <w:p w14:paraId="6478B4AB" w14:textId="77777777" w:rsidR="006E32D6" w:rsidRPr="00A00D51" w:rsidRDefault="006E32D6" w:rsidP="008660CA"/>
    <w:p w14:paraId="066D70EC" w14:textId="2CBFE126" w:rsidR="00975CC8" w:rsidRDefault="00975CC8" w:rsidP="00E56CFE">
      <w:pPr>
        <w:keepNext/>
        <w:ind w:left="720"/>
      </w:pPr>
      <w:r w:rsidRPr="00CB671A">
        <w:rPr>
          <w:noProof/>
        </w:rPr>
        <w:lastRenderedPageBreak/>
        <w:drawing>
          <wp:inline distT="0" distB="0" distL="0" distR="0" wp14:anchorId="2DB806C7" wp14:editId="6E12B309">
            <wp:extent cx="6430008" cy="1633747"/>
            <wp:effectExtent l="19050" t="19050" r="9525" b="2413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igure13.png"/>
                    <pic:cNvPicPr/>
                  </pic:nvPicPr>
                  <pic:blipFill>
                    <a:blip r:embed="rId82">
                      <a:extLst>
                        <a:ext uri="{28A0092B-C50C-407E-A947-70E740481C1C}">
                          <a14:useLocalDpi xmlns:a14="http://schemas.microsoft.com/office/drawing/2010/main" val="0"/>
                        </a:ext>
                      </a:extLst>
                    </a:blip>
                    <a:stretch>
                      <a:fillRect/>
                    </a:stretch>
                  </pic:blipFill>
                  <pic:spPr>
                    <a:xfrm>
                      <a:off x="0" y="0"/>
                      <a:ext cx="6430008" cy="1633747"/>
                    </a:xfrm>
                    <a:prstGeom prst="rect">
                      <a:avLst/>
                    </a:prstGeom>
                    <a:ln>
                      <a:solidFill>
                        <a:schemeClr val="tx1"/>
                      </a:solidFill>
                    </a:ln>
                  </pic:spPr>
                </pic:pic>
              </a:graphicData>
            </a:graphic>
          </wp:inline>
        </w:drawing>
      </w:r>
    </w:p>
    <w:p w14:paraId="372FB1AB" w14:textId="477CEE7E" w:rsidR="000D5474" w:rsidRPr="000D5474" w:rsidRDefault="00860B1A" w:rsidP="00E56CFE">
      <w:pPr>
        <w:pStyle w:val="Caption"/>
        <w:ind w:left="720"/>
      </w:pPr>
      <w:bookmarkStart w:id="59" w:name="_Toc291348624"/>
      <w:r w:rsidRPr="00A00D51">
        <w:t xml:space="preserve">Figure </w:t>
      </w:r>
      <w:r w:rsidR="009223FF">
        <w:fldChar w:fldCharType="begin"/>
      </w:r>
      <w:r w:rsidR="009223FF">
        <w:instrText xml:space="preserve"> SEQ Figure \* ARABIC </w:instrText>
      </w:r>
      <w:r w:rsidR="009223FF">
        <w:fldChar w:fldCharType="separate"/>
      </w:r>
      <w:r w:rsidR="005E321A">
        <w:rPr>
          <w:noProof/>
        </w:rPr>
        <w:t>19</w:t>
      </w:r>
      <w:r w:rsidR="009223FF">
        <w:rPr>
          <w:noProof/>
        </w:rPr>
        <w:fldChar w:fldCharType="end"/>
      </w:r>
      <w:r w:rsidRPr="00A00D51">
        <w:t xml:space="preserve"> - Previous Year Warning</w:t>
      </w:r>
      <w:bookmarkEnd w:id="59"/>
    </w:p>
    <w:p w14:paraId="273B6AA7" w14:textId="2B947538" w:rsidR="00C05B3C" w:rsidRPr="00A00D51" w:rsidRDefault="00860B1A" w:rsidP="00F838C7">
      <w:pPr>
        <w:pStyle w:val="ListParagraph"/>
        <w:numPr>
          <w:ilvl w:val="0"/>
          <w:numId w:val="72"/>
        </w:numPr>
      </w:pPr>
      <w:r w:rsidRPr="00A00D51">
        <w:t>When a previous academic year is selected, the report display</w:t>
      </w:r>
      <w:r w:rsidR="00F840EB" w:rsidRPr="00A00D51">
        <w:t>s</w:t>
      </w:r>
      <w:r w:rsidRPr="00A00D51">
        <w:t xml:space="preserve"> a warning message alerting users that the students displayed are those who took the selected grade’s assessment in a prior academic year. </w:t>
      </w:r>
    </w:p>
    <w:p w14:paraId="5945A3BE" w14:textId="02C7BF69" w:rsidR="00842AC4" w:rsidRPr="00A00D51" w:rsidRDefault="00842AC4" w:rsidP="00F838C7">
      <w:pPr>
        <w:pStyle w:val="ListParagraph"/>
        <w:numPr>
          <w:ilvl w:val="0"/>
          <w:numId w:val="72"/>
        </w:numPr>
      </w:pPr>
      <w:r w:rsidRPr="00A00D51">
        <w:t>By default, the report display</w:t>
      </w:r>
      <w:r w:rsidR="009F78E2" w:rsidRPr="00A00D51">
        <w:t>s</w:t>
      </w:r>
      <w:r w:rsidRPr="00A00D51">
        <w:t xml:space="preserve"> an Overview with results from both </w:t>
      </w:r>
      <w:r w:rsidR="00F840EB" w:rsidRPr="00A00D51">
        <w:t>m</w:t>
      </w:r>
      <w:r w:rsidRPr="00A00D51">
        <w:t>athematics and ELA/</w:t>
      </w:r>
      <w:r w:rsidR="00587D8D" w:rsidRPr="00A00D51">
        <w:t>l</w:t>
      </w:r>
      <w:r w:rsidRPr="00A00D51">
        <w:t>iteracy assessments.</w:t>
      </w:r>
    </w:p>
    <w:p w14:paraId="4E7A8288" w14:textId="1B9EF37A" w:rsidR="00842AC4" w:rsidRPr="00A00D51" w:rsidRDefault="00842AC4" w:rsidP="00F838C7">
      <w:pPr>
        <w:pStyle w:val="ListParagraph"/>
        <w:numPr>
          <w:ilvl w:val="0"/>
          <w:numId w:val="72"/>
        </w:numPr>
      </w:pPr>
      <w:r w:rsidRPr="00A00D51">
        <w:t xml:space="preserve">Selecting either the </w:t>
      </w:r>
      <w:r w:rsidRPr="00A00D51">
        <w:rPr>
          <w:b/>
        </w:rPr>
        <w:t>Mathematics</w:t>
      </w:r>
      <w:r w:rsidRPr="00A00D51">
        <w:t xml:space="preserve"> or </w:t>
      </w:r>
      <w:r w:rsidRPr="00A00D51">
        <w:rPr>
          <w:b/>
        </w:rPr>
        <w:t>ELA/Literacy</w:t>
      </w:r>
      <w:r w:rsidRPr="00A00D51">
        <w:t xml:space="preserve"> button display</w:t>
      </w:r>
      <w:r w:rsidR="009F78E2" w:rsidRPr="00A00D51">
        <w:t>s</w:t>
      </w:r>
      <w:r w:rsidRPr="00A00D51">
        <w:t xml:space="preserve"> a view that shows overall results and Claim levels for the selected assessment.</w:t>
      </w:r>
      <w:r w:rsidR="006D21CA" w:rsidRPr="006D21CA">
        <w:rPr>
          <w:noProof/>
        </w:rPr>
        <w:t xml:space="preserve"> </w:t>
      </w:r>
    </w:p>
    <w:p w14:paraId="5CE4B2BD" w14:textId="77777777" w:rsidR="00BA4EC8" w:rsidRPr="00A00D51" w:rsidRDefault="00BA4EC8" w:rsidP="00BA4EC8"/>
    <w:p w14:paraId="1CA2DAB2" w14:textId="007224F2" w:rsidR="00975CC8" w:rsidRDefault="00975CC8" w:rsidP="00DE72DF">
      <w:pPr>
        <w:keepNext/>
        <w:ind w:left="720"/>
      </w:pPr>
      <w:r w:rsidRPr="0068428F">
        <w:rPr>
          <w:noProof/>
        </w:rPr>
        <w:drawing>
          <wp:inline distT="0" distB="0" distL="0" distR="0" wp14:anchorId="2B33E4AE" wp14:editId="511A3FB5">
            <wp:extent cx="6408440" cy="2471827"/>
            <wp:effectExtent l="0" t="0" r="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igure14.png"/>
                    <pic:cNvPicPr/>
                  </pic:nvPicPr>
                  <pic:blipFill>
                    <a:blip r:embed="rId83">
                      <a:extLst>
                        <a:ext uri="{28A0092B-C50C-407E-A947-70E740481C1C}">
                          <a14:useLocalDpi xmlns:a14="http://schemas.microsoft.com/office/drawing/2010/main" val="0"/>
                        </a:ext>
                      </a:extLst>
                    </a:blip>
                    <a:stretch>
                      <a:fillRect/>
                    </a:stretch>
                  </pic:blipFill>
                  <pic:spPr>
                    <a:xfrm>
                      <a:off x="0" y="0"/>
                      <a:ext cx="6408440" cy="2471827"/>
                    </a:xfrm>
                    <a:prstGeom prst="rect">
                      <a:avLst/>
                    </a:prstGeom>
                  </pic:spPr>
                </pic:pic>
              </a:graphicData>
            </a:graphic>
          </wp:inline>
        </w:drawing>
      </w:r>
    </w:p>
    <w:p w14:paraId="6BE7B985" w14:textId="1ED63942" w:rsidR="00EB7740" w:rsidRPr="00EB7740" w:rsidRDefault="003C642A" w:rsidP="00901070">
      <w:pPr>
        <w:pStyle w:val="Caption"/>
        <w:ind w:left="720"/>
      </w:pPr>
      <w:bookmarkStart w:id="60" w:name="_Toc291348625"/>
      <w:r w:rsidRPr="00A00D51">
        <w:t xml:space="preserve">Figure </w:t>
      </w:r>
      <w:r w:rsidR="009223FF">
        <w:fldChar w:fldCharType="begin"/>
      </w:r>
      <w:r w:rsidR="009223FF">
        <w:instrText xml:space="preserve"> SEQ Figure \* ARABIC </w:instrText>
      </w:r>
      <w:r w:rsidR="009223FF">
        <w:fldChar w:fldCharType="separate"/>
      </w:r>
      <w:r w:rsidR="005E321A">
        <w:rPr>
          <w:noProof/>
        </w:rPr>
        <w:t>20</w:t>
      </w:r>
      <w:r w:rsidR="009223FF">
        <w:rPr>
          <w:noProof/>
        </w:rPr>
        <w:fldChar w:fldCharType="end"/>
      </w:r>
      <w:r w:rsidRPr="00A00D51">
        <w:t xml:space="preserve"> - Mathematics overall and claim scores</w:t>
      </w:r>
      <w:bookmarkEnd w:id="60"/>
    </w:p>
    <w:p w14:paraId="060AACE8" w14:textId="672F5827" w:rsidR="00E367B0" w:rsidRDefault="0042380A" w:rsidP="0078667F">
      <w:pPr>
        <w:pStyle w:val="Heading5"/>
      </w:pPr>
      <w:r>
        <w:t xml:space="preserve">Interim Comprehensive Assessments: </w:t>
      </w:r>
      <w:r w:rsidR="00E367B0">
        <w:t>Multiple Opportunities</w:t>
      </w:r>
    </w:p>
    <w:p w14:paraId="5BC038E2" w14:textId="52A64559" w:rsidR="00E367B0" w:rsidRDefault="00E367B0" w:rsidP="00E367B0">
      <w:pPr>
        <w:pStyle w:val="ListParagraph"/>
        <w:numPr>
          <w:ilvl w:val="0"/>
          <w:numId w:val="72"/>
        </w:numPr>
      </w:pPr>
      <w:r w:rsidRPr="00A00D51">
        <w:t xml:space="preserve">A user can see results of </w:t>
      </w:r>
      <w:r>
        <w:t xml:space="preserve">Interim </w:t>
      </w:r>
      <w:r w:rsidRPr="00A00D51">
        <w:t>assessment</w:t>
      </w:r>
      <w:r>
        <w:t>s</w:t>
      </w:r>
      <w:r w:rsidRPr="00A00D51">
        <w:t xml:space="preserve"> </w:t>
      </w:r>
      <w:r>
        <w:t xml:space="preserve">by selecting the particular Interim Comprehensive assessment </w:t>
      </w:r>
      <w:r w:rsidRPr="00A00D51">
        <w:t xml:space="preserve">via the Assessment Selector. </w:t>
      </w:r>
      <w:r>
        <w:t xml:space="preserve">Interim results appear identical to Summative results as described above with one exception: Interim results </w:t>
      </w:r>
      <w:r w:rsidR="0042380A">
        <w:t xml:space="preserve">display the date an assessment was administered and </w:t>
      </w:r>
      <w:r>
        <w:t xml:space="preserve">may display multiple records per student to reflect multiple opportunities taken by that student. </w:t>
      </w:r>
    </w:p>
    <w:p w14:paraId="0EDC9B90" w14:textId="77777777" w:rsidR="00E367B0" w:rsidRDefault="00E367B0" w:rsidP="00023341"/>
    <w:p w14:paraId="5C0A880B" w14:textId="61D4480C" w:rsidR="00E367B0" w:rsidRDefault="00E367B0" w:rsidP="00023341">
      <w:r>
        <w:rPr>
          <w:noProof/>
        </w:rPr>
        <w:lastRenderedPageBreak/>
        <w:drawing>
          <wp:inline distT="0" distB="0" distL="0" distR="0" wp14:anchorId="569E72DA" wp14:editId="16014673">
            <wp:extent cx="6377837" cy="2733359"/>
            <wp:effectExtent l="0" t="0" r="4445"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377837" cy="2733359"/>
                    </a:xfrm>
                    <a:prstGeom prst="rect">
                      <a:avLst/>
                    </a:prstGeom>
                    <a:noFill/>
                    <a:ln>
                      <a:noFill/>
                    </a:ln>
                  </pic:spPr>
                </pic:pic>
              </a:graphicData>
            </a:graphic>
          </wp:inline>
        </w:drawing>
      </w:r>
    </w:p>
    <w:p w14:paraId="49707A96" w14:textId="0541DEEF" w:rsidR="0042380A" w:rsidRDefault="00E367B0" w:rsidP="00023341">
      <w:pPr>
        <w:pStyle w:val="ListParagraph"/>
        <w:numPr>
          <w:ilvl w:val="0"/>
          <w:numId w:val="72"/>
        </w:numPr>
      </w:pPr>
      <w:r>
        <w:t xml:space="preserve">On the Overview screen, the Reporting system </w:t>
      </w:r>
      <w:r w:rsidR="0042380A">
        <w:t xml:space="preserve">only displays the most recent score the student received for each of the subjects: Mathematics and ELA/Literacy. The date of the administration is displayed in the “Most Recent </w:t>
      </w:r>
      <w:r w:rsidR="0042380A" w:rsidRPr="00E56CFE">
        <w:rPr>
          <w:i/>
        </w:rPr>
        <w:t>[subject name]</w:t>
      </w:r>
      <w:r w:rsidR="0042380A">
        <w:t>” column.</w:t>
      </w:r>
    </w:p>
    <w:p w14:paraId="4B12291A" w14:textId="77777777" w:rsidR="00E56CFE" w:rsidRDefault="00E56CFE" w:rsidP="00023341">
      <w:pPr>
        <w:pStyle w:val="ListParagraph"/>
        <w:numPr>
          <w:ilvl w:val="0"/>
          <w:numId w:val="72"/>
        </w:numPr>
      </w:pPr>
    </w:p>
    <w:p w14:paraId="0920E2C1" w14:textId="2F7E9F7A" w:rsidR="0042380A" w:rsidRDefault="0042380A" w:rsidP="00023341">
      <w:r>
        <w:rPr>
          <w:noProof/>
        </w:rPr>
        <w:drawing>
          <wp:inline distT="0" distB="0" distL="0" distR="0" wp14:anchorId="5AA27F67" wp14:editId="772CA9F7">
            <wp:extent cx="6375735" cy="2732458"/>
            <wp:effectExtent l="0" t="0" r="6350" b="0"/>
            <wp:docPr id="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375735" cy="2732458"/>
                    </a:xfrm>
                    <a:prstGeom prst="rect">
                      <a:avLst/>
                    </a:prstGeom>
                    <a:noFill/>
                    <a:ln>
                      <a:noFill/>
                    </a:ln>
                  </pic:spPr>
                </pic:pic>
              </a:graphicData>
            </a:graphic>
          </wp:inline>
        </w:drawing>
      </w:r>
    </w:p>
    <w:p w14:paraId="1AA7D3D5" w14:textId="77777777" w:rsidR="00E367B0" w:rsidRDefault="00E367B0" w:rsidP="00023341"/>
    <w:p w14:paraId="40A084DC" w14:textId="2647562A" w:rsidR="0042380A" w:rsidRDefault="0042380A" w:rsidP="0042380A">
      <w:pPr>
        <w:pStyle w:val="ListParagraph"/>
        <w:numPr>
          <w:ilvl w:val="0"/>
          <w:numId w:val="72"/>
        </w:numPr>
      </w:pPr>
      <w:r>
        <w:t>On the subject specific screens, the Reporting system displays all the scores the student received for that subject with the “Date taken” noted next to each.</w:t>
      </w:r>
    </w:p>
    <w:p w14:paraId="6A39FF08" w14:textId="1E011DF7" w:rsidR="0042380A" w:rsidRDefault="0042380A" w:rsidP="0042380A">
      <w:pPr>
        <w:pStyle w:val="ListParagraph"/>
        <w:numPr>
          <w:ilvl w:val="0"/>
          <w:numId w:val="72"/>
        </w:numPr>
      </w:pPr>
      <w:r>
        <w:t xml:space="preserve">Users who want to see all the scores for each student can sort by Student name; </w:t>
      </w:r>
      <w:r w:rsidR="00B85594">
        <w:t>users who want</w:t>
      </w:r>
      <w:r>
        <w:t xml:space="preserve"> to see all results from a given administration can sort by Date taken.</w:t>
      </w:r>
    </w:p>
    <w:p w14:paraId="73725DB1" w14:textId="660B5718" w:rsidR="00860B1A" w:rsidRPr="00A00D51" w:rsidRDefault="00860B1A" w:rsidP="00E56CFE">
      <w:pPr>
        <w:pStyle w:val="Heading5"/>
      </w:pPr>
      <w:r w:rsidRPr="00A00D51">
        <w:t>Informational Popup Windows</w:t>
      </w:r>
    </w:p>
    <w:p w14:paraId="058140AC" w14:textId="77777777" w:rsidR="00860B1A" w:rsidRPr="00A00D51" w:rsidRDefault="00860B1A" w:rsidP="00860B1A">
      <w:pPr>
        <w:rPr>
          <w:b/>
        </w:rPr>
      </w:pPr>
    </w:p>
    <w:p w14:paraId="4A9AB337" w14:textId="1B4756A7" w:rsidR="00860B1A" w:rsidRPr="00A00D51" w:rsidRDefault="007A5449" w:rsidP="00665804">
      <w:pPr>
        <w:keepNext/>
      </w:pPr>
      <w:r w:rsidRPr="0068428F">
        <w:rPr>
          <w:noProof/>
        </w:rPr>
        <w:lastRenderedPageBreak/>
        <w:drawing>
          <wp:inline distT="0" distB="0" distL="0" distR="0" wp14:anchorId="7D1ACC03" wp14:editId="5774149B">
            <wp:extent cx="6515100" cy="114346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igure15.png"/>
                    <pic:cNvPicPr/>
                  </pic:nvPicPr>
                  <pic:blipFill>
                    <a:blip r:embed="rId86">
                      <a:extLst>
                        <a:ext uri="{28A0092B-C50C-407E-A947-70E740481C1C}">
                          <a14:useLocalDpi xmlns:a14="http://schemas.microsoft.com/office/drawing/2010/main" val="0"/>
                        </a:ext>
                      </a:extLst>
                    </a:blip>
                    <a:stretch>
                      <a:fillRect/>
                    </a:stretch>
                  </pic:blipFill>
                  <pic:spPr>
                    <a:xfrm>
                      <a:off x="0" y="0"/>
                      <a:ext cx="6515100" cy="1143466"/>
                    </a:xfrm>
                    <a:prstGeom prst="rect">
                      <a:avLst/>
                    </a:prstGeom>
                  </pic:spPr>
                </pic:pic>
              </a:graphicData>
            </a:graphic>
          </wp:inline>
        </w:drawing>
      </w:r>
    </w:p>
    <w:p w14:paraId="1273F870" w14:textId="5C5EFE14" w:rsidR="007E410C" w:rsidRPr="007E410C" w:rsidRDefault="00860B1A" w:rsidP="00E56CFE">
      <w:pPr>
        <w:pStyle w:val="Caption"/>
      </w:pPr>
      <w:bookmarkStart w:id="61" w:name="_Toc291348626"/>
      <w:r w:rsidRPr="00A00D51">
        <w:t xml:space="preserve">Figure </w:t>
      </w:r>
      <w:r w:rsidR="009223FF">
        <w:fldChar w:fldCharType="begin"/>
      </w:r>
      <w:r w:rsidR="009223FF">
        <w:instrText xml:space="preserve"> SEQ Figure \* ARABIC </w:instrText>
      </w:r>
      <w:r w:rsidR="009223FF">
        <w:fldChar w:fldCharType="separate"/>
      </w:r>
      <w:r w:rsidR="005E321A">
        <w:rPr>
          <w:noProof/>
        </w:rPr>
        <w:t>21</w:t>
      </w:r>
      <w:r w:rsidR="009223FF">
        <w:rPr>
          <w:noProof/>
        </w:rPr>
        <w:fldChar w:fldCharType="end"/>
      </w:r>
      <w:r w:rsidR="003B290A" w:rsidRPr="00A00D51">
        <w:t xml:space="preserve"> - </w:t>
      </w:r>
      <w:r w:rsidR="00E20CE4">
        <w:t>List of Students by Assessment GRADE</w:t>
      </w:r>
      <w:r w:rsidR="007074CD" w:rsidRPr="00A00D51">
        <w:t xml:space="preserve"> </w:t>
      </w:r>
      <w:r w:rsidRPr="00A00D51">
        <w:t>Information Indicators</w:t>
      </w:r>
      <w:bookmarkEnd w:id="61"/>
    </w:p>
    <w:p w14:paraId="6C63F2DC" w14:textId="2E2DE16A" w:rsidR="00860B1A" w:rsidRPr="00A00D51" w:rsidRDefault="00860B1A" w:rsidP="00860B1A">
      <w:r w:rsidRPr="00A00D51">
        <w:t xml:space="preserve">Report </w:t>
      </w:r>
      <w:r w:rsidR="004A5F36">
        <w:t>i</w:t>
      </w:r>
      <w:r w:rsidRPr="00A00D51">
        <w:t xml:space="preserve">nformation </w:t>
      </w:r>
      <w:r w:rsidRPr="00A00D51">
        <w:rPr>
          <w:noProof/>
        </w:rPr>
        <w:drawing>
          <wp:inline distT="0" distB="0" distL="0" distR="0" wp14:anchorId="5FECB091" wp14:editId="7A4D32C4">
            <wp:extent cx="180340" cy="200660"/>
            <wp:effectExtent l="0" t="0" r="0" b="2540"/>
            <wp:docPr id="27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63">
                      <a:extLst>
                        <a:ext uri="{28A0092B-C50C-407E-A947-70E740481C1C}">
                          <a14:useLocalDpi xmlns:a14="http://schemas.microsoft.com/office/drawing/2010/main" val="0"/>
                        </a:ext>
                      </a:extLst>
                    </a:blip>
                    <a:srcRect t="12156" r="56707" b="76411"/>
                    <a:stretch/>
                  </pic:blipFill>
                  <pic:spPr bwMode="auto">
                    <a:xfrm>
                      <a:off x="0" y="0"/>
                      <a:ext cx="180340" cy="200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00D51">
        <w:t xml:space="preserve">, Interim </w:t>
      </w:r>
      <w:r w:rsidR="004A5F36">
        <w:t>i</w:t>
      </w:r>
      <w:r w:rsidRPr="00A00D51">
        <w:t xml:space="preserve">nformation </w:t>
      </w:r>
      <w:r w:rsidRPr="00A00D51">
        <w:rPr>
          <w:noProof/>
        </w:rPr>
        <w:drawing>
          <wp:inline distT="0" distB="0" distL="0" distR="0" wp14:anchorId="77716D7E" wp14:editId="7EA18009">
            <wp:extent cx="179705" cy="179705"/>
            <wp:effectExtent l="0" t="0" r="0" b="0"/>
            <wp:docPr id="27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inline>
        </w:drawing>
      </w:r>
      <w:r w:rsidRPr="00A00D51">
        <w:t>, and Legend</w:t>
      </w:r>
      <w:r w:rsidR="00D25030" w:rsidRPr="00A00D51">
        <w:t xml:space="preserve"> </w:t>
      </w:r>
      <w:r w:rsidRPr="00A00D51">
        <w:t xml:space="preserve">are all available by </w:t>
      </w:r>
      <w:r w:rsidR="00F840EB" w:rsidRPr="00A00D51">
        <w:t xml:space="preserve">pausing </w:t>
      </w:r>
      <w:r w:rsidR="00AF4DC9" w:rsidRPr="00A00D51">
        <w:t>on</w:t>
      </w:r>
      <w:r w:rsidRPr="00A00D51">
        <w:t xml:space="preserve"> or clicking </w:t>
      </w:r>
      <w:r w:rsidR="00281492" w:rsidRPr="00A00D51">
        <w:t xml:space="preserve">the </w:t>
      </w:r>
      <w:r w:rsidRPr="00A00D51">
        <w:t xml:space="preserve">respective icons. </w:t>
      </w:r>
    </w:p>
    <w:p w14:paraId="5168DB28" w14:textId="11BCDAEB" w:rsidR="00860B1A" w:rsidRPr="00A00D51" w:rsidRDefault="00860B1A" w:rsidP="00860B1A">
      <w:pPr>
        <w:rPr>
          <w:b/>
        </w:rPr>
      </w:pPr>
    </w:p>
    <w:p w14:paraId="104012A9" w14:textId="66A545B8" w:rsidR="00860B1A" w:rsidRPr="00A00D51" w:rsidRDefault="00860B1A" w:rsidP="007074CD">
      <w:pPr>
        <w:pStyle w:val="BodyText"/>
      </w:pPr>
      <w:r w:rsidRPr="00A00D51">
        <w:t>The Report Information popup</w:t>
      </w:r>
      <w:r w:rsidR="00D25030" w:rsidRPr="00A00D51">
        <w:t xml:space="preserve"> </w:t>
      </w:r>
      <w:r w:rsidRPr="00A00D51">
        <w:t xml:space="preserve">contains additional information about the purposes and proposed uses of the report. For the </w:t>
      </w:r>
      <w:r w:rsidR="00E20CE4">
        <w:t>List of Students by Assessment GRADE</w:t>
      </w:r>
      <w:r w:rsidRPr="00A00D51">
        <w:t>, the text is as follows:</w:t>
      </w:r>
    </w:p>
    <w:p w14:paraId="70CD73B6" w14:textId="77777777" w:rsidR="007074CD" w:rsidRPr="00A00D51" w:rsidRDefault="007074CD" w:rsidP="00C05B3C">
      <w:pPr>
        <w:jc w:val="center"/>
      </w:pPr>
    </w:p>
    <w:p w14:paraId="789692CC" w14:textId="28927D60" w:rsidR="007074CD" w:rsidRPr="00A00D51" w:rsidRDefault="0058356A" w:rsidP="00C05B3C">
      <w:pPr>
        <w:jc w:val="center"/>
      </w:pPr>
      <w:r w:rsidRPr="00A00D51">
        <w:rPr>
          <w:noProof/>
        </w:rPr>
        <mc:AlternateContent>
          <mc:Choice Requires="wps">
            <w:drawing>
              <wp:inline distT="0" distB="0" distL="0" distR="0" wp14:anchorId="4925FFC7" wp14:editId="1CFCC807">
                <wp:extent cx="5953125" cy="3049270"/>
                <wp:effectExtent l="9525" t="10795" r="9525" b="6985"/>
                <wp:docPr id="8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049270"/>
                        </a:xfrm>
                        <a:prstGeom prst="rect">
                          <a:avLst/>
                        </a:prstGeom>
                        <a:noFill/>
                        <a:ln w="9525">
                          <a:solidFill>
                            <a:srgbClr val="4F81BD"/>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51D24BD6" w14:textId="77777777" w:rsidR="004A5F36" w:rsidRPr="007074CD" w:rsidRDefault="004A5F36" w:rsidP="00A13823">
                            <w:pPr>
                              <w:pStyle w:val="Heading5"/>
                            </w:pPr>
                            <w:r w:rsidRPr="007074CD">
                              <w:t>Purpose:</w:t>
                            </w:r>
                          </w:p>
                          <w:p w14:paraId="0BB422B8" w14:textId="77777777" w:rsidR="004A5F36" w:rsidRPr="007074CD" w:rsidRDefault="004A5F36" w:rsidP="007074CD">
                            <w:pPr>
                              <w:pStyle w:val="NormalWeb"/>
                              <w:shd w:val="clear" w:color="auto" w:fill="FFFFFF"/>
                              <w:spacing w:before="0" w:beforeAutospacing="0" w:after="0" w:afterAutospacing="0"/>
                              <w:rPr>
                                <w:rFonts w:asciiTheme="minorHAnsi" w:hAnsiTheme="minorHAnsi"/>
                                <w:sz w:val="22"/>
                                <w:szCs w:val="22"/>
                              </w:rPr>
                            </w:pPr>
                            <w:r w:rsidRPr="007074CD">
                              <w:rPr>
                                <w:rFonts w:asciiTheme="minorHAnsi" w:hAnsiTheme="minorHAnsi"/>
                                <w:sz w:val="22"/>
                                <w:szCs w:val="22"/>
                              </w:rPr>
                              <w:t xml:space="preserve">This report presents a list of individual student scores for a selected assessment. </w:t>
                            </w:r>
                          </w:p>
                          <w:p w14:paraId="7D038E57" w14:textId="77777777" w:rsidR="004A5F36" w:rsidRPr="007074CD" w:rsidRDefault="004A5F36" w:rsidP="00A13823">
                            <w:pPr>
                              <w:pStyle w:val="Heading5"/>
                            </w:pPr>
                            <w:r w:rsidRPr="007074CD">
                              <w:t>Uses:</w:t>
                            </w:r>
                          </w:p>
                          <w:p w14:paraId="0C789339" w14:textId="217BD7E3"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Use this report to view the assessment results for a class or other sub-group of students, filtered or sorted for your specific needs.</w:t>
                            </w:r>
                          </w:p>
                          <w:p w14:paraId="08B4AFAD" w14:textId="77777777"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 xml:space="preserve">Review scale scores and error bands for overall student performance on a specific assessment. </w:t>
                            </w:r>
                          </w:p>
                          <w:p w14:paraId="16C43BA5" w14:textId="77777777"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View claim score icons to understand students’ performance for each claim.</w:t>
                            </w:r>
                          </w:p>
                          <w:p w14:paraId="4A3A09E8" w14:textId="77777777" w:rsidR="004A5F36" w:rsidRPr="007074CD" w:rsidRDefault="004A5F36" w:rsidP="00A13823">
                            <w:pPr>
                              <w:pStyle w:val="Heading5"/>
                            </w:pPr>
                            <w:r w:rsidRPr="007074CD">
                              <w:t>Features:</w:t>
                            </w:r>
                          </w:p>
                          <w:p w14:paraId="2F9ADABB" w14:textId="18228DEC"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Select assessment and content area(s) to view </w:t>
                            </w:r>
                          </w:p>
                          <w:p w14:paraId="62C607E1" w14:textId="00AB45DE"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Sort results by any column</w:t>
                            </w:r>
                          </w:p>
                          <w:p w14:paraId="62293BAC" w14:textId="45A412CA"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Select specific students to focus your review</w:t>
                            </w:r>
                          </w:p>
                          <w:p w14:paraId="62E315C4" w14:textId="4271B19D"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Search for particular students</w:t>
                            </w:r>
                          </w:p>
                          <w:p w14:paraId="3CC6E9B4" w14:textId="40C80A57"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Filter students by attributes (e.g., Gender, IEP, </w:t>
                            </w:r>
                            <w:r>
                              <w:rPr>
                                <w:rFonts w:asciiTheme="minorHAnsi" w:eastAsia="Times New Roman" w:hAnsiTheme="minorHAnsi" w:cs="Times New Roman"/>
                                <w:szCs w:val="22"/>
                              </w:rPr>
                              <w:t>Race/Ethnicity</w:t>
                            </w:r>
                            <w:r w:rsidRPr="007074CD">
                              <w:rPr>
                                <w:rFonts w:asciiTheme="minorHAnsi" w:eastAsia="Times New Roman" w:hAnsiTheme="minorHAnsi" w:cs="Times New Roman"/>
                                <w:szCs w:val="22"/>
                              </w:rPr>
                              <w:t>)</w:t>
                            </w:r>
                          </w:p>
                          <w:p w14:paraId="36006EA4" w14:textId="0A0E9F99"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Download student assessment results for further analysis</w:t>
                            </w:r>
                          </w:p>
                          <w:p w14:paraId="49A151A9" w14:textId="7739ECCB"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Print Individual Student Reports (PDF) for a selected group of students</w:t>
                            </w:r>
                          </w:p>
                        </w:txbxContent>
                      </wps:txbx>
                      <wps:bodyPr rot="0" vert="horz" wrap="none" lIns="91440" tIns="45720" rIns="91440" bIns="45720" anchor="t" anchorCtr="0" upright="1">
                        <a:spAutoFit/>
                      </wps:bodyPr>
                    </wps:wsp>
                  </a:graphicData>
                </a:graphic>
              </wp:inline>
            </w:drawing>
          </mc:Choice>
          <mc:Fallback>
            <w:pict>
              <v:shape w14:anchorId="4925FFC7" id="Text Box 32" o:spid="_x0000_s1104" type="#_x0000_t202" style="width:468.75pt;height:240.1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" filled="f" strokecolor="#4f81bd">
                <v:textbox style="mso-fit-shape-to-text:t">
                  <w:txbxContent>
                    <w:p w14:paraId="51D24BD6" w14:textId="77777777" w:rsidR="004A5F36" w:rsidRPr="007074CD" w:rsidRDefault="004A5F36" w:rsidP="00A13823">
                      <w:pPr>
                        <w:pStyle w:val="Heading5"/>
                      </w:pPr>
                      <w:r w:rsidRPr="007074CD">
                        <w:t>Purpose:</w:t>
                      </w:r>
                    </w:p>
                    <w:p w14:paraId="0BB422B8" w14:textId="77777777" w:rsidR="004A5F36" w:rsidRPr="007074CD" w:rsidRDefault="004A5F36" w:rsidP="007074CD">
                      <w:pPr>
                        <w:pStyle w:val="NormalWeb"/>
                        <w:shd w:val="clear" w:color="auto" w:fill="FFFFFF"/>
                        <w:spacing w:before="0" w:beforeAutospacing="0" w:after="0" w:afterAutospacing="0"/>
                        <w:rPr>
                          <w:rFonts w:asciiTheme="minorHAnsi" w:hAnsiTheme="minorHAnsi"/>
                          <w:sz w:val="22"/>
                          <w:szCs w:val="22"/>
                        </w:rPr>
                      </w:pPr>
                      <w:r w:rsidRPr="007074CD">
                        <w:rPr>
                          <w:rFonts w:asciiTheme="minorHAnsi" w:hAnsiTheme="minorHAnsi"/>
                          <w:sz w:val="22"/>
                          <w:szCs w:val="22"/>
                        </w:rPr>
                        <w:t xml:space="preserve">This report presents a list of individual student scores for a selected assessment. </w:t>
                      </w:r>
                    </w:p>
                    <w:p w14:paraId="7D038E57" w14:textId="77777777" w:rsidR="004A5F36" w:rsidRPr="007074CD" w:rsidRDefault="004A5F36" w:rsidP="00A13823">
                      <w:pPr>
                        <w:pStyle w:val="Heading5"/>
                      </w:pPr>
                      <w:r w:rsidRPr="007074CD">
                        <w:t>Uses:</w:t>
                      </w:r>
                    </w:p>
                    <w:p w14:paraId="0C789339" w14:textId="217BD7E3"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Use this report to view the assessment results for a class or other sub-group of students, filtered or sorted for your specific needs.</w:t>
                      </w:r>
                    </w:p>
                    <w:p w14:paraId="08B4AFAD" w14:textId="77777777"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 xml:space="preserve">Review scale scores and error bands for overall student performance on a specific assessment. </w:t>
                      </w:r>
                    </w:p>
                    <w:p w14:paraId="16C43BA5" w14:textId="77777777" w:rsidR="004A5F36" w:rsidRPr="007074CD" w:rsidRDefault="004A5F36" w:rsidP="00F838C7">
                      <w:pPr>
                        <w:numPr>
                          <w:ilvl w:val="0"/>
                          <w:numId w:val="83"/>
                        </w:numPr>
                        <w:shd w:val="clear" w:color="auto" w:fill="FFFFFF"/>
                        <w:ind w:left="375"/>
                        <w:rPr>
                          <w:rFonts w:asciiTheme="minorHAnsi" w:eastAsia="Times New Roman" w:hAnsiTheme="minorHAnsi"/>
                          <w:szCs w:val="22"/>
                        </w:rPr>
                      </w:pPr>
                      <w:r w:rsidRPr="007074CD">
                        <w:rPr>
                          <w:rFonts w:asciiTheme="minorHAnsi" w:eastAsia="Times New Roman" w:hAnsiTheme="minorHAnsi" w:cs="Times New Roman"/>
                          <w:szCs w:val="22"/>
                        </w:rPr>
                        <w:t>View claim score icons to understand students’ performance for each claim.</w:t>
                      </w:r>
                    </w:p>
                    <w:p w14:paraId="4A3A09E8" w14:textId="77777777" w:rsidR="004A5F36" w:rsidRPr="007074CD" w:rsidRDefault="004A5F36" w:rsidP="00A13823">
                      <w:pPr>
                        <w:pStyle w:val="Heading5"/>
                      </w:pPr>
                      <w:r w:rsidRPr="007074CD">
                        <w:t>Features:</w:t>
                      </w:r>
                    </w:p>
                    <w:p w14:paraId="2F9ADABB" w14:textId="18228DEC"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Select assessment and content area(s) to view </w:t>
                      </w:r>
                    </w:p>
                    <w:p w14:paraId="62C607E1" w14:textId="00AB45DE"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Sort results by any column</w:t>
                      </w:r>
                    </w:p>
                    <w:p w14:paraId="62293BAC" w14:textId="45A412CA"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Select specific students to focus your review</w:t>
                      </w:r>
                    </w:p>
                    <w:p w14:paraId="62E315C4" w14:textId="4271B19D"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Search for particular students</w:t>
                      </w:r>
                    </w:p>
                    <w:p w14:paraId="3CC6E9B4" w14:textId="40C80A57"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 xml:space="preserve">Filter students by attributes (e.g., Gender, IEP, </w:t>
                      </w:r>
                      <w:r>
                        <w:rPr>
                          <w:rFonts w:asciiTheme="minorHAnsi" w:eastAsia="Times New Roman" w:hAnsiTheme="minorHAnsi" w:cs="Times New Roman"/>
                          <w:szCs w:val="22"/>
                        </w:rPr>
                        <w:t>Race/Ethnicity</w:t>
                      </w:r>
                      <w:r w:rsidRPr="007074CD">
                        <w:rPr>
                          <w:rFonts w:asciiTheme="minorHAnsi" w:eastAsia="Times New Roman" w:hAnsiTheme="minorHAnsi" w:cs="Times New Roman"/>
                          <w:szCs w:val="22"/>
                        </w:rPr>
                        <w:t>)</w:t>
                      </w:r>
                    </w:p>
                    <w:p w14:paraId="36006EA4" w14:textId="0A0E9F99"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Download student assessment results for further analysis</w:t>
                      </w:r>
                    </w:p>
                    <w:p w14:paraId="49A151A9" w14:textId="7739ECCB" w:rsidR="004A5F36" w:rsidRPr="007074CD" w:rsidRDefault="004A5F36" w:rsidP="00F838C7">
                      <w:pPr>
                        <w:numPr>
                          <w:ilvl w:val="0"/>
                          <w:numId w:val="83"/>
                        </w:numPr>
                        <w:shd w:val="clear" w:color="auto" w:fill="FFFFFF"/>
                        <w:ind w:left="375"/>
                        <w:rPr>
                          <w:rFonts w:asciiTheme="minorHAnsi" w:eastAsia="Times New Roman" w:hAnsiTheme="minorHAnsi" w:cs="Times New Roman"/>
                          <w:szCs w:val="22"/>
                        </w:rPr>
                      </w:pPr>
                      <w:r w:rsidRPr="007074CD">
                        <w:rPr>
                          <w:rFonts w:asciiTheme="minorHAnsi" w:eastAsia="Times New Roman" w:hAnsiTheme="minorHAnsi" w:cs="Times New Roman"/>
                          <w:szCs w:val="22"/>
                        </w:rPr>
                        <w:t>Print Individual Student Reports (PDF) for a selected group of students</w:t>
                      </w:r>
                    </w:p>
                  </w:txbxContent>
                </v:textbox>
                <w10:anchorlock/>
              </v:shape>
            </w:pict>
          </mc:Fallback>
        </mc:AlternateContent>
      </w:r>
    </w:p>
    <w:p w14:paraId="709412C9" w14:textId="77777777" w:rsidR="007074CD" w:rsidRPr="00A00D51" w:rsidRDefault="007074CD" w:rsidP="00C05B3C">
      <w:pPr>
        <w:jc w:val="center"/>
      </w:pPr>
    </w:p>
    <w:p w14:paraId="0341E8E8" w14:textId="026F5D6F" w:rsidR="007074CD" w:rsidRPr="00A00D51" w:rsidRDefault="007074CD" w:rsidP="007074CD">
      <w:r w:rsidRPr="00A00D51">
        <w:t>The Interim Information popup contains specific information about the nature of the interim assessment and suggests appropriate ways to interpret interim results. The text is as follows:</w:t>
      </w:r>
    </w:p>
    <w:p w14:paraId="7BA1A4F3" w14:textId="77777777" w:rsidR="007074CD" w:rsidRPr="00A00D51" w:rsidRDefault="007074CD" w:rsidP="00C05B3C">
      <w:pPr>
        <w:jc w:val="center"/>
      </w:pPr>
    </w:p>
    <w:p w14:paraId="33B65E28" w14:textId="7A5F967B" w:rsidR="007074CD" w:rsidRPr="00A00D51" w:rsidRDefault="0058356A" w:rsidP="00C05B3C">
      <w:pPr>
        <w:jc w:val="center"/>
      </w:pPr>
      <w:r w:rsidRPr="00A00D51">
        <w:rPr>
          <w:b/>
          <w:noProof/>
        </w:rPr>
        <mc:AlternateContent>
          <mc:Choice Requires="wps">
            <w:drawing>
              <wp:inline distT="0" distB="0" distL="0" distR="0" wp14:anchorId="340F23AD" wp14:editId="730DFAE8">
                <wp:extent cx="5953125" cy="1143000"/>
                <wp:effectExtent l="9525" t="6350" r="9525" b="12700"/>
                <wp:docPr id="8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143000"/>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43D8821C" w14:textId="043E2541" w:rsidR="004A5F36" w:rsidRPr="00A13823" w:rsidRDefault="004A5F36" w:rsidP="00A13823">
                            <w:pPr>
                              <w:pStyle w:val="Heading5"/>
                              <w:rPr>
                                <w:u w:val="single"/>
                              </w:rPr>
                            </w:pPr>
                            <w:r w:rsidRPr="00A13823">
                              <w:rPr>
                                <w:u w:val="single"/>
                              </w:rPr>
                              <w:t>Important Information about Interim Assessments</w:t>
                            </w:r>
                          </w:p>
                          <w:p w14:paraId="640432FA" w14:textId="622BAE3B" w:rsidR="004A5F36" w:rsidRPr="00AC50E3" w:rsidRDefault="004A5F36" w:rsidP="00A13823">
                            <w:pPr>
                              <w:pStyle w:val="ListBullet2"/>
                              <w:numPr>
                                <w:ilvl w:val="0"/>
                                <w:numId w:val="195"/>
                              </w:numPr>
                            </w:pPr>
                            <w:r w:rsidRPr="00AC50E3">
                              <w:t>Interim assessments may be scored by local teachers. This scoring is not subject to the rigorous controls used in summative assessment and local results may show some variations.</w:t>
                            </w:r>
                          </w:p>
                          <w:p w14:paraId="1024939D" w14:textId="5883524D" w:rsidR="004A5F36" w:rsidRPr="00AC50E3" w:rsidRDefault="004A5F36" w:rsidP="00A13823">
                            <w:pPr>
                              <w:pStyle w:val="ListBullet2"/>
                              <w:numPr>
                                <w:ilvl w:val="0"/>
                                <w:numId w:val="195"/>
                              </w:numPr>
                            </w:pPr>
                            <w:r w:rsidRPr="00AC50E3">
                              <w:t>Interim assessment questions are not secure. Exposure to, and familiarity, with test questions may affect student performance and the accuracy of interim results.</w:t>
                            </w:r>
                          </w:p>
                        </w:txbxContent>
                      </wps:txbx>
                      <wps:bodyPr rot="0" vert="horz" wrap="none" lIns="91440" tIns="45720" rIns="91440" bIns="45720" anchor="t" anchorCtr="0" upright="1">
                        <a:noAutofit/>
                      </wps:bodyPr>
                    </wps:wsp>
                  </a:graphicData>
                </a:graphic>
              </wp:inline>
            </w:drawing>
          </mc:Choice>
          <mc:Fallback>
            <w:pict>
              <v:shape w14:anchorId="340F23AD" id="Text Box 33" o:spid="_x0000_s1105" type="#_x0000_t202" style="width:468.75pt;height:90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" filled="f" strokecolor="#4f81bd [3204]">
                <v:textbox>
                  <w:txbxContent>
                    <w:p w14:paraId="43D8821C" w14:textId="043E2541" w:rsidR="004A5F36" w:rsidRPr="00A13823" w:rsidRDefault="004A5F36" w:rsidP="00A13823">
                      <w:pPr>
                        <w:pStyle w:val="Heading5"/>
                        <w:rPr>
                          <w:u w:val="single"/>
                        </w:rPr>
                      </w:pPr>
                      <w:r w:rsidRPr="00A13823">
                        <w:rPr>
                          <w:u w:val="single"/>
                        </w:rPr>
                        <w:t>Important Information about Interim Assessments</w:t>
                      </w:r>
                    </w:p>
                    <w:p w14:paraId="640432FA" w14:textId="622BAE3B" w:rsidR="004A5F36" w:rsidRPr="00AC50E3" w:rsidRDefault="004A5F36" w:rsidP="00A13823">
                      <w:pPr>
                        <w:pStyle w:val="ListBullet2"/>
                        <w:numPr>
                          <w:ilvl w:val="0"/>
                          <w:numId w:val="195"/>
                        </w:numPr>
                      </w:pPr>
                      <w:r w:rsidRPr="00AC50E3">
                        <w:t>Interim assessments may be scored by local teachers. This scoring is not subject to the rigorous controls used in summative assessment and local results may show some variations.</w:t>
                      </w:r>
                    </w:p>
                    <w:p w14:paraId="1024939D" w14:textId="5883524D" w:rsidR="004A5F36" w:rsidRPr="00AC50E3" w:rsidRDefault="004A5F36" w:rsidP="00A13823">
                      <w:pPr>
                        <w:pStyle w:val="ListBullet2"/>
                        <w:numPr>
                          <w:ilvl w:val="0"/>
                          <w:numId w:val="195"/>
                        </w:numPr>
                      </w:pPr>
                      <w:r w:rsidRPr="00AC50E3">
                        <w:t>Interim assessment questions are not secure. Exposure to, and familiarity, with test questions may affect student performance and the accuracy of interim results.</w:t>
                      </w:r>
                    </w:p>
                  </w:txbxContent>
                </v:textbox>
                <w10:anchorlock/>
              </v:shape>
            </w:pict>
          </mc:Fallback>
        </mc:AlternateContent>
      </w:r>
    </w:p>
    <w:p w14:paraId="1D32D0C5" w14:textId="77777777" w:rsidR="003240D9" w:rsidRPr="00A00D51" w:rsidRDefault="003240D9" w:rsidP="003240D9"/>
    <w:p w14:paraId="046111D5" w14:textId="36224FAF" w:rsidR="006C44B4" w:rsidRPr="00A00D51" w:rsidRDefault="006C44B4"/>
    <w:p w14:paraId="7D0C454F" w14:textId="4DD8772F" w:rsidR="003240D9" w:rsidRPr="00A00D51" w:rsidRDefault="003C642A" w:rsidP="003240D9">
      <w:r w:rsidRPr="00A00D51">
        <w:lastRenderedPageBreak/>
        <w:t>The legend provides descriptions of all pictorial elements of the report, including Achievement Levels, Error Bands, Claim Levels, and the scale bar</w:t>
      </w:r>
      <w:r w:rsidR="003240D9" w:rsidRPr="00A00D51">
        <w:t>. It appears as follows:</w:t>
      </w:r>
    </w:p>
    <w:p w14:paraId="1AF5BDFF" w14:textId="77777777" w:rsidR="006C44B4" w:rsidRPr="00A00D51" w:rsidRDefault="006C44B4" w:rsidP="003240D9"/>
    <w:p w14:paraId="3864BD43" w14:textId="37818530" w:rsidR="007F5E77" w:rsidRPr="00A00D51" w:rsidRDefault="007A5449" w:rsidP="00D2304A">
      <w:pPr>
        <w:pStyle w:val="ListParagraph"/>
        <w:keepNext/>
        <w:ind w:left="0"/>
      </w:pPr>
      <w:r w:rsidRPr="007A5449">
        <w:rPr>
          <w:b/>
          <w:noProof/>
          <w:sz w:val="24"/>
        </w:rPr>
        <w:drawing>
          <wp:inline distT="0" distB="0" distL="0" distR="0" wp14:anchorId="7EDF4C8A" wp14:editId="2F28D71C">
            <wp:extent cx="6745184" cy="54374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e16.png"/>
                    <pic:cNvPicPr/>
                  </pic:nvPicPr>
                  <pic:blipFill>
                    <a:blip r:embed="rId87">
                      <a:extLst>
                        <a:ext uri="{28A0092B-C50C-407E-A947-70E740481C1C}">
                          <a14:useLocalDpi xmlns:a14="http://schemas.microsoft.com/office/drawing/2010/main" val="0"/>
                        </a:ext>
                      </a:extLst>
                    </a:blip>
                    <a:stretch>
                      <a:fillRect/>
                    </a:stretch>
                  </pic:blipFill>
                  <pic:spPr>
                    <a:xfrm>
                      <a:off x="0" y="0"/>
                      <a:ext cx="6751881" cy="5442844"/>
                    </a:xfrm>
                    <a:prstGeom prst="rect">
                      <a:avLst/>
                    </a:prstGeom>
                  </pic:spPr>
                </pic:pic>
              </a:graphicData>
            </a:graphic>
          </wp:inline>
        </w:drawing>
      </w:r>
    </w:p>
    <w:p w14:paraId="1DAC4C01" w14:textId="658901AB" w:rsidR="007074CD" w:rsidRPr="00A00D51" w:rsidRDefault="007F5E77" w:rsidP="004726A1">
      <w:pPr>
        <w:pStyle w:val="Caption"/>
      </w:pPr>
      <w:bookmarkStart w:id="62" w:name="_Toc291348627"/>
      <w:r w:rsidRPr="00A00D51">
        <w:t xml:space="preserve">Figure </w:t>
      </w:r>
      <w:r w:rsidR="009223FF">
        <w:fldChar w:fldCharType="begin"/>
      </w:r>
      <w:r w:rsidR="009223FF">
        <w:instrText xml:space="preserve"> SEQ Figure \* ARABIC </w:instrText>
      </w:r>
      <w:r w:rsidR="009223FF">
        <w:fldChar w:fldCharType="separate"/>
      </w:r>
      <w:r w:rsidR="005E321A">
        <w:rPr>
          <w:noProof/>
        </w:rPr>
        <w:t>22</w:t>
      </w:r>
      <w:r w:rsidR="009223FF">
        <w:rPr>
          <w:noProof/>
        </w:rPr>
        <w:fldChar w:fldCharType="end"/>
      </w:r>
      <w:r w:rsidRPr="00A00D51">
        <w:t xml:space="preserve"> - </w:t>
      </w:r>
      <w:r w:rsidR="00E20CE4">
        <w:t>List of Students by Assessment GRADE</w:t>
      </w:r>
      <w:r w:rsidRPr="00A00D51">
        <w:t xml:space="preserve"> Legend</w:t>
      </w:r>
      <w:bookmarkEnd w:id="62"/>
    </w:p>
    <w:p w14:paraId="26D4C50D" w14:textId="77777777" w:rsidR="006C44B4" w:rsidRPr="00A00D51" w:rsidRDefault="006C44B4">
      <w:pPr>
        <w:rPr>
          <w:b/>
          <w:sz w:val="24"/>
        </w:rPr>
      </w:pPr>
      <w:r w:rsidRPr="00A00D51">
        <w:rPr>
          <w:b/>
          <w:sz w:val="24"/>
        </w:rPr>
        <w:br w:type="page"/>
      </w:r>
    </w:p>
    <w:p w14:paraId="75EC7FE0" w14:textId="60869A27" w:rsidR="007074CD" w:rsidRPr="00A00D51" w:rsidRDefault="00B73A68" w:rsidP="008733F3">
      <w:pPr>
        <w:pStyle w:val="Heading5"/>
      </w:pPr>
      <w:r w:rsidRPr="00A00D51">
        <w:lastRenderedPageBreak/>
        <w:t>Downloads</w:t>
      </w:r>
    </w:p>
    <w:p w14:paraId="781EB320" w14:textId="51F8D831" w:rsidR="00B73A68" w:rsidRPr="00A00D51" w:rsidRDefault="00266C1E" w:rsidP="00B73A68">
      <w:r w:rsidRPr="00A00D51">
        <w:t xml:space="preserve">Download options are available by clicking the </w:t>
      </w:r>
      <w:r w:rsidR="006514E4" w:rsidRPr="00A00D51">
        <w:rPr>
          <w:b/>
        </w:rPr>
        <w:t>Download</w:t>
      </w:r>
      <w:r w:rsidR="00933B48" w:rsidRPr="00A00D51">
        <w:t xml:space="preserve"> </w:t>
      </w:r>
      <w:r w:rsidRPr="00A00D51">
        <w:t>icon</w:t>
      </w:r>
      <w:r w:rsidR="006514E4" w:rsidRPr="00A00D51">
        <w:t xml:space="preserve"> </w:t>
      </w:r>
      <w:r w:rsidR="006514E4" w:rsidRPr="00A00D51">
        <w:rPr>
          <w:noProof/>
        </w:rPr>
        <w:drawing>
          <wp:inline distT="0" distB="0" distL="0" distR="0" wp14:anchorId="75DE0172" wp14:editId="60EA6F51">
            <wp:extent cx="207940" cy="230458"/>
            <wp:effectExtent l="0" t="0" r="0" b="0"/>
            <wp:docPr id="7" name="Picture 7"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00D51">
        <w:t>.</w:t>
      </w:r>
      <w:r w:rsidR="00B73A68" w:rsidRPr="00A00D51">
        <w:t xml:space="preserve"> There are several options for downloading information through the </w:t>
      </w:r>
      <w:r w:rsidR="00E20CE4">
        <w:t>List of Students by Assessment GRADE</w:t>
      </w:r>
      <w:r w:rsidR="00EA32B1" w:rsidRPr="00A00D51">
        <w:t xml:space="preserve"> r</w:t>
      </w:r>
      <w:r w:rsidR="00B73A68" w:rsidRPr="00A00D51">
        <w:t>eport:</w:t>
      </w:r>
    </w:p>
    <w:p w14:paraId="037B77E7" w14:textId="77777777" w:rsidR="00B73A68" w:rsidRPr="00A00D51" w:rsidRDefault="00B73A68" w:rsidP="00B73A68"/>
    <w:p w14:paraId="3B130A5F" w14:textId="6E901745" w:rsidR="00B73A68" w:rsidRPr="00A00D51" w:rsidRDefault="00455867" w:rsidP="00812CAC">
      <w:pPr>
        <w:keepNext/>
      </w:pPr>
      <w:r w:rsidRPr="00A00D51">
        <w:rPr>
          <w:noProof/>
        </w:rPr>
        <w:drawing>
          <wp:inline distT="0" distB="0" distL="0" distR="0" wp14:anchorId="28D9AF46" wp14:editId="757948DD">
            <wp:extent cx="3218935" cy="3657600"/>
            <wp:effectExtent l="0" t="0" r="698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extLst>
                        <a:ext uri="{28A0092B-C50C-407E-A947-70E740481C1C}">
                          <a14:useLocalDpi xmlns:a14="http://schemas.microsoft.com/office/drawing/2010/main" val="0"/>
                        </a:ext>
                      </a:extLst>
                    </a:blip>
                    <a:srcRect l="1484" t="1478" r="1872" b="1330"/>
                    <a:stretch/>
                  </pic:blipFill>
                  <pic:spPr bwMode="auto">
                    <a:xfrm>
                      <a:off x="0" y="0"/>
                      <a:ext cx="3218935" cy="365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2B37B63" w14:textId="5411FB73" w:rsidR="00B73A68" w:rsidRPr="00A00D51" w:rsidRDefault="00B73A68" w:rsidP="004726A1">
      <w:pPr>
        <w:pStyle w:val="Caption"/>
      </w:pPr>
      <w:bookmarkStart w:id="63" w:name="_Toc291348628"/>
      <w:r w:rsidRPr="00A00D51">
        <w:t xml:space="preserve">Figure </w:t>
      </w:r>
      <w:r w:rsidR="009223FF">
        <w:fldChar w:fldCharType="begin"/>
      </w:r>
      <w:r w:rsidR="009223FF">
        <w:instrText xml:space="preserve"> SEQ Figure \* ARABIC </w:instrText>
      </w:r>
      <w:r w:rsidR="009223FF">
        <w:fldChar w:fldCharType="separate"/>
      </w:r>
      <w:r w:rsidR="005E321A">
        <w:rPr>
          <w:noProof/>
        </w:rPr>
        <w:t>23</w:t>
      </w:r>
      <w:r w:rsidR="009223FF">
        <w:rPr>
          <w:noProof/>
        </w:rPr>
        <w:fldChar w:fldCharType="end"/>
      </w:r>
      <w:r w:rsidRPr="00A00D51">
        <w:t xml:space="preserve"> - Download Options Window</w:t>
      </w:r>
      <w:bookmarkEnd w:id="63"/>
    </w:p>
    <w:p w14:paraId="4CCADCCB" w14:textId="35F71E26" w:rsidR="00B73A68" w:rsidRPr="00A00D51" w:rsidRDefault="00B73A68" w:rsidP="00F838C7">
      <w:pPr>
        <w:pStyle w:val="ListBullet2"/>
        <w:numPr>
          <w:ilvl w:val="0"/>
          <w:numId w:val="72"/>
        </w:numPr>
      </w:pPr>
      <w:r w:rsidRPr="00C252EC">
        <w:rPr>
          <w:b/>
        </w:rPr>
        <w:t>Current View</w:t>
      </w:r>
      <w:r w:rsidRPr="00A00D51">
        <w:t xml:space="preserve">: All users </w:t>
      </w:r>
      <w:r w:rsidR="00D55531" w:rsidRPr="00A00D51">
        <w:t>with</w:t>
      </w:r>
      <w:r w:rsidRPr="00A00D51">
        <w:t xml:space="preserve"> access </w:t>
      </w:r>
      <w:r w:rsidR="00D55531" w:rsidRPr="00A00D51">
        <w:t xml:space="preserve">to </w:t>
      </w:r>
      <w:r w:rsidRPr="00A00D51">
        <w:t>this report can download a tabular version of the current view of summary data (students, scores, and achievement levels, including any active filters, sorting, or selection) in CSV format for accessibility or external analysis</w:t>
      </w:r>
      <w:r w:rsidRPr="00A00D51">
        <w:rPr>
          <w:noProof/>
        </w:rPr>
        <w:t>.</w:t>
      </w:r>
    </w:p>
    <w:p w14:paraId="1D852F7D" w14:textId="75E038FC" w:rsidR="00B73A68" w:rsidRPr="00A00D51" w:rsidRDefault="00B73A68" w:rsidP="00F838C7">
      <w:pPr>
        <w:pStyle w:val="ListBullet2"/>
        <w:numPr>
          <w:ilvl w:val="0"/>
          <w:numId w:val="72"/>
        </w:numPr>
      </w:pPr>
      <w:r w:rsidRPr="00C252EC">
        <w:rPr>
          <w:b/>
        </w:rPr>
        <w:t>Student Assessment Results</w:t>
      </w:r>
      <w:r w:rsidRPr="00A00D51">
        <w:t xml:space="preserve">: </w:t>
      </w:r>
      <w:r w:rsidR="00FA44A3" w:rsidRPr="00A00D51">
        <w:t>A user with appropriate permissions</w:t>
      </w:r>
      <w:r w:rsidRPr="00A00D51">
        <w:t xml:space="preserve"> can download the underlying Student Assessment Results for the students displayed on the report.</w:t>
      </w:r>
    </w:p>
    <w:p w14:paraId="305997BB" w14:textId="35ED90FE" w:rsidR="00B73A68" w:rsidRDefault="008F3D9E" w:rsidP="00F838C7">
      <w:pPr>
        <w:pStyle w:val="ListBullet2"/>
        <w:numPr>
          <w:ilvl w:val="0"/>
          <w:numId w:val="72"/>
        </w:numPr>
      </w:pPr>
      <w:r w:rsidRPr="005C1497">
        <w:rPr>
          <w:b/>
        </w:rPr>
        <w:t>Printable Student Reports</w:t>
      </w:r>
      <w:r w:rsidR="00B73A68" w:rsidRPr="005C1497">
        <w:rPr>
          <w:b/>
        </w:rPr>
        <w:t>:</w:t>
      </w:r>
      <w:r w:rsidR="00B73A68" w:rsidRPr="00A00D51">
        <w:t xml:space="preserve"> </w:t>
      </w:r>
      <w:r w:rsidR="00FA44A3" w:rsidRPr="00A00D51">
        <w:t>A user with appropriate permissions</w:t>
      </w:r>
      <w:r w:rsidR="00B73A68" w:rsidRPr="00A00D51">
        <w:t xml:space="preserve"> can download a batch PD</w:t>
      </w:r>
      <w:r w:rsidRPr="00A00D51">
        <w:t>F of Individual STUDENT Reports for the students displayed on the report.</w:t>
      </w:r>
    </w:p>
    <w:p w14:paraId="3ED96B13" w14:textId="77777777" w:rsidR="00C252EC" w:rsidRPr="00A00D51" w:rsidRDefault="00C252EC" w:rsidP="00C252EC">
      <w:pPr>
        <w:pStyle w:val="ListBullet2"/>
        <w:numPr>
          <w:ilvl w:val="0"/>
          <w:numId w:val="72"/>
        </w:numPr>
      </w:pPr>
      <w:r w:rsidRPr="00C252EC">
        <w:rPr>
          <w:b/>
        </w:rPr>
        <w:t>State Downloads</w:t>
      </w:r>
      <w:r w:rsidRPr="00A00D51">
        <w:t>: A user with appropriate permissions can request state-level downloads (see below for further description).</w:t>
      </w:r>
    </w:p>
    <w:p w14:paraId="6BF205E7" w14:textId="77777777" w:rsidR="00C252EC" w:rsidRPr="00A00D51" w:rsidRDefault="00C252EC" w:rsidP="00C252EC">
      <w:pPr>
        <w:pStyle w:val="ListBullet2"/>
        <w:numPr>
          <w:ilvl w:val="0"/>
          <w:numId w:val="0"/>
        </w:numPr>
        <w:ind w:left="720" w:hanging="360"/>
      </w:pPr>
    </w:p>
    <w:p w14:paraId="5D9C44F7" w14:textId="77777777" w:rsidR="00B73A68" w:rsidRPr="00A00D51" w:rsidRDefault="00B73A68" w:rsidP="00B73A68"/>
    <w:p w14:paraId="2EA9363A" w14:textId="77777777" w:rsidR="006C44B4" w:rsidRPr="00A00D51" w:rsidRDefault="006C44B4">
      <w:pPr>
        <w:rPr>
          <w:b/>
          <w:sz w:val="24"/>
        </w:rPr>
      </w:pPr>
      <w:r w:rsidRPr="00A00D51">
        <w:rPr>
          <w:b/>
          <w:sz w:val="24"/>
        </w:rPr>
        <w:br w:type="page"/>
      </w:r>
    </w:p>
    <w:p w14:paraId="1BB03814" w14:textId="4B98595E" w:rsidR="00B73A68" w:rsidRPr="00A00D51" w:rsidRDefault="00B73A68" w:rsidP="008733F3">
      <w:pPr>
        <w:pStyle w:val="Heading5"/>
      </w:pPr>
      <w:r w:rsidRPr="00A00D51">
        <w:lastRenderedPageBreak/>
        <w:t>Locating Specific Students</w:t>
      </w:r>
    </w:p>
    <w:p w14:paraId="7FDF48EF" w14:textId="4158DC59" w:rsidR="002E7018" w:rsidRDefault="00DE4D55" w:rsidP="008733F3">
      <w:pPr>
        <w:pStyle w:val="BodyText"/>
      </w:pPr>
      <w:r w:rsidRPr="00A00D51">
        <w:t>A user can use the Filtering, Sorting, and Find features to locate specific students</w:t>
      </w:r>
      <w:r w:rsidR="002D6E5B" w:rsidRPr="00A00D51">
        <w:t>, and the Selection feature to narrow focus onto any selected students.</w:t>
      </w:r>
    </w:p>
    <w:p w14:paraId="090A2B3C" w14:textId="77777777" w:rsidR="008733F3" w:rsidRPr="00A00D51" w:rsidRDefault="008733F3" w:rsidP="008733F3">
      <w:pPr>
        <w:pStyle w:val="BodyText"/>
      </w:pPr>
    </w:p>
    <w:p w14:paraId="1ADA6798" w14:textId="47C4ED90" w:rsidR="008733F3" w:rsidRPr="00A00D51" w:rsidRDefault="002E7018" w:rsidP="008733F3">
      <w:pPr>
        <w:pStyle w:val="ListBullet2"/>
        <w:numPr>
          <w:ilvl w:val="0"/>
          <w:numId w:val="0"/>
        </w:numPr>
      </w:pPr>
      <w:r w:rsidRPr="00A00D51">
        <w:rPr>
          <w:b/>
        </w:rPr>
        <w:t>Sorting</w:t>
      </w:r>
      <w:r w:rsidR="003B290A" w:rsidRPr="00A00D51">
        <w:t xml:space="preserve"> - </w:t>
      </w:r>
      <w:r w:rsidRPr="00A00D51">
        <w:t>Sort the table by any column ascending or descending: alphabetically by s</w:t>
      </w:r>
      <w:r w:rsidR="000D573F" w:rsidRPr="00A00D51">
        <w:t xml:space="preserve">tudent </w:t>
      </w:r>
      <w:r w:rsidRPr="00A00D51">
        <w:t xml:space="preserve">last </w:t>
      </w:r>
      <w:r w:rsidR="000D573F" w:rsidRPr="00A00D51">
        <w:t>name</w:t>
      </w:r>
      <w:r w:rsidRPr="00A00D51">
        <w:t xml:space="preserve">, by </w:t>
      </w:r>
      <w:r w:rsidR="000D573F" w:rsidRPr="00A00D51">
        <w:t>Overall scale</w:t>
      </w:r>
      <w:r w:rsidR="00C01B3D" w:rsidRPr="00A00D51">
        <w:t xml:space="preserve"> </w:t>
      </w:r>
      <w:r w:rsidR="000D573F" w:rsidRPr="00A00D51">
        <w:t>scores</w:t>
      </w:r>
      <w:r w:rsidRPr="00A00D51">
        <w:t xml:space="preserve">, or by </w:t>
      </w:r>
      <w:r w:rsidR="00C01B3D" w:rsidRPr="00A00D51">
        <w:t>c</w:t>
      </w:r>
      <w:r w:rsidR="000D573F" w:rsidRPr="00A00D51">
        <w:t xml:space="preserve">laim </w:t>
      </w:r>
      <w:r w:rsidR="00C01B3D" w:rsidRPr="00A00D51">
        <w:t>l</w:t>
      </w:r>
      <w:r w:rsidR="00FA1EFC" w:rsidRPr="00A00D51">
        <w:t>evels</w:t>
      </w:r>
      <w:r w:rsidRPr="00A00D51">
        <w:t>.</w:t>
      </w:r>
    </w:p>
    <w:p w14:paraId="68E2BD22" w14:textId="7469380E" w:rsidR="00EC1B17" w:rsidRPr="00A00D51" w:rsidRDefault="00193906" w:rsidP="00782C4E">
      <w:pPr>
        <w:pStyle w:val="ListBullet3"/>
        <w:keepNext/>
        <w:numPr>
          <w:ilvl w:val="0"/>
          <w:numId w:val="0"/>
        </w:numPr>
      </w:pPr>
      <w:r>
        <w:rPr>
          <w:noProof/>
        </w:rPr>
        <w:drawing>
          <wp:inline distT="0" distB="0" distL="0" distR="0" wp14:anchorId="18FEB48D" wp14:editId="5610044D">
            <wp:extent cx="6695534" cy="10726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esktop:Smarter Reporting Live:Designs and Wireframes:CDE Screen Shots:LOS sorting.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6695534" cy="1072651"/>
                    </a:xfrm>
                    <a:prstGeom prst="rect">
                      <a:avLst/>
                    </a:prstGeom>
                    <a:noFill/>
                    <a:ln>
                      <a:noFill/>
                    </a:ln>
                  </pic:spPr>
                </pic:pic>
              </a:graphicData>
            </a:graphic>
          </wp:inline>
        </w:drawing>
      </w:r>
    </w:p>
    <w:p w14:paraId="162832D4" w14:textId="50E84E0E" w:rsidR="002E7018" w:rsidRPr="00A00D51" w:rsidRDefault="00EC1B17" w:rsidP="004726A1">
      <w:pPr>
        <w:pStyle w:val="Caption"/>
      </w:pPr>
      <w:bookmarkStart w:id="64" w:name="_Toc291348629"/>
      <w:r w:rsidRPr="00A00D51">
        <w:t xml:space="preserve">Figure </w:t>
      </w:r>
      <w:r w:rsidR="009223FF">
        <w:fldChar w:fldCharType="begin"/>
      </w:r>
      <w:r w:rsidR="009223FF">
        <w:instrText xml:space="preserve"> SEQ Figure \* ARABIC </w:instrText>
      </w:r>
      <w:r w:rsidR="009223FF">
        <w:fldChar w:fldCharType="separate"/>
      </w:r>
      <w:r w:rsidR="005E321A">
        <w:rPr>
          <w:noProof/>
        </w:rPr>
        <w:t>24</w:t>
      </w:r>
      <w:r w:rsidR="009223FF">
        <w:rPr>
          <w:noProof/>
        </w:rPr>
        <w:fldChar w:fldCharType="end"/>
      </w:r>
      <w:r w:rsidRPr="00A00D51">
        <w:t xml:space="preserve"> - </w:t>
      </w:r>
      <w:r w:rsidR="00E20CE4">
        <w:t>List of Students by Assessment GRADE</w:t>
      </w:r>
      <w:r w:rsidRPr="00A00D51">
        <w:t xml:space="preserve"> Sorting</w:t>
      </w:r>
      <w:bookmarkEnd w:id="64"/>
    </w:p>
    <w:p w14:paraId="52F9692F" w14:textId="73743587" w:rsidR="00782C4E" w:rsidRDefault="00782C4E" w:rsidP="0095287F">
      <w:pPr>
        <w:pStyle w:val="ListBullet2"/>
        <w:numPr>
          <w:ilvl w:val="0"/>
          <w:numId w:val="0"/>
        </w:numPr>
        <w:rPr>
          <w:b/>
        </w:rPr>
      </w:pPr>
    </w:p>
    <w:p w14:paraId="08CD7237" w14:textId="77777777" w:rsidR="00E6635C" w:rsidRDefault="00E6635C" w:rsidP="0095287F">
      <w:pPr>
        <w:pStyle w:val="ListBullet2"/>
        <w:numPr>
          <w:ilvl w:val="0"/>
          <w:numId w:val="0"/>
        </w:numPr>
        <w:rPr>
          <w:b/>
        </w:rPr>
      </w:pPr>
    </w:p>
    <w:p w14:paraId="4CA364AC" w14:textId="77777777" w:rsidR="00E6635C" w:rsidRDefault="00E6635C" w:rsidP="008733F3">
      <w:pPr>
        <w:pStyle w:val="ListBullet2"/>
        <w:keepNext/>
        <w:numPr>
          <w:ilvl w:val="0"/>
          <w:numId w:val="0"/>
        </w:numPr>
        <w:rPr>
          <w:b/>
        </w:rPr>
      </w:pPr>
    </w:p>
    <w:p w14:paraId="4F67F9A8" w14:textId="0FA679D3" w:rsidR="00B73A68" w:rsidRPr="00A00D51" w:rsidRDefault="002E7018" w:rsidP="008733F3">
      <w:pPr>
        <w:pStyle w:val="ListBullet2"/>
        <w:keepNext/>
        <w:numPr>
          <w:ilvl w:val="0"/>
          <w:numId w:val="0"/>
        </w:numPr>
      </w:pPr>
      <w:r w:rsidRPr="00A00D51">
        <w:rPr>
          <w:b/>
        </w:rPr>
        <w:t>Filtering</w:t>
      </w:r>
      <w:r w:rsidR="003B290A" w:rsidRPr="00A00D51">
        <w:t xml:space="preserve"> - </w:t>
      </w:r>
      <w:r w:rsidRPr="00A00D51">
        <w:t xml:space="preserve">Filter the student list </w:t>
      </w:r>
      <w:r w:rsidR="000D573F" w:rsidRPr="00A00D51">
        <w:t>by student attributes:</w:t>
      </w:r>
      <w:r w:rsidR="001C791F" w:rsidRPr="001C791F">
        <w:t xml:space="preserve"> </w:t>
      </w:r>
    </w:p>
    <w:p w14:paraId="71327D7E" w14:textId="177CC60F" w:rsidR="00A96C4C" w:rsidRPr="00A96C4C" w:rsidRDefault="000214E5" w:rsidP="00782C4E">
      <w:r>
        <w:rPr>
          <w:noProof/>
        </w:rPr>
        <w:drawing>
          <wp:inline distT="0" distB="0" distL="0" distR="0" wp14:anchorId="49F0226F" wp14:editId="534FDAD8">
            <wp:extent cx="5490708" cy="482958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kimelman:Downloads:dAndI:LOS Filter Options_041515.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490708" cy="4829582"/>
                    </a:xfrm>
                    <a:prstGeom prst="rect">
                      <a:avLst/>
                    </a:prstGeom>
                    <a:noFill/>
                    <a:ln>
                      <a:noFill/>
                    </a:ln>
                  </pic:spPr>
                </pic:pic>
              </a:graphicData>
            </a:graphic>
          </wp:inline>
        </w:drawing>
      </w:r>
    </w:p>
    <w:p w14:paraId="4A85F9A2" w14:textId="77777777" w:rsidR="00F004C5" w:rsidRDefault="00F004C5" w:rsidP="004726A1">
      <w:pPr>
        <w:pStyle w:val="Caption"/>
      </w:pPr>
      <w:bookmarkStart w:id="65" w:name="_Toc291348630"/>
      <w:r w:rsidRPr="00A00D51">
        <w:t xml:space="preserve">Figure </w:t>
      </w:r>
      <w:r w:rsidR="009223FF">
        <w:fldChar w:fldCharType="begin"/>
      </w:r>
      <w:r w:rsidR="009223FF">
        <w:instrText xml:space="preserve"> SEQ Figure \* ARABIC </w:instrText>
      </w:r>
      <w:r w:rsidR="009223FF">
        <w:fldChar w:fldCharType="separate"/>
      </w:r>
      <w:r w:rsidR="005E321A">
        <w:rPr>
          <w:noProof/>
        </w:rPr>
        <w:t>25</w:t>
      </w:r>
      <w:r w:rsidR="009223FF">
        <w:rPr>
          <w:noProof/>
        </w:rPr>
        <w:fldChar w:fldCharType="end"/>
      </w:r>
      <w:r w:rsidRPr="00A00D51">
        <w:t xml:space="preserve"> - </w:t>
      </w:r>
      <w:r>
        <w:t>List of Students by Assessment GRADE</w:t>
      </w:r>
      <w:r w:rsidRPr="00A00D51">
        <w:t xml:space="preserve"> Filter Options</w:t>
      </w:r>
      <w:bookmarkEnd w:id="65"/>
    </w:p>
    <w:p w14:paraId="48C4EA56" w14:textId="77777777" w:rsidR="002E7018" w:rsidRPr="00A00D51" w:rsidRDefault="002E7018" w:rsidP="00C0162A">
      <w:pPr>
        <w:pStyle w:val="ListBullet3"/>
        <w:numPr>
          <w:ilvl w:val="0"/>
          <w:numId w:val="0"/>
        </w:numPr>
        <w:jc w:val="center"/>
      </w:pPr>
    </w:p>
    <w:p w14:paraId="6D358C59" w14:textId="67B6C8C3" w:rsidR="00C0162A" w:rsidRPr="00A00D51" w:rsidRDefault="003C642A" w:rsidP="008733F3">
      <w:pPr>
        <w:pStyle w:val="BodyText"/>
      </w:pPr>
      <w:r w:rsidRPr="00A00D51">
        <w:t xml:space="preserve">Selecting multiple options in a </w:t>
      </w:r>
      <w:r w:rsidR="002A171F" w:rsidRPr="00A00D51">
        <w:t>filter</w:t>
      </w:r>
      <w:r w:rsidRPr="00A00D51">
        <w:t xml:space="preserve"> (e.g., AP 12 and Blue Group) return</w:t>
      </w:r>
      <w:r w:rsidR="002A171F" w:rsidRPr="00A00D51">
        <w:t>s</w:t>
      </w:r>
      <w:r w:rsidRPr="00A00D51">
        <w:t xml:space="preserve"> a list composed of any students in either group (OR selection</w:t>
      </w:r>
      <w:r w:rsidR="0040316D" w:rsidRPr="00A00D51">
        <w:t xml:space="preserve"> or Union</w:t>
      </w:r>
      <w:r w:rsidRPr="00A00D51">
        <w:t xml:space="preserve">). Selecting options in more than one </w:t>
      </w:r>
      <w:r w:rsidR="002A171F" w:rsidRPr="00A00D51">
        <w:t>filter</w:t>
      </w:r>
      <w:r w:rsidRPr="00A00D51">
        <w:t xml:space="preserve"> (e.g., AP 12 and Yes under Migrant Status) return</w:t>
      </w:r>
      <w:r w:rsidR="002A171F" w:rsidRPr="00A00D51">
        <w:t>s</w:t>
      </w:r>
      <w:r w:rsidRPr="00A00D51">
        <w:t xml:space="preserve"> a list of students who fit into both groups</w:t>
      </w:r>
      <w:r w:rsidR="0040316D" w:rsidRPr="00A00D51">
        <w:t xml:space="preserve"> (AND selection or Intersection).</w:t>
      </w:r>
    </w:p>
    <w:p w14:paraId="6623CDE7" w14:textId="147BAD5F" w:rsidR="00DE4D55" w:rsidRPr="00A00D51" w:rsidRDefault="00DE4D55" w:rsidP="008733F3">
      <w:pPr>
        <w:pStyle w:val="BodyText"/>
      </w:pPr>
      <w:r w:rsidRPr="00A00D51">
        <w:rPr>
          <w:b/>
        </w:rPr>
        <w:t>Find a Student</w:t>
      </w:r>
      <w:r w:rsidR="003B290A" w:rsidRPr="00A00D51">
        <w:t xml:space="preserve"> - </w:t>
      </w:r>
      <w:r w:rsidR="002D6E5B" w:rsidRPr="00A00D51">
        <w:t xml:space="preserve">A user can click the Find box or use the browser </w:t>
      </w:r>
      <w:r w:rsidR="00955821" w:rsidRPr="00A00D51">
        <w:rPr>
          <w:b/>
        </w:rPr>
        <w:t>F</w:t>
      </w:r>
      <w:r w:rsidR="002D6E5B" w:rsidRPr="00A00D51">
        <w:rPr>
          <w:b/>
        </w:rPr>
        <w:t>ind</w:t>
      </w:r>
      <w:r w:rsidR="002D6E5B" w:rsidRPr="00A00D51">
        <w:t xml:space="preserve"> command (</w:t>
      </w:r>
      <w:r w:rsidR="00955821" w:rsidRPr="00A00D51">
        <w:t>C</w:t>
      </w:r>
      <w:r w:rsidR="002D6E5B" w:rsidRPr="00A00D51">
        <w:t xml:space="preserve">trl+F), to type in </w:t>
      </w:r>
      <w:r w:rsidR="001D59EE" w:rsidRPr="00A00D51">
        <w:t xml:space="preserve">a part or whole </w:t>
      </w:r>
      <w:r w:rsidR="002D6E5B" w:rsidRPr="00A00D51">
        <w:t>name of a student</w:t>
      </w:r>
      <w:r w:rsidR="00432A66" w:rsidRPr="00A00D51">
        <w:t xml:space="preserve">. </w:t>
      </w:r>
      <w:r w:rsidR="001D59EE" w:rsidRPr="00A00D51">
        <w:t>The report scroll</w:t>
      </w:r>
      <w:r w:rsidR="00C3302C" w:rsidRPr="00A00D51">
        <w:t>s</w:t>
      </w:r>
      <w:r w:rsidR="001D59EE" w:rsidRPr="00A00D51">
        <w:t xml:space="preserve"> down to the first entry match</w:t>
      </w:r>
      <w:r w:rsidR="002C44BD" w:rsidRPr="00A00D51">
        <w:t>ing</w:t>
      </w:r>
      <w:r w:rsidR="001D59EE" w:rsidRPr="00A00D51">
        <w:t xml:space="preserve"> the search string and provide</w:t>
      </w:r>
      <w:r w:rsidR="00C3302C" w:rsidRPr="00A00D51">
        <w:t>s</w:t>
      </w:r>
      <w:r w:rsidR="001D59EE" w:rsidRPr="00A00D51">
        <w:t xml:space="preserve"> controls to navigate through </w:t>
      </w:r>
      <w:r w:rsidR="0040316D" w:rsidRPr="00A00D51">
        <w:t xml:space="preserve">any </w:t>
      </w:r>
      <w:r w:rsidR="001D59EE" w:rsidRPr="00A00D51">
        <w:t>matching entries</w:t>
      </w:r>
      <w:r w:rsidR="00432A66" w:rsidRPr="00A00D51">
        <w:t xml:space="preserve">. </w:t>
      </w:r>
    </w:p>
    <w:p w14:paraId="525792B2" w14:textId="21B0BE27" w:rsidR="0040316D" w:rsidRPr="00A00D51" w:rsidRDefault="002E7018" w:rsidP="008733F3">
      <w:pPr>
        <w:pStyle w:val="BodyText"/>
      </w:pPr>
      <w:r w:rsidRPr="00A00D51">
        <w:rPr>
          <w:b/>
        </w:rPr>
        <w:t xml:space="preserve">Select </w:t>
      </w:r>
      <w:r w:rsidR="00955821" w:rsidRPr="00A00D51">
        <w:rPr>
          <w:b/>
        </w:rPr>
        <w:t>S</w:t>
      </w:r>
      <w:r w:rsidRPr="00A00D51">
        <w:rPr>
          <w:b/>
        </w:rPr>
        <w:t xml:space="preserve">pecific </w:t>
      </w:r>
      <w:r w:rsidR="00955821" w:rsidRPr="00A00D51">
        <w:rPr>
          <w:b/>
        </w:rPr>
        <w:t>S</w:t>
      </w:r>
      <w:r w:rsidRPr="00A00D51">
        <w:rPr>
          <w:b/>
        </w:rPr>
        <w:t>tudents</w:t>
      </w:r>
      <w:r w:rsidR="003B290A" w:rsidRPr="00A00D51">
        <w:t xml:space="preserve"> - </w:t>
      </w:r>
      <w:r w:rsidRPr="00A00D51">
        <w:t xml:space="preserve">Each student in the list has a checkbox next to their name to </w:t>
      </w:r>
      <w:r w:rsidR="00E420FE" w:rsidRPr="00A00D51">
        <w:t>narrow</w:t>
      </w:r>
      <w:r w:rsidRPr="00A00D51">
        <w:t xml:space="preserve"> the list.</w:t>
      </w:r>
      <w:r w:rsidR="00D860F0" w:rsidRPr="00A00D51">
        <w:t xml:space="preserve"> </w:t>
      </w:r>
      <w:r w:rsidR="0040316D" w:rsidRPr="00A00D51">
        <w:t>A user can select specific students to compare them to one anothe</w:t>
      </w:r>
      <w:r w:rsidR="008733F3">
        <w:t>r or print them out in a batch.</w:t>
      </w:r>
    </w:p>
    <w:p w14:paraId="4CBCB808" w14:textId="77777777" w:rsidR="002E7018" w:rsidRPr="00A00D51" w:rsidRDefault="002E7018" w:rsidP="008660CA">
      <w:pPr>
        <w:pStyle w:val="ListBullet2"/>
        <w:numPr>
          <w:ilvl w:val="0"/>
          <w:numId w:val="0"/>
        </w:numPr>
        <w:ind w:left="720" w:hanging="360"/>
      </w:pPr>
    </w:p>
    <w:p w14:paraId="48094A81" w14:textId="16E8577E" w:rsidR="00EC1B17" w:rsidRPr="00A00D51" w:rsidRDefault="007A5449" w:rsidP="002638B6">
      <w:pPr>
        <w:pStyle w:val="ListBullet2"/>
        <w:keepNext/>
        <w:numPr>
          <w:ilvl w:val="0"/>
          <w:numId w:val="0"/>
        </w:numPr>
      </w:pPr>
      <w:r w:rsidRPr="0068428F">
        <w:rPr>
          <w:noProof/>
        </w:rPr>
        <w:lastRenderedPageBreak/>
        <w:drawing>
          <wp:inline distT="0" distB="0" distL="0" distR="0" wp14:anchorId="6A7139D6" wp14:editId="29E31102">
            <wp:extent cx="6473045" cy="1413501"/>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0.png"/>
                    <pic:cNvPicPr/>
                  </pic:nvPicPr>
                  <pic:blipFill>
                    <a:blip r:embed="rId91">
                      <a:extLst>
                        <a:ext uri="{28A0092B-C50C-407E-A947-70E740481C1C}">
                          <a14:useLocalDpi xmlns:a14="http://schemas.microsoft.com/office/drawing/2010/main" val="0"/>
                        </a:ext>
                      </a:extLst>
                    </a:blip>
                    <a:stretch>
                      <a:fillRect/>
                    </a:stretch>
                  </pic:blipFill>
                  <pic:spPr>
                    <a:xfrm>
                      <a:off x="0" y="0"/>
                      <a:ext cx="6473045" cy="1413501"/>
                    </a:xfrm>
                    <a:prstGeom prst="rect">
                      <a:avLst/>
                    </a:prstGeom>
                  </pic:spPr>
                </pic:pic>
              </a:graphicData>
            </a:graphic>
          </wp:inline>
        </w:drawing>
      </w:r>
    </w:p>
    <w:p w14:paraId="139374EC" w14:textId="28C6DB88" w:rsidR="0082258B" w:rsidRDefault="00EC1B17" w:rsidP="004726A1">
      <w:pPr>
        <w:pStyle w:val="Caption"/>
      </w:pPr>
      <w:bookmarkStart w:id="66" w:name="_Toc291348631"/>
      <w:r w:rsidRPr="00A00D51">
        <w:t xml:space="preserve">Figure </w:t>
      </w:r>
      <w:r w:rsidR="009223FF">
        <w:fldChar w:fldCharType="begin"/>
      </w:r>
      <w:r w:rsidR="009223FF">
        <w:instrText xml:space="preserve"> SEQ Figure \* ARABIC </w:instrText>
      </w:r>
      <w:r w:rsidR="009223FF">
        <w:fldChar w:fldCharType="separate"/>
      </w:r>
      <w:r w:rsidR="005E321A">
        <w:rPr>
          <w:noProof/>
        </w:rPr>
        <w:t>26</w:t>
      </w:r>
      <w:r w:rsidR="009223FF">
        <w:rPr>
          <w:noProof/>
        </w:rPr>
        <w:fldChar w:fldCharType="end"/>
      </w:r>
      <w:r w:rsidRPr="00A00D51">
        <w:t xml:space="preserve"> - </w:t>
      </w:r>
      <w:r w:rsidR="00E20CE4">
        <w:t>List of Students by Assessment GRADE</w:t>
      </w:r>
      <w:r w:rsidRPr="00A00D51">
        <w:t xml:space="preserve"> Selection</w:t>
      </w:r>
      <w:bookmarkEnd w:id="66"/>
    </w:p>
    <w:p w14:paraId="0E76A484" w14:textId="53419B1C" w:rsidR="00937773" w:rsidRPr="00937773" w:rsidRDefault="00937773" w:rsidP="007A5449"/>
    <w:p w14:paraId="4F6C8999" w14:textId="77777777" w:rsidR="0040316D" w:rsidRPr="00A00D51" w:rsidRDefault="002E7018" w:rsidP="008733F3">
      <w:pPr>
        <w:pStyle w:val="Heading5"/>
      </w:pPr>
      <w:r w:rsidRPr="00A00D51">
        <w:t>Printing</w:t>
      </w:r>
    </w:p>
    <w:p w14:paraId="0B7A734A" w14:textId="51AAE6D8" w:rsidR="00DE4D55" w:rsidRPr="00A00D51" w:rsidRDefault="0034268D" w:rsidP="008733F3">
      <w:pPr>
        <w:pStyle w:val="ListBullet2"/>
        <w:numPr>
          <w:ilvl w:val="0"/>
          <w:numId w:val="0"/>
        </w:numPr>
      </w:pPr>
      <w:r w:rsidRPr="00A00D51">
        <w:t xml:space="preserve">The report </w:t>
      </w:r>
      <w:r w:rsidR="0040316D" w:rsidRPr="00A00D51">
        <w:t xml:space="preserve">as displayed </w:t>
      </w:r>
      <w:r w:rsidRPr="00A00D51">
        <w:t xml:space="preserve">can be printed directly by the built-in browser </w:t>
      </w:r>
      <w:r w:rsidR="00955821" w:rsidRPr="00A00D51">
        <w:rPr>
          <w:b/>
        </w:rPr>
        <w:t>Print</w:t>
      </w:r>
      <w:r w:rsidR="00955821" w:rsidRPr="00A00D51">
        <w:t xml:space="preserve"> </w:t>
      </w:r>
      <w:r w:rsidRPr="00A00D51">
        <w:t>command (</w:t>
      </w:r>
      <w:r w:rsidR="00955821" w:rsidRPr="00A00D51">
        <w:t>C</w:t>
      </w:r>
      <w:r w:rsidRPr="00A00D51">
        <w:t>trl+P)</w:t>
      </w:r>
      <w:r w:rsidR="00432A66" w:rsidRPr="00A00D51">
        <w:t xml:space="preserve">. </w:t>
      </w:r>
      <w:r w:rsidR="002E7018" w:rsidRPr="00A00D51">
        <w:t xml:space="preserve">The </w:t>
      </w:r>
      <w:r w:rsidR="00E20CE4">
        <w:t>List of Students by Assessment GRADE</w:t>
      </w:r>
      <w:r w:rsidR="002E7018" w:rsidRPr="00A00D51">
        <w:t xml:space="preserve"> report </w:t>
      </w:r>
      <w:r w:rsidRPr="00A00D51">
        <w:t xml:space="preserve">also </w:t>
      </w:r>
      <w:r w:rsidR="002E7018" w:rsidRPr="00A00D51">
        <w:t>provides the ability to d</w:t>
      </w:r>
      <w:r w:rsidR="00FF7921" w:rsidRPr="00A00D51">
        <w:t xml:space="preserve">ownload </w:t>
      </w:r>
      <w:r w:rsidR="002E7018" w:rsidRPr="00A00D51">
        <w:t xml:space="preserve">the underlying Individual STUDENT Reports in a batch PDF file </w:t>
      </w:r>
      <w:r w:rsidR="00FF7921" w:rsidRPr="00A00D51">
        <w:t>for bulk printing</w:t>
      </w:r>
      <w:r w:rsidRPr="00A00D51">
        <w:t xml:space="preserve"> (see Downloads)</w:t>
      </w:r>
      <w:r w:rsidR="008733F3">
        <w:t xml:space="preserve">. </w:t>
      </w:r>
    </w:p>
    <w:p w14:paraId="41B0A834" w14:textId="77777777" w:rsidR="009E0C3B" w:rsidRPr="00A00D51" w:rsidRDefault="009E0C3B" w:rsidP="008733F3">
      <w:pPr>
        <w:pStyle w:val="Heading5"/>
      </w:pPr>
      <w:r w:rsidRPr="00A00D51">
        <w:t>Language Support</w:t>
      </w:r>
    </w:p>
    <w:p w14:paraId="15003984" w14:textId="19A9AA25" w:rsidR="00DE4D55" w:rsidRPr="00A00D51" w:rsidRDefault="009E0C3B" w:rsidP="009E0C3B">
      <w:pPr>
        <w:pStyle w:val="ListBullet2"/>
        <w:numPr>
          <w:ilvl w:val="0"/>
          <w:numId w:val="0"/>
        </w:numPr>
      </w:pPr>
      <w:r w:rsidRPr="00A00D51">
        <w:t xml:space="preserve">The textual content of the Reporting System is available for viewing and printing in English by default, </w:t>
      </w:r>
      <w:r w:rsidR="00037122" w:rsidRPr="00A00D51">
        <w:t xml:space="preserve">but </w:t>
      </w:r>
      <w:r w:rsidRPr="00A00D51">
        <w:t>users can select to view or print the content i</w:t>
      </w:r>
      <w:r w:rsidR="008733F3">
        <w:t>n either Spanish or Vietnamese.</w:t>
      </w:r>
    </w:p>
    <w:p w14:paraId="641117CA" w14:textId="2C922910" w:rsidR="009E0C3B" w:rsidRPr="00A00D51" w:rsidRDefault="009E0C3B" w:rsidP="008733F3">
      <w:pPr>
        <w:pStyle w:val="Heading5"/>
      </w:pPr>
      <w:r w:rsidRPr="00A00D51">
        <w:t>Student Privacy</w:t>
      </w:r>
    </w:p>
    <w:p w14:paraId="7ECA9F4F" w14:textId="7138BCD5" w:rsidR="009E0C3B" w:rsidRPr="00A00D51" w:rsidRDefault="009E0C3B" w:rsidP="009E0C3B">
      <w:r w:rsidRPr="00A00D51">
        <w:t xml:space="preserve">This report contains </w:t>
      </w:r>
      <w:r w:rsidR="00037122" w:rsidRPr="00A00D51">
        <w:t>s</w:t>
      </w:r>
      <w:r w:rsidRPr="00A00D51">
        <w:t xml:space="preserve">tudent </w:t>
      </w:r>
      <w:r w:rsidR="00037122" w:rsidRPr="00A00D51">
        <w:t>personally identifiable information</w:t>
      </w:r>
      <w:r w:rsidRPr="00A00D51">
        <w:t xml:space="preserve"> (PII). Therefore, only users with authorization and system permissions to access PII for this student can view this report. Authorization and permissions </w:t>
      </w:r>
      <w:r w:rsidR="009F78E2" w:rsidRPr="00A00D51">
        <w:t xml:space="preserve">are </w:t>
      </w:r>
      <w:r w:rsidRPr="00A00D51">
        <w:t xml:space="preserve">set by each state and passed to the Reporting </w:t>
      </w:r>
      <w:r w:rsidR="007524C3" w:rsidRPr="00A00D51">
        <w:t>S</w:t>
      </w:r>
      <w:r w:rsidRPr="00A00D51">
        <w:t>ystem when a user logs in</w:t>
      </w:r>
      <w:r w:rsidR="00D2276D" w:rsidRPr="00A00D51">
        <w:t xml:space="preserve"> </w:t>
      </w:r>
      <w:r w:rsidRPr="00A00D51">
        <w:t>to the system.</w:t>
      </w:r>
    </w:p>
    <w:p w14:paraId="750AEAC1" w14:textId="17872C58" w:rsidR="000D573F" w:rsidRPr="00A00D51" w:rsidRDefault="000D573F" w:rsidP="008660CA"/>
    <w:p w14:paraId="6D398609" w14:textId="49661ECE" w:rsidR="00D860F0" w:rsidRPr="00A00D51" w:rsidRDefault="00D860F0" w:rsidP="00F838C7">
      <w:pPr>
        <w:pStyle w:val="ListParagraph"/>
        <w:numPr>
          <w:ilvl w:val="0"/>
          <w:numId w:val="75"/>
        </w:numPr>
      </w:pPr>
      <w:r w:rsidRPr="00A00D51">
        <w:t>In order to see a given Individual STUDENT Report, a user must</w:t>
      </w:r>
      <w:r w:rsidR="00CD2601" w:rsidRPr="00A00D51">
        <w:t xml:space="preserve"> meet these three requirements</w:t>
      </w:r>
      <w:r w:rsidRPr="00A00D51">
        <w:t>:</w:t>
      </w:r>
    </w:p>
    <w:p w14:paraId="52D7F7A9" w14:textId="28B13DCD" w:rsidR="00D860F0" w:rsidRPr="00A00D51" w:rsidRDefault="00D860F0" w:rsidP="00F838C7">
      <w:pPr>
        <w:pStyle w:val="ListParagraph"/>
        <w:numPr>
          <w:ilvl w:val="1"/>
          <w:numId w:val="75"/>
        </w:numPr>
      </w:pPr>
      <w:r w:rsidRPr="00A00D51">
        <w:t>Have appropriate external authorization to access PII</w:t>
      </w:r>
    </w:p>
    <w:p w14:paraId="4244F9EB" w14:textId="329CB638" w:rsidR="00D860F0" w:rsidRPr="00A00D51" w:rsidRDefault="00D860F0" w:rsidP="00F838C7">
      <w:pPr>
        <w:pStyle w:val="ListParagraph"/>
        <w:numPr>
          <w:ilvl w:val="1"/>
          <w:numId w:val="75"/>
        </w:numPr>
      </w:pPr>
      <w:r w:rsidRPr="00A00D51">
        <w:t>Be authenticated through the Smarter Balanced operational Single Sign-On component</w:t>
      </w:r>
    </w:p>
    <w:p w14:paraId="6B3478F2" w14:textId="77777777" w:rsidR="00D860F0" w:rsidRPr="00A00D51" w:rsidRDefault="00D860F0" w:rsidP="00F838C7">
      <w:pPr>
        <w:pStyle w:val="ListParagraph"/>
        <w:numPr>
          <w:ilvl w:val="1"/>
          <w:numId w:val="75"/>
        </w:numPr>
      </w:pPr>
      <w:r w:rsidRPr="00A00D51">
        <w:t>Have appropriate permissions assigned to their user account through the Smarter Balanced Permissions component</w:t>
      </w:r>
    </w:p>
    <w:p w14:paraId="4C26BC1D" w14:textId="3D63369F" w:rsidR="000D573F" w:rsidRPr="00A00D51" w:rsidRDefault="00D860F0" w:rsidP="00F838C7">
      <w:pPr>
        <w:pStyle w:val="ListParagraph"/>
        <w:numPr>
          <w:ilvl w:val="0"/>
          <w:numId w:val="75"/>
        </w:numPr>
      </w:pPr>
      <w:r w:rsidRPr="00A00D51">
        <w:t>PII a</w:t>
      </w:r>
      <w:r w:rsidR="000D573F" w:rsidRPr="00A00D51">
        <w:t xml:space="preserve">ccess </w:t>
      </w:r>
      <w:r w:rsidRPr="00A00D51">
        <w:t xml:space="preserve">permissions are defined </w:t>
      </w:r>
      <w:r w:rsidR="000D573F" w:rsidRPr="00A00D51">
        <w:t>at the school level</w:t>
      </w:r>
      <w:r w:rsidRPr="00A00D51">
        <w:t xml:space="preserve"> or above</w:t>
      </w:r>
      <w:r w:rsidR="000D573F" w:rsidRPr="00A00D51">
        <w:t xml:space="preserve"> and</w:t>
      </w:r>
      <w:r w:rsidRPr="00A00D51">
        <w:t xml:space="preserve"> managed through the Smarter Balanced Single Sign-On component and the Permissions component.</w:t>
      </w:r>
    </w:p>
    <w:p w14:paraId="050B851F" w14:textId="41074687" w:rsidR="000D573F" w:rsidRPr="00A00D51" w:rsidRDefault="000D573F" w:rsidP="00F838C7">
      <w:pPr>
        <w:pStyle w:val="ListParagraph"/>
        <w:numPr>
          <w:ilvl w:val="0"/>
          <w:numId w:val="75"/>
        </w:numPr>
      </w:pPr>
      <w:r w:rsidRPr="00A00D51">
        <w:t xml:space="preserve">This report </w:t>
      </w:r>
      <w:r w:rsidR="009F78E2" w:rsidRPr="00A00D51">
        <w:t xml:space="preserve">is </w:t>
      </w:r>
      <w:r w:rsidRPr="00A00D51">
        <w:t xml:space="preserve">available in </w:t>
      </w:r>
      <w:r w:rsidR="00D860F0" w:rsidRPr="00A00D51">
        <w:t xml:space="preserve">either </w:t>
      </w:r>
      <w:r w:rsidRPr="00A00D51">
        <w:t>of the two following cases:</w:t>
      </w:r>
    </w:p>
    <w:p w14:paraId="25FEAEE9" w14:textId="083E1661" w:rsidR="000D573F" w:rsidRPr="00A00D51" w:rsidRDefault="00F60620" w:rsidP="00F838C7">
      <w:pPr>
        <w:pStyle w:val="ListParagraph"/>
        <w:numPr>
          <w:ilvl w:val="1"/>
          <w:numId w:val="75"/>
        </w:numPr>
      </w:pPr>
      <w:r w:rsidRPr="00A00D51">
        <w:t xml:space="preserve">In </w:t>
      </w:r>
      <w:r w:rsidR="000D573F" w:rsidRPr="00A00D51">
        <w:t>the Consortium-level system, if a given</w:t>
      </w:r>
      <w:r w:rsidR="00356F92" w:rsidRPr="00A00D51">
        <w:t xml:space="preserve"> </w:t>
      </w:r>
      <w:r w:rsidRPr="00A00D51">
        <w:t>s</w:t>
      </w:r>
      <w:r w:rsidR="000D573F" w:rsidRPr="00A00D51">
        <w:t>tate has provided the Consortium with student PII (i.e., names); or</w:t>
      </w:r>
    </w:p>
    <w:p w14:paraId="3688E069" w14:textId="666F4C32" w:rsidR="000D573F" w:rsidRPr="00A00D51" w:rsidRDefault="00F60620" w:rsidP="00F838C7">
      <w:pPr>
        <w:pStyle w:val="ListParagraph"/>
        <w:numPr>
          <w:ilvl w:val="1"/>
          <w:numId w:val="75"/>
        </w:numPr>
      </w:pPr>
      <w:r w:rsidRPr="00A00D51">
        <w:t xml:space="preserve">In </w:t>
      </w:r>
      <w:r w:rsidR="000D573F" w:rsidRPr="00A00D51">
        <w:t xml:space="preserve">a </w:t>
      </w:r>
      <w:r w:rsidRPr="00A00D51">
        <w:t>s</w:t>
      </w:r>
      <w:r w:rsidR="000D573F" w:rsidRPr="00A00D51">
        <w:t>tate-ope</w:t>
      </w:r>
      <w:r w:rsidR="00356F92" w:rsidRPr="00A00D51">
        <w:t xml:space="preserve">rated reporting system, if </w:t>
      </w:r>
      <w:r w:rsidRPr="00A00D51">
        <w:t>that s</w:t>
      </w:r>
      <w:r w:rsidR="000D573F" w:rsidRPr="00A00D51">
        <w:t>tate has deployed their own instance of the Smarter Balanced Reporting and Data Warehouse solution and provided the system with the above-mentioned data.</w:t>
      </w:r>
    </w:p>
    <w:p w14:paraId="64B21BB2" w14:textId="45EAFA69" w:rsidR="00D860F0" w:rsidRPr="00A00D51" w:rsidRDefault="000D573F" w:rsidP="00F838C7">
      <w:pPr>
        <w:pStyle w:val="ListParagraph"/>
        <w:numPr>
          <w:ilvl w:val="0"/>
          <w:numId w:val="75"/>
        </w:numPr>
      </w:pPr>
      <w:r w:rsidRPr="00A00D51">
        <w:t xml:space="preserve">The reporting system </w:t>
      </w:r>
      <w:r w:rsidR="009F78E2" w:rsidRPr="00A00D51">
        <w:t xml:space="preserve">does </w:t>
      </w:r>
      <w:r w:rsidRPr="00A00D51">
        <w:t>not display links between teachers and students. This prevent</w:t>
      </w:r>
      <w:r w:rsidR="009F78E2" w:rsidRPr="00A00D51">
        <w:t>s</w:t>
      </w:r>
      <w:r w:rsidRPr="00A00D51">
        <w:t xml:space="preserve"> any automated reporting on a teacher, class or section level.</w:t>
      </w:r>
    </w:p>
    <w:p w14:paraId="175A9B5D" w14:textId="19193C57" w:rsidR="00D860F0" w:rsidRPr="00A00D51" w:rsidRDefault="00D860F0" w:rsidP="00F838C7">
      <w:pPr>
        <w:pStyle w:val="ListParagraph"/>
        <w:numPr>
          <w:ilvl w:val="0"/>
          <w:numId w:val="75"/>
        </w:numPr>
      </w:pPr>
      <w:r w:rsidRPr="00A00D51">
        <w:t xml:space="preserve">To display this report in a </w:t>
      </w:r>
      <w:r w:rsidR="0035438E" w:rsidRPr="00A00D51">
        <w:t>s</w:t>
      </w:r>
      <w:r w:rsidRPr="00A00D51">
        <w:t xml:space="preserve">tate-operated reporting system, the </w:t>
      </w:r>
      <w:r w:rsidR="0035438E" w:rsidRPr="00A00D51">
        <w:t>s</w:t>
      </w:r>
      <w:r w:rsidRPr="00A00D51">
        <w:t xml:space="preserve">tate would need to </w:t>
      </w:r>
      <w:r w:rsidR="009B3CDC" w:rsidRPr="00A00D51">
        <w:t xml:space="preserve">deploy </w:t>
      </w:r>
      <w:r w:rsidRPr="00A00D51">
        <w:t>its own instance of the Smarter Balanced Reporting and Data Warehouse solution and provide the system with the above-mentioned data.</w:t>
      </w:r>
    </w:p>
    <w:p w14:paraId="492C7321" w14:textId="32BB2FEB" w:rsidR="00D860F0" w:rsidRPr="00A00D51" w:rsidRDefault="00D860F0" w:rsidP="00F838C7">
      <w:pPr>
        <w:pStyle w:val="ListParagraph"/>
        <w:numPr>
          <w:ilvl w:val="0"/>
          <w:numId w:val="75"/>
        </w:numPr>
      </w:pPr>
      <w:r w:rsidRPr="00A00D51">
        <w:lastRenderedPageBreak/>
        <w:t xml:space="preserve">The data that drive the </w:t>
      </w:r>
      <w:r w:rsidR="00E20CE4">
        <w:t>List of Students by Assessment GRADE</w:t>
      </w:r>
      <w:r w:rsidRPr="00A00D51">
        <w:t xml:space="preserve"> reports, including </w:t>
      </w:r>
      <w:r w:rsidR="00BA601F" w:rsidRPr="00A00D51">
        <w:t>o</w:t>
      </w:r>
      <w:r w:rsidRPr="00A00D51">
        <w:t>verall (scale</w:t>
      </w:r>
      <w:r w:rsidR="00C01B3D" w:rsidRPr="00A00D51">
        <w:t xml:space="preserve"> </w:t>
      </w:r>
      <w:r w:rsidRPr="00A00D51">
        <w:t xml:space="preserve">score, error band, and achievement level) and </w:t>
      </w:r>
      <w:r w:rsidR="00BA601F" w:rsidRPr="00A00D51">
        <w:t>c</w:t>
      </w:r>
      <w:r w:rsidRPr="00A00D51">
        <w:t>laim (scale</w:t>
      </w:r>
      <w:r w:rsidR="00C01B3D" w:rsidRPr="00A00D51">
        <w:t xml:space="preserve"> </w:t>
      </w:r>
      <w:r w:rsidRPr="00A00D51">
        <w:t xml:space="preserve">score, error band, and </w:t>
      </w:r>
      <w:r w:rsidR="00C01B3D" w:rsidRPr="00A00D51">
        <w:t>c</w:t>
      </w:r>
      <w:r w:rsidRPr="00A00D51">
        <w:t xml:space="preserve">laim </w:t>
      </w:r>
      <w:r w:rsidR="00C01B3D" w:rsidRPr="00A00D51">
        <w:t>l</w:t>
      </w:r>
      <w:r w:rsidRPr="00A00D51">
        <w:t>evel) data, are calculated by the Test Integration component and passed to the Data Warehouse</w:t>
      </w:r>
      <w:r w:rsidR="00432A66" w:rsidRPr="00A00D51">
        <w:t xml:space="preserve">. </w:t>
      </w:r>
      <w:r w:rsidRPr="00A00D51">
        <w:t>Neither the Reporting System nor the Data Warehouse calculate or compute scores, error bands, or performance levels.</w:t>
      </w:r>
    </w:p>
    <w:p w14:paraId="38938FF6" w14:textId="77777777" w:rsidR="00D860F0" w:rsidRPr="00A00D51" w:rsidRDefault="00D860F0" w:rsidP="008660CA"/>
    <w:p w14:paraId="4363F65C" w14:textId="77777777" w:rsidR="000D573F" w:rsidRPr="00A00D51" w:rsidRDefault="000D573F" w:rsidP="007319D1">
      <w:pPr>
        <w:ind w:left="900"/>
      </w:pPr>
    </w:p>
    <w:p w14:paraId="6CEF08C0" w14:textId="77777777" w:rsidR="000D573F" w:rsidRPr="00A00D51" w:rsidRDefault="000D573F">
      <w:pPr>
        <w:rPr>
          <w:rFonts w:eastAsiaTheme="majorEastAsia" w:cstheme="majorBidi"/>
          <w:b/>
          <w:bCs/>
          <w:color w:val="4F81BD" w:themeColor="accent1"/>
        </w:rPr>
      </w:pPr>
      <w:r w:rsidRPr="00A00D51">
        <w:br w:type="page"/>
      </w:r>
    </w:p>
    <w:p w14:paraId="164BA74B" w14:textId="522A1A18" w:rsidR="001D30C8" w:rsidRPr="00B07067" w:rsidRDefault="001D30C8" w:rsidP="001D30C8">
      <w:pPr>
        <w:pStyle w:val="Heading3"/>
        <w:numPr>
          <w:ilvl w:val="3"/>
          <w:numId w:val="10"/>
        </w:numPr>
      </w:pPr>
      <w:bookmarkStart w:id="67" w:name="_Toc273888723"/>
      <w:bookmarkStart w:id="68" w:name="_Toc291348464"/>
      <w:bookmarkStart w:id="69" w:name="_Ref303592852"/>
      <w:bookmarkStart w:id="70" w:name="_Ref303592866"/>
      <w:bookmarkStart w:id="71" w:name="_Toc436058863"/>
      <w:bookmarkStart w:id="72" w:name="_Ref253703713"/>
      <w:r w:rsidRPr="00B07067">
        <w:lastRenderedPageBreak/>
        <w:t xml:space="preserve">IAB </w:t>
      </w:r>
      <w:r w:rsidR="00E20CE4">
        <w:t>List of Students by Assessment GRADE</w:t>
      </w:r>
      <w:r w:rsidRPr="00B07067">
        <w:t xml:space="preserve"> Report</w:t>
      </w:r>
      <w:bookmarkEnd w:id="67"/>
      <w:bookmarkEnd w:id="68"/>
      <w:bookmarkEnd w:id="69"/>
      <w:bookmarkEnd w:id="70"/>
      <w:bookmarkEnd w:id="71"/>
    </w:p>
    <w:p w14:paraId="743D449C" w14:textId="77777777" w:rsidR="001D30C8" w:rsidRPr="008733F3" w:rsidRDefault="001D30C8" w:rsidP="008733F3">
      <w:pPr>
        <w:pStyle w:val="BodyText"/>
      </w:pPr>
      <w:r w:rsidRPr="008733F3">
        <w:t xml:space="preserve">This report provides assessment results for a list of students. </w:t>
      </w:r>
    </w:p>
    <w:p w14:paraId="6D7E1146" w14:textId="77777777" w:rsidR="001D30C8" w:rsidRPr="008733F3" w:rsidRDefault="001D30C8" w:rsidP="008733F3">
      <w:pPr>
        <w:pStyle w:val="BodyText"/>
      </w:pPr>
      <w:r w:rsidRPr="008733F3">
        <w:t>The list of students is determined by the selection of district, school, and grade, and then refined by the Assessment Selector.  The list is generated based on data available on results for assessments designed for the selected grade and taken during the selected Academic Year.</w:t>
      </w:r>
    </w:p>
    <w:p w14:paraId="1869AD55" w14:textId="77777777" w:rsidR="001D30C8" w:rsidRPr="008733F3" w:rsidRDefault="001D30C8" w:rsidP="008733F3">
      <w:pPr>
        <w:pStyle w:val="BodyText"/>
      </w:pPr>
      <w:r w:rsidRPr="008733F3">
        <w:t>The list can be viewed for results in either mathematics or ELA/literacy, and displays results for all blocks designed for that grade that have been taken by any students in that grade.</w:t>
      </w:r>
    </w:p>
    <w:p w14:paraId="292B55F2" w14:textId="1456E704" w:rsidR="001D30C8" w:rsidRPr="008733F3" w:rsidRDefault="001D30C8" w:rsidP="008733F3">
      <w:pPr>
        <w:pStyle w:val="BodyText"/>
      </w:pPr>
      <w:r w:rsidRPr="008733F3">
        <w:t xml:space="preserve">This list does not represent enrollment-based classes or sections, as there </w:t>
      </w:r>
      <w:r w:rsidR="00F004C5" w:rsidRPr="008733F3">
        <w:t>are</w:t>
      </w:r>
      <w:r w:rsidRPr="008733F3">
        <w:t xml:space="preserve"> no persistent teacher-student links in the Data Warehouse. However, students in the list can be filtered, sorted, and selected to assist in narrowing focus. Filters are provided using all demographic and program data available, as well as Student Groups that may be used as desired by Member States. The list can be sorted in ascending or descending order by the values in any column (e.g., alphabetically by last name or </w:t>
      </w:r>
      <w:r w:rsidR="00F004C5" w:rsidRPr="008733F3">
        <w:t xml:space="preserve">numerically </w:t>
      </w:r>
      <w:r w:rsidRPr="008733F3">
        <w:t>by scores).</w:t>
      </w:r>
    </w:p>
    <w:p w14:paraId="7E8CE400" w14:textId="77777777" w:rsidR="001D30C8" w:rsidRPr="00B07067" w:rsidRDefault="001D30C8" w:rsidP="001D30C8"/>
    <w:p w14:paraId="7E13D1F3" w14:textId="77777777" w:rsidR="001D30C8" w:rsidRPr="00B07067" w:rsidRDefault="001D30C8" w:rsidP="001D30C8">
      <w:r w:rsidRPr="00B07067">
        <w:br w:type="page"/>
      </w:r>
    </w:p>
    <w:p w14:paraId="76047D55" w14:textId="77777777" w:rsidR="0025271E" w:rsidRDefault="0025271E" w:rsidP="005E321A"/>
    <w:p w14:paraId="25492A6E" w14:textId="436E9D95" w:rsidR="0025271E" w:rsidRDefault="009838B1" w:rsidP="009838B1">
      <w:pPr>
        <w:ind w:left="720"/>
      </w:pPr>
      <w:r w:rsidRPr="00B07067">
        <w:rPr>
          <w:noProof/>
        </w:rPr>
        <mc:AlternateContent>
          <mc:Choice Requires="wps">
            <w:drawing>
              <wp:anchor distT="0" distB="0" distL="114300" distR="114300" simplePos="0" relativeHeight="251933696" behindDoc="0" locked="0" layoutInCell="1" allowOverlap="1" wp14:anchorId="25211E06" wp14:editId="335A47D2">
                <wp:simplePos x="0" y="0"/>
                <wp:positionH relativeFrom="column">
                  <wp:posOffset>365125</wp:posOffset>
                </wp:positionH>
                <wp:positionV relativeFrom="paragraph">
                  <wp:posOffset>2731770</wp:posOffset>
                </wp:positionV>
                <wp:extent cx="228600" cy="228600"/>
                <wp:effectExtent l="76200" t="57150" r="0" b="95250"/>
                <wp:wrapNone/>
                <wp:docPr id="93"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A81A599" w14:textId="77777777" w:rsidR="004A5F36" w:rsidRPr="005E55EB" w:rsidRDefault="004A5F36" w:rsidP="001D30C8">
                            <w:pPr>
                              <w:jc w:val="center"/>
                              <w:rPr>
                                <w:color w:val="FFFFFF" w:themeColor="background1"/>
                                <w:sz w:val="18"/>
                                <w:szCs w:val="18"/>
                              </w:rPr>
                            </w:pPr>
                            <w:r>
                              <w:rPr>
                                <w:color w:val="FFFFFF" w:themeColor="background1"/>
                                <w:sz w:val="18"/>
                                <w:szCs w:val="18"/>
                              </w:rPr>
                              <w:t>13</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5211E06" id="Oval 28" o:spid="_x0000_s1106" style="position:absolute;left:0;text-align:left;margin-left:28.75pt;margin-top:215.1pt;width:18pt;height:1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" fillcolor="#43b02a" stroked="f">
                <v:shadow on="t" color="black" opacity="22936f" origin=",.5" offset="0,.63889mm"/>
                <v:textbox inset="0,0,0,0">
                  <w:txbxContent>
                    <w:p w14:paraId="7A81A599" w14:textId="77777777" w:rsidR="004A5F36" w:rsidRPr="005E55EB" w:rsidRDefault="004A5F36" w:rsidP="001D30C8">
                      <w:pPr>
                        <w:jc w:val="center"/>
                        <w:rPr>
                          <w:color w:val="FFFFFF" w:themeColor="background1"/>
                          <w:sz w:val="18"/>
                          <w:szCs w:val="18"/>
                        </w:rPr>
                      </w:pPr>
                      <w:r>
                        <w:rPr>
                          <w:color w:val="FFFFFF" w:themeColor="background1"/>
                          <w:sz w:val="18"/>
                          <w:szCs w:val="18"/>
                        </w:rPr>
                        <w:t>13</w:t>
                      </w:r>
                    </w:p>
                  </w:txbxContent>
                </v:textbox>
              </v:oval>
            </w:pict>
          </mc:Fallback>
        </mc:AlternateContent>
      </w:r>
      <w:r w:rsidRPr="00B07067">
        <w:rPr>
          <w:noProof/>
        </w:rPr>
        <mc:AlternateContent>
          <mc:Choice Requires="wps">
            <w:drawing>
              <wp:anchor distT="0" distB="0" distL="114300" distR="114300" simplePos="0" relativeHeight="251932672" behindDoc="0" locked="0" layoutInCell="1" allowOverlap="1" wp14:anchorId="62F8DBF3" wp14:editId="6F5791B2">
                <wp:simplePos x="0" y="0"/>
                <wp:positionH relativeFrom="rightMargin">
                  <wp:posOffset>-2508885</wp:posOffset>
                </wp:positionH>
                <wp:positionV relativeFrom="paragraph">
                  <wp:posOffset>2291080</wp:posOffset>
                </wp:positionV>
                <wp:extent cx="228600" cy="228600"/>
                <wp:effectExtent l="76200" t="57150" r="0" b="95250"/>
                <wp:wrapNone/>
                <wp:docPr id="92"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A559AE6" w14:textId="77777777" w:rsidR="004A5F36" w:rsidRPr="005E55EB" w:rsidRDefault="004A5F36" w:rsidP="001D30C8">
                            <w:pPr>
                              <w:jc w:val="center"/>
                              <w:rPr>
                                <w:color w:val="FFFFFF" w:themeColor="background1"/>
                                <w:sz w:val="18"/>
                                <w:szCs w:val="18"/>
                              </w:rPr>
                            </w:pPr>
                            <w:r>
                              <w:rPr>
                                <w:color w:val="FFFFFF" w:themeColor="background1"/>
                                <w:sz w:val="18"/>
                                <w:szCs w:val="18"/>
                              </w:rPr>
                              <w:t>12</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2F8DBF3" id="Oval 29" o:spid="_x0000_s1107" style="position:absolute;left:0;text-align:left;margin-left:-197.55pt;margin-top:180.4pt;width:18pt;height:18pt;z-index:251932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" fillcolor="#43b02a" stroked="f">
                <v:shadow on="t" color="black" opacity="22936f" origin=",.5" offset="0,.63889mm"/>
                <v:textbox inset="0,0,0,0">
                  <w:txbxContent>
                    <w:p w14:paraId="4A559AE6" w14:textId="77777777" w:rsidR="004A5F36" w:rsidRPr="005E55EB" w:rsidRDefault="004A5F36" w:rsidP="001D30C8">
                      <w:pPr>
                        <w:jc w:val="center"/>
                        <w:rPr>
                          <w:color w:val="FFFFFF" w:themeColor="background1"/>
                          <w:sz w:val="18"/>
                          <w:szCs w:val="18"/>
                        </w:rPr>
                      </w:pPr>
                      <w:r>
                        <w:rPr>
                          <w:color w:val="FFFFFF" w:themeColor="background1"/>
                          <w:sz w:val="18"/>
                          <w:szCs w:val="18"/>
                        </w:rPr>
                        <w:t>12</w:t>
                      </w:r>
                    </w:p>
                  </w:txbxContent>
                </v:textbox>
                <w10:wrap anchorx="margin"/>
              </v:oval>
            </w:pict>
          </mc:Fallback>
        </mc:AlternateContent>
      </w:r>
      <w:r w:rsidRPr="00B07067">
        <w:rPr>
          <w:noProof/>
        </w:rPr>
        <mc:AlternateContent>
          <mc:Choice Requires="wps">
            <w:drawing>
              <wp:anchor distT="0" distB="0" distL="114300" distR="114300" simplePos="0" relativeHeight="251931648" behindDoc="0" locked="0" layoutInCell="1" allowOverlap="1" wp14:anchorId="54313F3B" wp14:editId="36DFE9D5">
                <wp:simplePos x="0" y="0"/>
                <wp:positionH relativeFrom="column">
                  <wp:posOffset>3678555</wp:posOffset>
                </wp:positionH>
                <wp:positionV relativeFrom="paragraph">
                  <wp:posOffset>1711960</wp:posOffset>
                </wp:positionV>
                <wp:extent cx="228600" cy="228600"/>
                <wp:effectExtent l="76200" t="57150" r="0" b="95250"/>
                <wp:wrapNone/>
                <wp:docPr id="10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BD3EFDB" w14:textId="77777777" w:rsidR="004A5F36" w:rsidRPr="005E55EB" w:rsidRDefault="004A5F36" w:rsidP="001D30C8">
                            <w:pPr>
                              <w:jc w:val="center"/>
                              <w:rPr>
                                <w:color w:val="FFFFFF" w:themeColor="background1"/>
                                <w:sz w:val="18"/>
                                <w:szCs w:val="18"/>
                              </w:rPr>
                            </w:pPr>
                            <w:r>
                              <w:rPr>
                                <w:color w:val="FFFFFF" w:themeColor="background1"/>
                                <w:sz w:val="18"/>
                                <w:szCs w:val="18"/>
                              </w:rPr>
                              <w:t>11</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4313F3B" id="Oval 27" o:spid="_x0000_s1108" style="position:absolute;left:0;text-align:left;margin-left:289.65pt;margin-top:134.8pt;width:18pt;height:18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" fillcolor="#43b02a" stroked="f">
                <v:shadow on="t" color="black" opacity="22936f" origin=",.5" offset="0,.63889mm"/>
                <v:textbox inset="0,0,0,0">
                  <w:txbxContent>
                    <w:p w14:paraId="4BD3EFDB" w14:textId="77777777" w:rsidR="004A5F36" w:rsidRPr="005E55EB" w:rsidRDefault="004A5F36" w:rsidP="001D30C8">
                      <w:pPr>
                        <w:jc w:val="center"/>
                        <w:rPr>
                          <w:color w:val="FFFFFF" w:themeColor="background1"/>
                          <w:sz w:val="18"/>
                          <w:szCs w:val="18"/>
                        </w:rPr>
                      </w:pPr>
                      <w:r>
                        <w:rPr>
                          <w:color w:val="FFFFFF" w:themeColor="background1"/>
                          <w:sz w:val="18"/>
                          <w:szCs w:val="18"/>
                        </w:rPr>
                        <w:t>11</w:t>
                      </w:r>
                    </w:p>
                  </w:txbxContent>
                </v:textbox>
              </v:oval>
            </w:pict>
          </mc:Fallback>
        </mc:AlternateContent>
      </w:r>
      <w:r w:rsidRPr="00B07067">
        <w:rPr>
          <w:noProof/>
        </w:rPr>
        <mc:AlternateContent>
          <mc:Choice Requires="wps">
            <w:drawing>
              <wp:anchor distT="0" distB="0" distL="114300" distR="114300" simplePos="0" relativeHeight="251934720" behindDoc="0" locked="0" layoutInCell="1" allowOverlap="1" wp14:anchorId="710443CD" wp14:editId="6C52930A">
                <wp:simplePos x="0" y="0"/>
                <wp:positionH relativeFrom="column">
                  <wp:posOffset>3707320</wp:posOffset>
                </wp:positionH>
                <wp:positionV relativeFrom="paragraph">
                  <wp:posOffset>692785</wp:posOffset>
                </wp:positionV>
                <wp:extent cx="154940" cy="1883410"/>
                <wp:effectExtent l="0" t="6985" r="28575" b="28575"/>
                <wp:wrapNone/>
                <wp:docPr id="106" name="Right Brac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54940" cy="1883410"/>
                        </a:xfrm>
                        <a:prstGeom prst="rightBrace">
                          <a:avLst/>
                        </a:prstGeom>
                        <a:ln>
                          <a:solidFill>
                            <a:srgbClr val="438B2A"/>
                          </a:solidFill>
                        </a:ln>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C7430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6" o:spid="_x0000_s1026" type="#_x0000_t88" style="position:absolute;margin-left:291.9pt;margin-top:54.55pt;width:12.2pt;height:148.3pt;rotation:90;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" adj="148" strokecolor="#438b2a"/>
            </w:pict>
          </mc:Fallback>
        </mc:AlternateContent>
      </w:r>
      <w:r w:rsidRPr="00B07067">
        <w:rPr>
          <w:noProof/>
        </w:rPr>
        <mc:AlternateContent>
          <mc:Choice Requires="wps">
            <w:drawing>
              <wp:anchor distT="0" distB="0" distL="114300" distR="114300" simplePos="0" relativeHeight="251930624" behindDoc="0" locked="0" layoutInCell="1" allowOverlap="1" wp14:anchorId="1FE244D2" wp14:editId="575075E5">
                <wp:simplePos x="0" y="0"/>
                <wp:positionH relativeFrom="column">
                  <wp:posOffset>1729105</wp:posOffset>
                </wp:positionH>
                <wp:positionV relativeFrom="paragraph">
                  <wp:posOffset>1053655</wp:posOffset>
                </wp:positionV>
                <wp:extent cx="228600" cy="228600"/>
                <wp:effectExtent l="76200" t="57150" r="0" b="95250"/>
                <wp:wrapNone/>
                <wp:docPr id="108"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3FD4015" w14:textId="77777777" w:rsidR="004A5F36" w:rsidRPr="005E55EB" w:rsidRDefault="004A5F36" w:rsidP="001D30C8">
                            <w:pPr>
                              <w:jc w:val="cente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FE244D2" id="Oval 30" o:spid="_x0000_s1109" style="position:absolute;left:0;text-align:left;margin-left:136.15pt;margin-top:82.95pt;width:18pt;height:18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" fillcolor="#43b02a" stroked="f">
                <v:shadow on="t" color="black" opacity="22936f" origin=",.5" offset="0,.63889mm"/>
                <v:textbox inset="0,0,0,0">
                  <w:txbxContent>
                    <w:p w14:paraId="13FD4015" w14:textId="77777777" w:rsidR="004A5F36" w:rsidRPr="005E55EB" w:rsidRDefault="004A5F36" w:rsidP="001D30C8">
                      <w:pPr>
                        <w:jc w:val="center"/>
                        <w:rPr>
                          <w:color w:val="FFFFFF" w:themeColor="background1"/>
                          <w:sz w:val="18"/>
                          <w:szCs w:val="18"/>
                        </w:rPr>
                      </w:pPr>
                      <w:r>
                        <w:rPr>
                          <w:color w:val="FFFFFF" w:themeColor="background1"/>
                          <w:sz w:val="18"/>
                          <w:szCs w:val="18"/>
                        </w:rPr>
                        <w:t>10</w:t>
                      </w:r>
                    </w:p>
                  </w:txbxContent>
                </v:textbox>
              </v:oval>
            </w:pict>
          </mc:Fallback>
        </mc:AlternateContent>
      </w:r>
      <w:r w:rsidRPr="00B07067">
        <w:rPr>
          <w:noProof/>
        </w:rPr>
        <mc:AlternateContent>
          <mc:Choice Requires="wps">
            <w:drawing>
              <wp:anchor distT="0" distB="0" distL="114300" distR="114300" simplePos="0" relativeHeight="251929600" behindDoc="0" locked="0" layoutInCell="1" allowOverlap="1" wp14:anchorId="5D80F393" wp14:editId="02F21BDD">
                <wp:simplePos x="0" y="0"/>
                <wp:positionH relativeFrom="margin">
                  <wp:posOffset>6275705</wp:posOffset>
                </wp:positionH>
                <wp:positionV relativeFrom="paragraph">
                  <wp:posOffset>721995</wp:posOffset>
                </wp:positionV>
                <wp:extent cx="228600" cy="228600"/>
                <wp:effectExtent l="76200" t="57150" r="0" b="95250"/>
                <wp:wrapNone/>
                <wp:docPr id="109"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6B7F49B"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D80F393" id="Oval 31" o:spid="_x0000_s1110" style="position:absolute;left:0;text-align:left;margin-left:494.15pt;margin-top:56.85pt;width:18pt;height:1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" fillcolor="#43b02a" stroked="f">
                <v:shadow on="t" color="black" opacity="22936f" origin=",.5" offset="0,.63889mm"/>
                <v:textbox inset="0,0,0,0">
                  <w:txbxContent>
                    <w:p w14:paraId="36B7F49B"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v:textbox>
                <w10:wrap anchorx="margin"/>
              </v:oval>
            </w:pict>
          </mc:Fallback>
        </mc:AlternateContent>
      </w:r>
      <w:r w:rsidRPr="00B07067">
        <w:rPr>
          <w:noProof/>
        </w:rPr>
        <mc:AlternateContent>
          <mc:Choice Requires="wps">
            <w:drawing>
              <wp:anchor distT="0" distB="0" distL="114300" distR="114300" simplePos="0" relativeHeight="251928576" behindDoc="0" locked="0" layoutInCell="1" allowOverlap="1" wp14:anchorId="0F493EA3" wp14:editId="42C59AC7">
                <wp:simplePos x="0" y="0"/>
                <wp:positionH relativeFrom="column">
                  <wp:posOffset>5267960</wp:posOffset>
                </wp:positionH>
                <wp:positionV relativeFrom="paragraph">
                  <wp:posOffset>742950</wp:posOffset>
                </wp:positionV>
                <wp:extent cx="228600" cy="228600"/>
                <wp:effectExtent l="76200" t="57150" r="0" b="95250"/>
                <wp:wrapNone/>
                <wp:docPr id="11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4BB0FD7"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493EA3" id="Oval 32" o:spid="_x0000_s1111" style="position:absolute;left:0;text-align:left;margin-left:414.8pt;margin-top:58.5pt;width:18pt;height:1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" fillcolor="#43b02a" stroked="f">
                <v:shadow on="t" color="black" opacity="22936f" origin=",.5" offset="0,.63889mm"/>
                <v:textbox inset="0,0,0,0">
                  <w:txbxContent>
                    <w:p w14:paraId="24BB0FD7"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v:textbox>
              </v:oval>
            </w:pict>
          </mc:Fallback>
        </mc:AlternateContent>
      </w:r>
      <w:r w:rsidRPr="00B07067">
        <w:rPr>
          <w:noProof/>
        </w:rPr>
        <mc:AlternateContent>
          <mc:Choice Requires="wps">
            <w:drawing>
              <wp:anchor distT="0" distB="0" distL="114300" distR="114300" simplePos="0" relativeHeight="251927552" behindDoc="0" locked="0" layoutInCell="1" allowOverlap="1" wp14:anchorId="510B0C90" wp14:editId="1A854861">
                <wp:simplePos x="0" y="0"/>
                <wp:positionH relativeFrom="column">
                  <wp:posOffset>4116070</wp:posOffset>
                </wp:positionH>
                <wp:positionV relativeFrom="paragraph">
                  <wp:posOffset>667385</wp:posOffset>
                </wp:positionV>
                <wp:extent cx="228600" cy="228600"/>
                <wp:effectExtent l="76200" t="57150" r="0" b="95250"/>
                <wp:wrapNone/>
                <wp:docPr id="124"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1FB236B"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10B0C90" id="Oval 33" o:spid="_x0000_s1112" style="position:absolute;left:0;text-align:left;margin-left:324.1pt;margin-top:52.55pt;width:18pt;height:1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" fillcolor="#43b02a" stroked="f">
                <v:shadow on="t" color="black" opacity="22936f" origin=",.5" offset="0,.63889mm"/>
                <v:textbox inset="0,0,0,0">
                  <w:txbxContent>
                    <w:p w14:paraId="11FB236B"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v:textbox>
              </v:oval>
            </w:pict>
          </mc:Fallback>
        </mc:AlternateContent>
      </w:r>
      <w:r w:rsidRPr="00B07067">
        <w:rPr>
          <w:noProof/>
        </w:rPr>
        <mc:AlternateContent>
          <mc:Choice Requires="wps">
            <w:drawing>
              <wp:anchor distT="0" distB="0" distL="114300" distR="114300" simplePos="0" relativeHeight="251926528" behindDoc="0" locked="0" layoutInCell="1" allowOverlap="1" wp14:anchorId="51CAED87" wp14:editId="79EE437A">
                <wp:simplePos x="0" y="0"/>
                <wp:positionH relativeFrom="column">
                  <wp:posOffset>2941130</wp:posOffset>
                </wp:positionH>
                <wp:positionV relativeFrom="paragraph">
                  <wp:posOffset>734060</wp:posOffset>
                </wp:positionV>
                <wp:extent cx="228600" cy="228600"/>
                <wp:effectExtent l="76200" t="57150" r="0" b="95250"/>
                <wp:wrapNone/>
                <wp:docPr id="115"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91FB697"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1CAED87" id="Oval 34" o:spid="_x0000_s1113" style="position:absolute;left:0;text-align:left;margin-left:231.6pt;margin-top:57.8pt;width:18pt;height:18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" fillcolor="#43b02a" stroked="f">
                <v:shadow on="t" color="black" opacity="22936f" origin=",.5" offset="0,.63889mm"/>
                <v:textbox inset="0,0,0,0">
                  <w:txbxContent>
                    <w:p w14:paraId="491FB697"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v:textbox>
              </v:oval>
            </w:pict>
          </mc:Fallback>
        </mc:AlternateContent>
      </w:r>
      <w:r w:rsidRPr="00B07067">
        <w:rPr>
          <w:noProof/>
        </w:rPr>
        <mc:AlternateContent>
          <mc:Choice Requires="wps">
            <w:drawing>
              <wp:anchor distT="0" distB="0" distL="114300" distR="114300" simplePos="0" relativeHeight="251925504" behindDoc="0" locked="0" layoutInCell="1" allowOverlap="1" wp14:anchorId="55D825DA" wp14:editId="7C9B35BD">
                <wp:simplePos x="0" y="0"/>
                <wp:positionH relativeFrom="leftMargin">
                  <wp:posOffset>743585</wp:posOffset>
                </wp:positionH>
                <wp:positionV relativeFrom="paragraph">
                  <wp:posOffset>802005</wp:posOffset>
                </wp:positionV>
                <wp:extent cx="228600" cy="228600"/>
                <wp:effectExtent l="76200" t="57150" r="0" b="95250"/>
                <wp:wrapNone/>
                <wp:docPr id="123"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26CD55D"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5D825DA" id="Oval 35" o:spid="_x0000_s1114" style="position:absolute;left:0;text-align:left;margin-left:58.55pt;margin-top:63.15pt;width:18pt;height:18pt;z-index:251925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" fillcolor="#43b02a" stroked="f">
                <v:shadow on="t" color="black" opacity="22936f" origin=",.5" offset="0,.63889mm"/>
                <v:textbox inset="0,0,0,0">
                  <w:txbxContent>
                    <w:p w14:paraId="026CD55D"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v:textbox>
                <w10:wrap anchorx="margin"/>
              </v:oval>
            </w:pict>
          </mc:Fallback>
        </mc:AlternateContent>
      </w:r>
      <w:r w:rsidRPr="00B07067">
        <w:rPr>
          <w:noProof/>
        </w:rPr>
        <mc:AlternateContent>
          <mc:Choice Requires="wps">
            <w:drawing>
              <wp:anchor distT="0" distB="0" distL="114300" distR="114300" simplePos="0" relativeHeight="251922432" behindDoc="0" locked="0" layoutInCell="1" allowOverlap="1" wp14:anchorId="2C9409DD" wp14:editId="1A59AC48">
                <wp:simplePos x="0" y="0"/>
                <wp:positionH relativeFrom="column">
                  <wp:posOffset>2306320</wp:posOffset>
                </wp:positionH>
                <wp:positionV relativeFrom="paragraph">
                  <wp:posOffset>427990</wp:posOffset>
                </wp:positionV>
                <wp:extent cx="228600" cy="228600"/>
                <wp:effectExtent l="76200" t="57150" r="0" b="95250"/>
                <wp:wrapNone/>
                <wp:docPr id="119"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BD9F96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C9409DD" id="Oval 38" o:spid="_x0000_s1115" style="position:absolute;left:0;text-align:left;margin-left:181.6pt;margin-top:33.7pt;width:18pt;height:1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" fillcolor="#43b02a" stroked="f">
                <v:shadow on="t" color="black" opacity="22936f" origin=",.5" offset="0,.63889mm"/>
                <v:textbox inset="0,0,0,0">
                  <w:txbxContent>
                    <w:p w14:paraId="1BD9F96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v:textbox>
              </v:oval>
            </w:pict>
          </mc:Fallback>
        </mc:AlternateContent>
      </w:r>
      <w:r w:rsidRPr="00B07067">
        <w:rPr>
          <w:noProof/>
        </w:rPr>
        <mc:AlternateContent>
          <mc:Choice Requires="wps">
            <w:drawing>
              <wp:anchor distT="0" distB="0" distL="114300" distR="114300" simplePos="0" relativeHeight="251923456" behindDoc="0" locked="0" layoutInCell="1" allowOverlap="1" wp14:anchorId="1FD17399" wp14:editId="3677508B">
                <wp:simplePos x="0" y="0"/>
                <wp:positionH relativeFrom="column">
                  <wp:posOffset>3086100</wp:posOffset>
                </wp:positionH>
                <wp:positionV relativeFrom="paragraph">
                  <wp:posOffset>463971</wp:posOffset>
                </wp:positionV>
                <wp:extent cx="228600" cy="228600"/>
                <wp:effectExtent l="76200" t="57150" r="0" b="95250"/>
                <wp:wrapNone/>
                <wp:docPr id="118"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429B204"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FD17399" id="Oval 37" o:spid="_x0000_s1116" style="position:absolute;left:0;text-align:left;margin-left:243pt;margin-top:36.55pt;width:18pt;height:1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" fillcolor="#43b02a" stroked="f">
                <v:shadow on="t" color="black" opacity="22936f" origin=",.5" offset="0,.63889mm"/>
                <v:textbox inset="0,0,0,0">
                  <w:txbxContent>
                    <w:p w14:paraId="5429B204"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v:textbox>
              </v:oval>
            </w:pict>
          </mc:Fallback>
        </mc:AlternateContent>
      </w:r>
      <w:r w:rsidRPr="00B07067">
        <w:rPr>
          <w:noProof/>
        </w:rPr>
        <mc:AlternateContent>
          <mc:Choice Requires="wps">
            <w:drawing>
              <wp:anchor distT="0" distB="0" distL="114300" distR="114300" simplePos="0" relativeHeight="251921408" behindDoc="0" locked="0" layoutInCell="1" allowOverlap="1" wp14:anchorId="1614880F" wp14:editId="05A0291C">
                <wp:simplePos x="0" y="0"/>
                <wp:positionH relativeFrom="column">
                  <wp:posOffset>336550</wp:posOffset>
                </wp:positionH>
                <wp:positionV relativeFrom="paragraph">
                  <wp:posOffset>235585</wp:posOffset>
                </wp:positionV>
                <wp:extent cx="228600" cy="228600"/>
                <wp:effectExtent l="76200" t="57150" r="0" b="95250"/>
                <wp:wrapNone/>
                <wp:docPr id="117"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630CD9A"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14880F" id="Oval 39" o:spid="_x0000_s1117" style="position:absolute;left:0;text-align:left;margin-left:26.5pt;margin-top:18.55pt;width:18pt;height:18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" fillcolor="#43b02a" stroked="f">
                <v:shadow on="t" color="black" opacity="22936f" origin=",.5" offset="0,.63889mm"/>
                <v:textbox inset="0,0,0,0">
                  <w:txbxContent>
                    <w:p w14:paraId="3630CD9A" w14:textId="77777777" w:rsidR="004A5F36" w:rsidRPr="005E55EB" w:rsidRDefault="004A5F36" w:rsidP="001D30C8">
                      <w:pPr>
                        <w:jc w:val="center"/>
                        <w:rPr>
                          <w:color w:val="FFFFFF" w:themeColor="background1"/>
                          <w:sz w:val="18"/>
                          <w:szCs w:val="18"/>
                        </w:rPr>
                      </w:pPr>
                      <w:r w:rsidRPr="005E55EB">
                        <w:rPr>
                          <w:color w:val="FFFFFF" w:themeColor="background1"/>
                          <w:sz w:val="18"/>
                          <w:szCs w:val="18"/>
                        </w:rPr>
                        <w:t>1</w:t>
                      </w:r>
                    </w:p>
                  </w:txbxContent>
                </v:textbox>
              </v:oval>
            </w:pict>
          </mc:Fallback>
        </mc:AlternateContent>
      </w:r>
      <w:r w:rsidR="007F6218" w:rsidRPr="00B07067">
        <w:rPr>
          <w:noProof/>
        </w:rPr>
        <mc:AlternateContent>
          <mc:Choice Requires="wps">
            <w:drawing>
              <wp:anchor distT="0" distB="0" distL="114300" distR="114300" simplePos="0" relativeHeight="251924480" behindDoc="0" locked="0" layoutInCell="1" allowOverlap="1" wp14:anchorId="3F68FB61" wp14:editId="5D956F83">
                <wp:simplePos x="0" y="0"/>
                <wp:positionH relativeFrom="rightMargin">
                  <wp:posOffset>-685800</wp:posOffset>
                </wp:positionH>
                <wp:positionV relativeFrom="paragraph">
                  <wp:posOffset>464185</wp:posOffset>
                </wp:positionV>
                <wp:extent cx="228600" cy="228600"/>
                <wp:effectExtent l="76200" t="50800" r="0" b="101600"/>
                <wp:wrapNone/>
                <wp:docPr id="11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A8CDDC3"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F68FB61" id="Oval 36" o:spid="_x0000_s1118" style="position:absolute;left:0;text-align:left;margin-left:-54pt;margin-top:36.55pt;width:18pt;height:18pt;z-index:251924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" fillcolor="#43b02a" stroked="f">
                <v:shadow on="t" color="black" opacity="22936f" origin=",.5" offset="0,.63889mm"/>
                <v:textbox inset="0,0,0,0">
                  <w:txbxContent>
                    <w:p w14:paraId="5A8CDDC3"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v:textbox>
                <w10:wrap anchorx="margin"/>
              </v:oval>
            </w:pict>
          </mc:Fallback>
        </mc:AlternateContent>
      </w:r>
      <w:r w:rsidR="000214E5">
        <w:rPr>
          <w:noProof/>
        </w:rPr>
        <w:drawing>
          <wp:inline distT="0" distB="0" distL="0" distR="0" wp14:anchorId="5B4810BC" wp14:editId="5D8D7386">
            <wp:extent cx="6035040" cy="4313043"/>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kimelman:Downloads:dAndI:IAB LOS_041515.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035040" cy="4313043"/>
                    </a:xfrm>
                    <a:prstGeom prst="rect">
                      <a:avLst/>
                    </a:prstGeom>
                    <a:noFill/>
                    <a:ln>
                      <a:noFill/>
                    </a:ln>
                  </pic:spPr>
                </pic:pic>
              </a:graphicData>
            </a:graphic>
          </wp:inline>
        </w:drawing>
      </w:r>
    </w:p>
    <w:p w14:paraId="02ED7DE1" w14:textId="77777777" w:rsidR="0025271E" w:rsidRDefault="0025271E" w:rsidP="00093747"/>
    <w:p w14:paraId="619F04ED" w14:textId="3DB69EE8" w:rsidR="001D30C8" w:rsidRPr="00B07067" w:rsidRDefault="001D30C8" w:rsidP="00093747"/>
    <w:p w14:paraId="2C8CE44C" w14:textId="21FB09F8" w:rsidR="001D30C8" w:rsidRPr="00B07067" w:rsidRDefault="009838B1" w:rsidP="009838B1">
      <w:pPr>
        <w:ind w:left="720"/>
      </w:pPr>
      <w:r w:rsidRPr="00B07067">
        <w:rPr>
          <w:noProof/>
        </w:rPr>
        <mc:AlternateContent>
          <mc:Choice Requires="wps">
            <w:drawing>
              <wp:anchor distT="0" distB="0" distL="114300" distR="114300" simplePos="0" relativeHeight="251935744" behindDoc="0" locked="0" layoutInCell="1" allowOverlap="1" wp14:anchorId="774D05F4" wp14:editId="1D8AEFB0">
                <wp:simplePos x="0" y="0"/>
                <wp:positionH relativeFrom="column">
                  <wp:posOffset>4345940</wp:posOffset>
                </wp:positionH>
                <wp:positionV relativeFrom="paragraph">
                  <wp:posOffset>962660</wp:posOffset>
                </wp:positionV>
                <wp:extent cx="228600" cy="228600"/>
                <wp:effectExtent l="76200" t="57150" r="0" b="95250"/>
                <wp:wrapNone/>
                <wp:docPr id="125"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AC022CA" w14:textId="77777777" w:rsidR="004A5F36" w:rsidRPr="005E55EB" w:rsidRDefault="004A5F36" w:rsidP="001D30C8">
                            <w:pPr>
                              <w:jc w:val="center"/>
                              <w:rPr>
                                <w:color w:val="FFFFFF" w:themeColor="background1"/>
                                <w:sz w:val="18"/>
                                <w:szCs w:val="18"/>
                              </w:rPr>
                            </w:pPr>
                            <w:r>
                              <w:rPr>
                                <w:color w:val="FFFFFF" w:themeColor="background1"/>
                                <w:sz w:val="18"/>
                                <w:szCs w:val="18"/>
                              </w:rPr>
                              <w:t>14</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74D05F4" id="Oval 40" o:spid="_x0000_s1119" style="position:absolute;left:0;text-align:left;margin-left:342.2pt;margin-top:75.8pt;width:18pt;height:1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" fillcolor="#43b02a" stroked="f">
                <v:shadow on="t" color="black" opacity="22936f" origin=",.5" offset="0,.63889mm"/>
                <v:textbox inset="0,0,0,0">
                  <w:txbxContent>
                    <w:p w14:paraId="5AC022CA" w14:textId="77777777" w:rsidR="004A5F36" w:rsidRPr="005E55EB" w:rsidRDefault="004A5F36" w:rsidP="001D30C8">
                      <w:pPr>
                        <w:jc w:val="center"/>
                        <w:rPr>
                          <w:color w:val="FFFFFF" w:themeColor="background1"/>
                          <w:sz w:val="18"/>
                          <w:szCs w:val="18"/>
                        </w:rPr>
                      </w:pPr>
                      <w:r>
                        <w:rPr>
                          <w:color w:val="FFFFFF" w:themeColor="background1"/>
                          <w:sz w:val="18"/>
                          <w:szCs w:val="18"/>
                        </w:rPr>
                        <w:t>14</w:t>
                      </w:r>
                    </w:p>
                  </w:txbxContent>
                </v:textbox>
              </v:oval>
            </w:pict>
          </mc:Fallback>
        </mc:AlternateContent>
      </w:r>
      <w:r w:rsidR="00A95B17">
        <w:rPr>
          <w:noProof/>
        </w:rPr>
        <w:t xml:space="preserve"> </w:t>
      </w:r>
      <w:r w:rsidR="001D30C8" w:rsidRPr="00B07067">
        <w:rPr>
          <w:noProof/>
        </w:rPr>
        <w:drawing>
          <wp:inline distT="0" distB="0" distL="0" distR="0" wp14:anchorId="19AA3960" wp14:editId="11BF61DC">
            <wp:extent cx="6035040" cy="3214582"/>
            <wp:effectExtent l="0" t="0" r="381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035040" cy="3214582"/>
                    </a:xfrm>
                    <a:prstGeom prst="rect">
                      <a:avLst/>
                    </a:prstGeom>
                  </pic:spPr>
                </pic:pic>
              </a:graphicData>
            </a:graphic>
          </wp:inline>
        </w:drawing>
      </w:r>
    </w:p>
    <w:p w14:paraId="341EF62D" w14:textId="77777777" w:rsidR="001D30C8" w:rsidRPr="00B07067" w:rsidRDefault="001D30C8" w:rsidP="00093747"/>
    <w:p w14:paraId="22D6E987" w14:textId="67150A05" w:rsidR="001D30C8" w:rsidRPr="00B07067" w:rsidRDefault="007F6218" w:rsidP="000C74C0">
      <w:pPr>
        <w:ind w:left="720"/>
      </w:pPr>
      <w:r w:rsidRPr="00B07067">
        <w:rPr>
          <w:noProof/>
        </w:rPr>
        <mc:AlternateContent>
          <mc:Choice Requires="wps">
            <w:drawing>
              <wp:anchor distT="0" distB="0" distL="114300" distR="114300" simplePos="0" relativeHeight="251936768" behindDoc="0" locked="0" layoutInCell="1" allowOverlap="1" wp14:anchorId="4B80F3D2" wp14:editId="258B1446">
                <wp:simplePos x="0" y="0"/>
                <wp:positionH relativeFrom="margin">
                  <wp:posOffset>5575935</wp:posOffset>
                </wp:positionH>
                <wp:positionV relativeFrom="paragraph">
                  <wp:posOffset>939990</wp:posOffset>
                </wp:positionV>
                <wp:extent cx="228600" cy="228600"/>
                <wp:effectExtent l="76200" t="57150" r="0" b="95250"/>
                <wp:wrapNone/>
                <wp:docPr id="12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15655EB" w14:textId="77777777" w:rsidR="004A5F36" w:rsidRPr="005E55EB" w:rsidRDefault="004A5F36" w:rsidP="001D30C8">
                            <w:pPr>
                              <w:jc w:val="center"/>
                              <w:rPr>
                                <w:color w:val="FFFFFF" w:themeColor="background1"/>
                                <w:sz w:val="18"/>
                                <w:szCs w:val="18"/>
                              </w:rPr>
                            </w:pPr>
                            <w:r>
                              <w:rPr>
                                <w:color w:val="FFFFFF" w:themeColor="background1"/>
                                <w:sz w:val="18"/>
                                <w:szCs w:val="18"/>
                              </w:rPr>
                              <w:t>15</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B80F3D2" id="Oval 41" o:spid="_x0000_s1120" style="position:absolute;left:0;text-align:left;margin-left:439.05pt;margin-top:74pt;width:18pt;height:18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" fillcolor="#43b02a" stroked="f">
                <v:shadow on="t" color="black" opacity="22936f" origin=",.5" offset="0,.63889mm"/>
                <v:textbox inset="0,0,0,0">
                  <w:txbxContent>
                    <w:p w14:paraId="315655EB" w14:textId="77777777" w:rsidR="004A5F36" w:rsidRPr="005E55EB" w:rsidRDefault="004A5F36" w:rsidP="001D30C8">
                      <w:pPr>
                        <w:jc w:val="center"/>
                        <w:rPr>
                          <w:color w:val="FFFFFF" w:themeColor="background1"/>
                          <w:sz w:val="18"/>
                          <w:szCs w:val="18"/>
                        </w:rPr>
                      </w:pPr>
                      <w:r>
                        <w:rPr>
                          <w:color w:val="FFFFFF" w:themeColor="background1"/>
                          <w:sz w:val="18"/>
                          <w:szCs w:val="18"/>
                        </w:rPr>
                        <w:t>15</w:t>
                      </w:r>
                    </w:p>
                  </w:txbxContent>
                </v:textbox>
                <w10:wrap anchorx="margin"/>
              </v:oval>
            </w:pict>
          </mc:Fallback>
        </mc:AlternateContent>
      </w:r>
      <w:r w:rsidR="001D30C8" w:rsidRPr="00B07067">
        <w:rPr>
          <w:noProof/>
        </w:rPr>
        <w:drawing>
          <wp:inline distT="0" distB="0" distL="0" distR="0" wp14:anchorId="547ADBA6" wp14:editId="03119D50">
            <wp:extent cx="6127668" cy="1125489"/>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127668" cy="1125489"/>
                    </a:xfrm>
                    <a:prstGeom prst="rect">
                      <a:avLst/>
                    </a:prstGeom>
                  </pic:spPr>
                </pic:pic>
              </a:graphicData>
            </a:graphic>
          </wp:inline>
        </w:drawing>
      </w:r>
    </w:p>
    <w:p w14:paraId="29C996F8" w14:textId="6FE0BF14" w:rsidR="001D30C8" w:rsidRPr="00B07067" w:rsidRDefault="001D30C8" w:rsidP="00812CAC">
      <w:pPr>
        <w:pStyle w:val="Caption"/>
        <w:ind w:left="720"/>
      </w:pPr>
      <w:bookmarkStart w:id="73" w:name="_Toc291348632"/>
      <w:r w:rsidRPr="00B07067">
        <w:t xml:space="preserve">Figure </w:t>
      </w:r>
      <w:r w:rsidR="009223FF">
        <w:fldChar w:fldCharType="begin"/>
      </w:r>
      <w:r w:rsidR="009223FF">
        <w:instrText xml:space="preserve"> SEQ Figure \* ARABIC </w:instrText>
      </w:r>
      <w:r w:rsidR="009223FF">
        <w:fldChar w:fldCharType="separate"/>
      </w:r>
      <w:r w:rsidR="005E321A">
        <w:rPr>
          <w:noProof/>
        </w:rPr>
        <w:t>27</w:t>
      </w:r>
      <w:r w:rsidR="009223FF">
        <w:rPr>
          <w:noProof/>
        </w:rPr>
        <w:fldChar w:fldCharType="end"/>
      </w:r>
      <w:r w:rsidRPr="00B07067">
        <w:t xml:space="preserve"> – IAB </w:t>
      </w:r>
      <w:r w:rsidR="00E20CE4">
        <w:t>List of Students by Assessment GRADE</w:t>
      </w:r>
      <w:bookmarkEnd w:id="73"/>
    </w:p>
    <w:p w14:paraId="35B1610A" w14:textId="77777777" w:rsidR="001D30C8" w:rsidRPr="00B07067" w:rsidRDefault="001D30C8" w:rsidP="001D30C8"/>
    <w:p w14:paraId="70E49844" w14:textId="77777777" w:rsidR="001D30C8" w:rsidRPr="00B07067" w:rsidRDefault="001D30C8" w:rsidP="004D609F">
      <w:pPr>
        <w:pStyle w:val="Heading4"/>
      </w:pPr>
      <w:r w:rsidRPr="00B07067">
        <w:t>Report Features</w:t>
      </w:r>
    </w:p>
    <w:tbl>
      <w:tblPr>
        <w:tblW w:w="5000" w:type="pct"/>
        <w:tblCellMar>
          <w:left w:w="115" w:type="dxa"/>
          <w:right w:w="115" w:type="dxa"/>
        </w:tblCellMar>
        <w:tblLook w:val="04A0" w:firstRow="1" w:lastRow="0" w:firstColumn="1" w:lastColumn="0" w:noHBand="0" w:noVBand="1"/>
      </w:tblPr>
      <w:tblGrid>
        <w:gridCol w:w="918"/>
        <w:gridCol w:w="10112"/>
      </w:tblGrid>
      <w:tr w:rsidR="001D30C8" w:rsidRPr="00B07067" w14:paraId="211AF893" w14:textId="77777777" w:rsidTr="007958F3">
        <w:trPr>
          <w:trHeight w:val="480"/>
        </w:trPr>
        <w:tc>
          <w:tcPr>
            <w:tcW w:w="416" w:type="pct"/>
            <w:vAlign w:val="center"/>
          </w:tcPr>
          <w:p w14:paraId="0CB26E87"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00177024" wp14:editId="1E35CABB">
                      <wp:extent cx="228600" cy="228600"/>
                      <wp:effectExtent l="76200" t="76200" r="101600" b="127000"/>
                      <wp:docPr id="126" name="Oval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ABE1550" w14:textId="77777777" w:rsidR="004A5F36" w:rsidRPr="005E55EB" w:rsidRDefault="004A5F36" w:rsidP="001D30C8">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00177024" id="_x0000_s112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GiLJKB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5ABE1550" w14:textId="77777777" w:rsidR="004A5F36" w:rsidRPr="005E55EB" w:rsidRDefault="004A5F36" w:rsidP="001D30C8">
                            <w:pPr>
                              <w:jc w:val="center"/>
                              <w:rPr>
                                <w:color w:val="FFFFFF" w:themeColor="background1"/>
                                <w:sz w:val="18"/>
                                <w:szCs w:val="18"/>
                              </w:rPr>
                            </w:pPr>
                            <w:r>
                              <w:rPr>
                                <w:color w:val="FFFFFF" w:themeColor="background1"/>
                                <w:sz w:val="18"/>
                                <w:szCs w:val="18"/>
                              </w:rPr>
                              <w:t>1</w:t>
                            </w:r>
                          </w:p>
                        </w:txbxContent>
                      </v:textbox>
                      <w10:anchorlock/>
                    </v:oval>
                  </w:pict>
                </mc:Fallback>
              </mc:AlternateContent>
            </w:r>
          </w:p>
        </w:tc>
        <w:tc>
          <w:tcPr>
            <w:tcW w:w="4584" w:type="pct"/>
            <w:shd w:val="clear" w:color="auto" w:fill="auto"/>
            <w:vAlign w:val="center"/>
            <w:hideMark/>
          </w:tcPr>
          <w:p w14:paraId="3446F468"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Breadcrumb</w:t>
            </w:r>
            <w:r w:rsidRPr="00B07067">
              <w:rPr>
                <w:rFonts w:eastAsia="Times New Roman" w:cs="Times New Roman"/>
                <w:color w:val="000000"/>
                <w:szCs w:val="22"/>
              </w:rPr>
              <w:t>: At the top of the page, users can navigate back to the School, District, and State level reports.</w:t>
            </w:r>
          </w:p>
        </w:tc>
      </w:tr>
      <w:tr w:rsidR="001D30C8" w:rsidRPr="00B07067" w14:paraId="1C78BC82" w14:textId="77777777" w:rsidTr="007958F3">
        <w:trPr>
          <w:trHeight w:val="910"/>
        </w:trPr>
        <w:tc>
          <w:tcPr>
            <w:tcW w:w="416" w:type="pct"/>
            <w:vAlign w:val="center"/>
          </w:tcPr>
          <w:p w14:paraId="22BEDB1F"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10AF1D83" wp14:editId="290BE6D5">
                      <wp:extent cx="228600" cy="228600"/>
                      <wp:effectExtent l="76200" t="76200" r="101600" b="127000"/>
                      <wp:docPr id="331"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69E1DB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10AF1D83" id="_x0000_s112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JYAYgh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669E1DB6" w14:textId="77777777" w:rsidR="004A5F36" w:rsidRPr="005E55EB" w:rsidRDefault="004A5F36" w:rsidP="001D30C8">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584" w:type="pct"/>
            <w:shd w:val="clear" w:color="auto" w:fill="auto"/>
            <w:vAlign w:val="center"/>
            <w:hideMark/>
          </w:tcPr>
          <w:p w14:paraId="0EE90530"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Report Information</w:t>
            </w:r>
            <w:r w:rsidRPr="00B07067">
              <w:rPr>
                <w:rFonts w:eastAsia="Times New Roman" w:cs="Times New Roman"/>
                <w:color w:val="000000"/>
                <w:szCs w:val="22"/>
              </w:rPr>
              <w:t>: Detailed report information regarding the report’s purpose and its prospective uses is accessible by pausing on or clicking the “i” information icon next to the report’s title.</w:t>
            </w:r>
          </w:p>
        </w:tc>
      </w:tr>
      <w:tr w:rsidR="001D30C8" w:rsidRPr="00B07067" w14:paraId="3CC12B04" w14:textId="77777777" w:rsidTr="007958F3">
        <w:trPr>
          <w:trHeight w:val="613"/>
        </w:trPr>
        <w:tc>
          <w:tcPr>
            <w:tcW w:w="416" w:type="pct"/>
            <w:vAlign w:val="center"/>
          </w:tcPr>
          <w:p w14:paraId="5EE4984C"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48A354B7" wp14:editId="3CF5DA6E">
                      <wp:extent cx="228600" cy="228600"/>
                      <wp:effectExtent l="76200" t="76200" r="101600" b="127000"/>
                      <wp:docPr id="332"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205C178"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48A354B7" id="_x0000_s112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GNx9fp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6205C178" w14:textId="77777777" w:rsidR="004A5F36" w:rsidRPr="005E55EB" w:rsidRDefault="004A5F36" w:rsidP="001D30C8">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584" w:type="pct"/>
            <w:shd w:val="clear" w:color="auto" w:fill="auto"/>
            <w:vAlign w:val="center"/>
            <w:hideMark/>
          </w:tcPr>
          <w:p w14:paraId="02B389FC"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Download</w:t>
            </w:r>
            <w:r w:rsidRPr="00B07067">
              <w:rPr>
                <w:rFonts w:eastAsia="Times New Roman" w:cs="Times New Roman"/>
                <w:color w:val="000000"/>
                <w:szCs w:val="22"/>
              </w:rPr>
              <w:t>: The Download button allows users to download the current page as a CSV file or to download the Individual Student Reports of the listed students.</w:t>
            </w:r>
          </w:p>
        </w:tc>
      </w:tr>
      <w:tr w:rsidR="001D30C8" w:rsidRPr="00B07067" w14:paraId="549171FC" w14:textId="77777777" w:rsidTr="007958F3">
        <w:trPr>
          <w:trHeight w:val="640"/>
        </w:trPr>
        <w:tc>
          <w:tcPr>
            <w:tcW w:w="416" w:type="pct"/>
            <w:vAlign w:val="center"/>
          </w:tcPr>
          <w:p w14:paraId="599C0136"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3EC981A8" wp14:editId="537FDFC0">
                      <wp:extent cx="228600" cy="236855"/>
                      <wp:effectExtent l="76200" t="76200" r="101600" b="131445"/>
                      <wp:docPr id="333"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26B4A65"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3EC981A8" id="_x0000_s1124"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" fillcolor="#43b02a" stroked="f">
                      <v:shadow on="t" color="black" opacity="22936f" origin=",.5" offset="0,.63889mm"/>
                      <v:textbox inset="0,0,0,0">
                        <w:txbxContent>
                          <w:p w14:paraId="426B4A65" w14:textId="77777777" w:rsidR="004A5F36" w:rsidRPr="005E55EB" w:rsidRDefault="004A5F36" w:rsidP="001D30C8">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584" w:type="pct"/>
            <w:shd w:val="clear" w:color="auto" w:fill="auto"/>
            <w:vAlign w:val="center"/>
            <w:hideMark/>
          </w:tcPr>
          <w:p w14:paraId="50E74D68"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Find a student</w:t>
            </w:r>
            <w:r w:rsidRPr="00B07067">
              <w:rPr>
                <w:rFonts w:eastAsia="Times New Roman" w:cs="Times New Roman"/>
                <w:color w:val="000000"/>
                <w:szCs w:val="22"/>
              </w:rPr>
              <w:t>: A text input field that allows users to search the current page for a student’s name.</w:t>
            </w:r>
          </w:p>
        </w:tc>
      </w:tr>
      <w:tr w:rsidR="001D30C8" w:rsidRPr="00B07067" w14:paraId="6210A833" w14:textId="77777777" w:rsidTr="007958F3">
        <w:trPr>
          <w:trHeight w:val="649"/>
        </w:trPr>
        <w:tc>
          <w:tcPr>
            <w:tcW w:w="416" w:type="pct"/>
            <w:vAlign w:val="center"/>
          </w:tcPr>
          <w:p w14:paraId="6ACEBD44"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6BB79ACB" wp14:editId="7DBA59F9">
                      <wp:extent cx="228600" cy="228600"/>
                      <wp:effectExtent l="76200" t="76200" r="101600" b="127000"/>
                      <wp:docPr id="334"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E4DB0AC"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6BB79ACB" id="_x0000_s112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BVJ/wl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2E4DB0AC" w14:textId="77777777" w:rsidR="004A5F36" w:rsidRPr="005E55EB" w:rsidRDefault="004A5F36" w:rsidP="001D30C8">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584" w:type="pct"/>
            <w:shd w:val="clear" w:color="auto" w:fill="auto"/>
            <w:vAlign w:val="center"/>
            <w:hideMark/>
          </w:tcPr>
          <w:p w14:paraId="183FC90D" w14:textId="7D547104" w:rsidR="001D30C8" w:rsidRPr="00B07067" w:rsidRDefault="001D30C8" w:rsidP="007958F3">
            <w:pPr>
              <w:rPr>
                <w:rFonts w:eastAsia="Times New Roman" w:cs="Times New Roman"/>
                <w:color w:val="000000"/>
                <w:szCs w:val="22"/>
              </w:rPr>
            </w:pPr>
            <w:r w:rsidRPr="00B07067">
              <w:rPr>
                <w:rFonts w:eastAsia="Times New Roman" w:cs="Times New Roman"/>
                <w:b/>
                <w:bCs/>
                <w:color w:val="000000"/>
                <w:szCs w:val="22"/>
              </w:rPr>
              <w:t>Assessment / Academic Year Selector</w:t>
            </w:r>
            <w:r w:rsidRPr="00B07067">
              <w:rPr>
                <w:rFonts w:eastAsia="Times New Roman" w:cs="Times New Roman"/>
                <w:color w:val="000000"/>
                <w:szCs w:val="22"/>
              </w:rPr>
              <w:t>: A drop-down list of all assessments that the students have taken, organized by assessment type (Summative or Interim Comprehensive) and date administered. Drop-down also allows selection of other academic years for which there is available assessment data.</w:t>
            </w:r>
          </w:p>
        </w:tc>
      </w:tr>
      <w:tr w:rsidR="001D30C8" w:rsidRPr="00B07067" w14:paraId="415CE37C" w14:textId="77777777" w:rsidTr="007958F3">
        <w:trPr>
          <w:trHeight w:val="640"/>
        </w:trPr>
        <w:tc>
          <w:tcPr>
            <w:tcW w:w="416" w:type="pct"/>
            <w:vAlign w:val="center"/>
          </w:tcPr>
          <w:p w14:paraId="34119A60"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711AABF3" wp14:editId="27438B48">
                      <wp:extent cx="228600" cy="228600"/>
                      <wp:effectExtent l="76200" t="76200" r="101600" b="127000"/>
                      <wp:docPr id="338"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9D93170"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711AABF3" id="_x0000_s112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Fh4b15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39D93170" w14:textId="77777777" w:rsidR="004A5F36" w:rsidRPr="005E55EB" w:rsidRDefault="004A5F36" w:rsidP="001D30C8">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584" w:type="pct"/>
            <w:shd w:val="clear" w:color="auto" w:fill="auto"/>
            <w:vAlign w:val="center"/>
          </w:tcPr>
          <w:p w14:paraId="225C134B" w14:textId="77777777" w:rsidR="001D30C8" w:rsidRPr="00B07067" w:rsidRDefault="001D30C8" w:rsidP="007958F3">
            <w:pPr>
              <w:rPr>
                <w:rFonts w:eastAsia="Times New Roman" w:cs="Times New Roman"/>
                <w:color w:val="000000"/>
                <w:szCs w:val="22"/>
              </w:rPr>
            </w:pPr>
            <w:r w:rsidRPr="00B07067">
              <w:rPr>
                <w:rFonts w:eastAsia="Times New Roman" w:cs="Times New Roman"/>
                <w:b/>
                <w:bCs/>
                <w:color w:val="000000"/>
                <w:szCs w:val="22"/>
              </w:rPr>
              <w:t>Interim Report Information</w:t>
            </w:r>
            <w:r w:rsidRPr="00B07067">
              <w:rPr>
                <w:rFonts w:eastAsia="Times New Roman" w:cs="Times New Roman"/>
                <w:bCs/>
                <w:color w:val="000000"/>
                <w:szCs w:val="22"/>
              </w:rPr>
              <w:t>: Important information from Smarter Balanced on the qualification of interim results.</w:t>
            </w:r>
          </w:p>
        </w:tc>
      </w:tr>
      <w:tr w:rsidR="001D30C8" w:rsidRPr="00B07067" w14:paraId="24CE2A0D" w14:textId="77777777" w:rsidTr="007958F3">
        <w:trPr>
          <w:trHeight w:val="80"/>
        </w:trPr>
        <w:tc>
          <w:tcPr>
            <w:tcW w:w="416" w:type="pct"/>
            <w:vAlign w:val="center"/>
          </w:tcPr>
          <w:p w14:paraId="238FF194"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65430253" wp14:editId="56BD1AB2">
                      <wp:extent cx="228600" cy="228600"/>
                      <wp:effectExtent l="76200" t="76200" r="101600" b="127000"/>
                      <wp:docPr id="340"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CBCB5B4"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65430253" id="_x0000_s112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" fillcolor="#43b02a" stroked="f">
                      <v:shadow on="t" color="black" opacity="22936f" origin=",.5" offset="0,.63889mm"/>
                      <v:textbox inset="0,0,0,0">
                        <w:txbxContent>
                          <w:p w14:paraId="2CBCB5B4" w14:textId="77777777" w:rsidR="004A5F36" w:rsidRPr="005E55EB" w:rsidRDefault="004A5F36" w:rsidP="001D30C8">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584" w:type="pct"/>
            <w:shd w:val="clear" w:color="auto" w:fill="auto"/>
            <w:vAlign w:val="center"/>
          </w:tcPr>
          <w:p w14:paraId="643372F6"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Subject Selector</w:t>
            </w:r>
            <w:r w:rsidRPr="00B07067">
              <w:rPr>
                <w:rFonts w:eastAsia="Times New Roman" w:cs="Times New Roman"/>
                <w:color w:val="000000"/>
                <w:szCs w:val="22"/>
              </w:rPr>
              <w:t>: The Subject Selector allows users to view results for Mathematics or for ELA/Literacy.</w:t>
            </w:r>
          </w:p>
        </w:tc>
      </w:tr>
      <w:tr w:rsidR="001D30C8" w:rsidRPr="00B07067" w14:paraId="7801418F" w14:textId="77777777" w:rsidTr="007958F3">
        <w:trPr>
          <w:trHeight w:val="183"/>
        </w:trPr>
        <w:tc>
          <w:tcPr>
            <w:tcW w:w="416" w:type="pct"/>
            <w:vAlign w:val="center"/>
          </w:tcPr>
          <w:p w14:paraId="142FF0AB"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2FB5F1C3" wp14:editId="72088A2C">
                      <wp:extent cx="228600" cy="228600"/>
                      <wp:effectExtent l="76200" t="76200" r="101600" b="127000"/>
                      <wp:docPr id="341"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A5A9EC4"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2FB5F1C3" id="_x0000_s112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GzAaDh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5A5A9EC4" w14:textId="77777777" w:rsidR="004A5F36" w:rsidRPr="005E55EB" w:rsidRDefault="004A5F36" w:rsidP="001D30C8">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584" w:type="pct"/>
            <w:shd w:val="clear" w:color="auto" w:fill="auto"/>
            <w:vAlign w:val="center"/>
          </w:tcPr>
          <w:p w14:paraId="0E308F97"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Legend</w:t>
            </w:r>
            <w:r w:rsidRPr="00B07067">
              <w:rPr>
                <w:rFonts w:eastAsia="Times New Roman" w:cs="Times New Roman"/>
                <w:color w:val="000000"/>
                <w:szCs w:val="22"/>
              </w:rPr>
              <w:t>: The Legend provides a resource that describes the visual elements and concepts present on the report.</w:t>
            </w:r>
          </w:p>
        </w:tc>
      </w:tr>
      <w:tr w:rsidR="001D30C8" w:rsidRPr="00B07067" w14:paraId="770BC884" w14:textId="77777777" w:rsidTr="007958F3">
        <w:trPr>
          <w:trHeight w:val="80"/>
        </w:trPr>
        <w:tc>
          <w:tcPr>
            <w:tcW w:w="416" w:type="pct"/>
            <w:vAlign w:val="center"/>
          </w:tcPr>
          <w:p w14:paraId="633D0382"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4CA9AD00" wp14:editId="245EABF3">
                      <wp:extent cx="228600" cy="228600"/>
                      <wp:effectExtent l="76200" t="76200" r="101600" b="127000"/>
                      <wp:docPr id="342"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905EAE3"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4CA9AD00" id="_x0000_s112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Gd0iyV8AgAA1w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7905EAE3" w14:textId="77777777" w:rsidR="004A5F36" w:rsidRPr="005E55EB" w:rsidRDefault="004A5F36" w:rsidP="001D30C8">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584" w:type="pct"/>
            <w:shd w:val="clear" w:color="auto" w:fill="auto"/>
            <w:vAlign w:val="center"/>
          </w:tcPr>
          <w:p w14:paraId="36BC761B"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Filter</w:t>
            </w:r>
            <w:r w:rsidRPr="00B07067">
              <w:rPr>
                <w:rFonts w:eastAsia="Times New Roman" w:cs="Times New Roman"/>
                <w:color w:val="000000"/>
                <w:szCs w:val="22"/>
              </w:rPr>
              <w:t>: The Filter button opens a window that enables advanced filtering of student results by student demographic information.</w:t>
            </w:r>
          </w:p>
        </w:tc>
      </w:tr>
      <w:tr w:rsidR="001D30C8" w:rsidRPr="00B07067" w14:paraId="3A76FAE5" w14:textId="77777777" w:rsidTr="007958F3">
        <w:trPr>
          <w:trHeight w:val="80"/>
        </w:trPr>
        <w:tc>
          <w:tcPr>
            <w:tcW w:w="416" w:type="pct"/>
            <w:vAlign w:val="center"/>
          </w:tcPr>
          <w:p w14:paraId="1A186093" w14:textId="77777777" w:rsidR="001D30C8" w:rsidRPr="00B07067" w:rsidRDefault="001D30C8" w:rsidP="007958F3">
            <w:pPr>
              <w:rPr>
                <w:rFonts w:eastAsia="Times New Roman" w:cs="Times New Roman"/>
                <w:color w:val="000000"/>
                <w:sz w:val="18"/>
                <w:szCs w:val="18"/>
              </w:rPr>
            </w:pPr>
            <w:r w:rsidRPr="00B07067">
              <w:rPr>
                <w:noProof/>
              </w:rPr>
              <mc:AlternateContent>
                <mc:Choice Requires="wps">
                  <w:drawing>
                    <wp:inline distT="0" distB="0" distL="0" distR="0" wp14:anchorId="5EF73FAC" wp14:editId="4E52A4BE">
                      <wp:extent cx="228600" cy="228600"/>
                      <wp:effectExtent l="76200" t="76200" r="101600" b="127000"/>
                      <wp:docPr id="344"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E8D27A0" w14:textId="77777777" w:rsidR="004A5F36" w:rsidRPr="005E55EB" w:rsidRDefault="004A5F36" w:rsidP="001D30C8">
                                  <w:pPr>
                                    <w:jc w:val="cente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a:graphicData>
                      </a:graphic>
                    </wp:inline>
                  </w:drawing>
                </mc:Choice>
                <mc:Fallback>
                  <w:pict>
                    <v:oval w14:anchorId="5EF73FAC" id="Oval 258" o:spid="_x0000_s113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" fillcolor="#43b02a" stroked="f">
                      <v:shadow on="t" color="black" opacity="22936f" origin=",.5" offset="0,.63889mm"/>
                      <v:textbox inset="0,0,0,0">
                        <w:txbxContent>
                          <w:p w14:paraId="6E8D27A0" w14:textId="77777777" w:rsidR="004A5F36" w:rsidRPr="005E55EB" w:rsidRDefault="004A5F36" w:rsidP="001D30C8">
                            <w:pPr>
                              <w:jc w:val="center"/>
                              <w:rPr>
                                <w:color w:val="FFFFFF" w:themeColor="background1"/>
                                <w:sz w:val="18"/>
                                <w:szCs w:val="18"/>
                              </w:rPr>
                            </w:pPr>
                            <w:r>
                              <w:rPr>
                                <w:color w:val="FFFFFF" w:themeColor="background1"/>
                                <w:sz w:val="18"/>
                                <w:szCs w:val="18"/>
                              </w:rPr>
                              <w:t>10</w:t>
                            </w:r>
                          </w:p>
                        </w:txbxContent>
                      </v:textbox>
                      <w10:anchorlock/>
                    </v:oval>
                  </w:pict>
                </mc:Fallback>
              </mc:AlternateContent>
            </w:r>
          </w:p>
        </w:tc>
        <w:tc>
          <w:tcPr>
            <w:tcW w:w="4584" w:type="pct"/>
            <w:shd w:val="clear" w:color="auto" w:fill="auto"/>
            <w:vAlign w:val="center"/>
          </w:tcPr>
          <w:p w14:paraId="343D9B2E"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Sort by Column</w:t>
            </w:r>
            <w:r w:rsidRPr="00B07067">
              <w:rPr>
                <w:rFonts w:eastAsia="Times New Roman" w:cs="Times New Roman"/>
                <w:color w:val="000000"/>
                <w:szCs w:val="22"/>
              </w:rPr>
              <w:t>: Column headers allow users to sort the list of students by the values in each column.</w:t>
            </w:r>
          </w:p>
        </w:tc>
      </w:tr>
      <w:tr w:rsidR="001D30C8" w:rsidRPr="00B07067" w14:paraId="0F13A4DF" w14:textId="77777777" w:rsidTr="007958F3">
        <w:trPr>
          <w:trHeight w:val="80"/>
        </w:trPr>
        <w:tc>
          <w:tcPr>
            <w:tcW w:w="416" w:type="pct"/>
            <w:vAlign w:val="center"/>
          </w:tcPr>
          <w:p w14:paraId="0183EC1A" w14:textId="77777777" w:rsidR="001D30C8" w:rsidRPr="00B07067" w:rsidRDefault="001D30C8" w:rsidP="007958F3">
            <w:pPr>
              <w:rPr>
                <w:noProof/>
              </w:rPr>
            </w:pPr>
            <w:r w:rsidRPr="00B07067">
              <w:rPr>
                <w:noProof/>
              </w:rPr>
              <mc:AlternateContent>
                <mc:Choice Requires="wps">
                  <w:drawing>
                    <wp:inline distT="0" distB="0" distL="0" distR="0" wp14:anchorId="5386DF25" wp14:editId="782B6B46">
                      <wp:extent cx="228600" cy="228600"/>
                      <wp:effectExtent l="76200" t="76200" r="101600" b="127000"/>
                      <wp:docPr id="346"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E0F729D" w14:textId="77777777" w:rsidR="004A5F36" w:rsidRPr="005E55EB" w:rsidRDefault="004A5F36" w:rsidP="001D30C8">
                                  <w:pPr>
                                    <w:jc w:val="center"/>
                                    <w:rPr>
                                      <w:color w:val="FFFFFF" w:themeColor="background1"/>
                                      <w:sz w:val="18"/>
                                      <w:szCs w:val="18"/>
                                    </w:rPr>
                                  </w:pPr>
                                  <w:r>
                                    <w:rPr>
                                      <w:color w:val="FFFFFF" w:themeColor="background1"/>
                                      <w:sz w:val="18"/>
                                      <w:szCs w:val="18"/>
                                    </w:rPr>
                                    <w:t>11</w:t>
                                  </w:r>
                                </w:p>
                              </w:txbxContent>
                            </wps:txbx>
                            <wps:bodyPr rot="0" vert="horz" wrap="square" lIns="0" tIns="0" rIns="0" bIns="0" anchor="ctr" anchorCtr="0" upright="1">
                              <a:noAutofit/>
                            </wps:bodyPr>
                          </wps:wsp>
                        </a:graphicData>
                      </a:graphic>
                    </wp:inline>
                  </w:drawing>
                </mc:Choice>
                <mc:Fallback>
                  <w:pict>
                    <v:oval w14:anchorId="5386DF25" id="Oval 62" o:spid="_x0000_s113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" fillcolor="#43b02a" stroked="f">
                      <v:shadow on="t" color="black" opacity="22936f" origin=",.5" offset="0,.63889mm"/>
                      <v:textbox inset="0,0,0,0">
                        <w:txbxContent>
                          <w:p w14:paraId="0E0F729D" w14:textId="77777777" w:rsidR="004A5F36" w:rsidRPr="005E55EB" w:rsidRDefault="004A5F36" w:rsidP="001D30C8">
                            <w:pPr>
                              <w:jc w:val="center"/>
                              <w:rPr>
                                <w:color w:val="FFFFFF" w:themeColor="background1"/>
                                <w:sz w:val="18"/>
                                <w:szCs w:val="18"/>
                              </w:rPr>
                            </w:pPr>
                            <w:r>
                              <w:rPr>
                                <w:color w:val="FFFFFF" w:themeColor="background1"/>
                                <w:sz w:val="18"/>
                                <w:szCs w:val="18"/>
                              </w:rPr>
                              <w:t>11</w:t>
                            </w:r>
                          </w:p>
                        </w:txbxContent>
                      </v:textbox>
                      <w10:anchorlock/>
                    </v:oval>
                  </w:pict>
                </mc:Fallback>
              </mc:AlternateContent>
            </w:r>
          </w:p>
        </w:tc>
        <w:tc>
          <w:tcPr>
            <w:tcW w:w="4584" w:type="pct"/>
            <w:shd w:val="clear" w:color="auto" w:fill="auto"/>
            <w:vAlign w:val="center"/>
          </w:tcPr>
          <w:p w14:paraId="6A086D23" w14:textId="77777777" w:rsidR="001D30C8" w:rsidRDefault="001D30C8" w:rsidP="007958F3">
            <w:pPr>
              <w:rPr>
                <w:rFonts w:eastAsia="Times New Roman" w:cs="Times New Roman"/>
                <w:color w:val="000000"/>
                <w:szCs w:val="22"/>
              </w:rPr>
            </w:pPr>
            <w:r w:rsidRPr="00B07067">
              <w:rPr>
                <w:rFonts w:eastAsia="Times New Roman" w:cs="Times New Roman"/>
                <w:b/>
                <w:color w:val="000000"/>
                <w:szCs w:val="22"/>
              </w:rPr>
              <w:t>Interim Assessment Block scores</w:t>
            </w:r>
            <w:r w:rsidRPr="00B07067">
              <w:rPr>
                <w:rFonts w:eastAsia="Times New Roman" w:cs="Times New Roman"/>
                <w:color w:val="000000"/>
                <w:szCs w:val="22"/>
              </w:rPr>
              <w:t>: A performance level of Below Standard, At or Near Standard, or Above Standard, is determined for each administration of an IAB.  The score is reported in a similar way as the Claim Levels for summative or interim comprehensive assessments.</w:t>
            </w:r>
          </w:p>
          <w:p w14:paraId="3D054ACE" w14:textId="77777777" w:rsidR="00E53F9F" w:rsidRPr="00B07067" w:rsidRDefault="00E53F9F" w:rsidP="007958F3">
            <w:pPr>
              <w:rPr>
                <w:rFonts w:eastAsia="Times New Roman" w:cs="Times New Roman"/>
                <w:color w:val="000000"/>
                <w:szCs w:val="22"/>
              </w:rPr>
            </w:pPr>
          </w:p>
        </w:tc>
      </w:tr>
      <w:tr w:rsidR="001D30C8" w:rsidRPr="00B07067" w14:paraId="339D4DFA" w14:textId="77777777" w:rsidTr="007958F3">
        <w:trPr>
          <w:trHeight w:val="80"/>
        </w:trPr>
        <w:tc>
          <w:tcPr>
            <w:tcW w:w="416" w:type="pct"/>
            <w:vAlign w:val="center"/>
          </w:tcPr>
          <w:p w14:paraId="7FA8AA64" w14:textId="77777777" w:rsidR="001D30C8" w:rsidRPr="00B07067" w:rsidRDefault="001D30C8" w:rsidP="007958F3">
            <w:pPr>
              <w:rPr>
                <w:noProof/>
              </w:rPr>
            </w:pPr>
            <w:r w:rsidRPr="00B07067">
              <w:rPr>
                <w:noProof/>
              </w:rPr>
              <mc:AlternateContent>
                <mc:Choice Requires="wps">
                  <w:drawing>
                    <wp:inline distT="0" distB="0" distL="0" distR="0" wp14:anchorId="34BF5EA8" wp14:editId="2C9F212F">
                      <wp:extent cx="228600" cy="228600"/>
                      <wp:effectExtent l="76200" t="76200" r="101600" b="127000"/>
                      <wp:docPr id="347"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87A9863" w14:textId="77777777" w:rsidR="004A5F36" w:rsidRPr="005E55EB" w:rsidRDefault="004A5F36" w:rsidP="001D30C8">
                                  <w:pPr>
                                    <w:jc w:val="center"/>
                                    <w:rPr>
                                      <w:color w:val="FFFFFF" w:themeColor="background1"/>
                                      <w:sz w:val="18"/>
                                      <w:szCs w:val="18"/>
                                    </w:rPr>
                                  </w:pPr>
                                  <w:r>
                                    <w:rPr>
                                      <w:color w:val="FFFFFF" w:themeColor="background1"/>
                                      <w:sz w:val="18"/>
                                      <w:szCs w:val="18"/>
                                    </w:rPr>
                                    <w:t>12</w:t>
                                  </w:r>
                                </w:p>
                              </w:txbxContent>
                            </wps:txbx>
                            <wps:bodyPr rot="0" vert="horz" wrap="square" lIns="0" tIns="0" rIns="0" bIns="0" anchor="ctr" anchorCtr="0" upright="1">
                              <a:noAutofit/>
                            </wps:bodyPr>
                          </wps:wsp>
                        </a:graphicData>
                      </a:graphic>
                    </wp:inline>
                  </w:drawing>
                </mc:Choice>
                <mc:Fallback>
                  <w:pict>
                    <v:oval w14:anchorId="34BF5EA8" id="Oval 61" o:spid="_x0000_s113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" fillcolor="#43b02a" stroked="f">
                      <v:shadow on="t" color="black" opacity="22936f" origin=",.5" offset="0,.63889mm"/>
                      <v:textbox inset="0,0,0,0">
                        <w:txbxContent>
                          <w:p w14:paraId="587A9863" w14:textId="77777777" w:rsidR="004A5F36" w:rsidRPr="005E55EB" w:rsidRDefault="004A5F36" w:rsidP="001D30C8">
                            <w:pPr>
                              <w:jc w:val="center"/>
                              <w:rPr>
                                <w:color w:val="FFFFFF" w:themeColor="background1"/>
                                <w:sz w:val="18"/>
                                <w:szCs w:val="18"/>
                              </w:rPr>
                            </w:pPr>
                            <w:r>
                              <w:rPr>
                                <w:color w:val="FFFFFF" w:themeColor="background1"/>
                                <w:sz w:val="18"/>
                                <w:szCs w:val="18"/>
                              </w:rPr>
                              <w:t>12</w:t>
                            </w:r>
                          </w:p>
                        </w:txbxContent>
                      </v:textbox>
                      <w10:anchorlock/>
                    </v:oval>
                  </w:pict>
                </mc:Fallback>
              </mc:AlternateContent>
            </w:r>
          </w:p>
        </w:tc>
        <w:tc>
          <w:tcPr>
            <w:tcW w:w="4584" w:type="pct"/>
            <w:shd w:val="clear" w:color="auto" w:fill="auto"/>
            <w:vAlign w:val="center"/>
          </w:tcPr>
          <w:p w14:paraId="049DC50E"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Individual Mouse-over</w:t>
            </w:r>
            <w:r w:rsidRPr="00B07067">
              <w:rPr>
                <w:rFonts w:eastAsia="Times New Roman" w:cs="Times New Roman"/>
                <w:color w:val="000000"/>
                <w:szCs w:val="22"/>
              </w:rPr>
              <w:t>: To see additional detail on a given student’s result for a specific block, a user can mouse-over a cell to see the list of administration dates and results that student took, with the most recent result to the left.</w:t>
            </w:r>
          </w:p>
        </w:tc>
      </w:tr>
      <w:tr w:rsidR="001D30C8" w:rsidRPr="00B07067" w14:paraId="7907653C" w14:textId="77777777" w:rsidTr="007958F3">
        <w:trPr>
          <w:trHeight w:val="80"/>
        </w:trPr>
        <w:tc>
          <w:tcPr>
            <w:tcW w:w="416" w:type="pct"/>
            <w:vAlign w:val="center"/>
          </w:tcPr>
          <w:p w14:paraId="34C549E3" w14:textId="77777777" w:rsidR="001D30C8" w:rsidRPr="00B07067" w:rsidRDefault="001D30C8" w:rsidP="007958F3">
            <w:pPr>
              <w:rPr>
                <w:noProof/>
              </w:rPr>
            </w:pPr>
            <w:r w:rsidRPr="00B07067">
              <w:rPr>
                <w:noProof/>
              </w:rPr>
              <w:lastRenderedPageBreak/>
              <mc:AlternateContent>
                <mc:Choice Requires="wps">
                  <w:drawing>
                    <wp:inline distT="0" distB="0" distL="0" distR="0" wp14:anchorId="6FC8CCDB" wp14:editId="0567E406">
                      <wp:extent cx="228600" cy="228600"/>
                      <wp:effectExtent l="76200" t="76200" r="101600" b="127000"/>
                      <wp:docPr id="351"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653E87A" w14:textId="77777777" w:rsidR="004A5F36" w:rsidRPr="005E55EB" w:rsidRDefault="004A5F36" w:rsidP="001D30C8">
                                  <w:pPr>
                                    <w:jc w:val="center"/>
                                    <w:rPr>
                                      <w:color w:val="FFFFFF" w:themeColor="background1"/>
                                      <w:sz w:val="18"/>
                                      <w:szCs w:val="18"/>
                                    </w:rPr>
                                  </w:pPr>
                                  <w:r>
                                    <w:rPr>
                                      <w:color w:val="FFFFFF" w:themeColor="background1"/>
                                      <w:sz w:val="18"/>
                                      <w:szCs w:val="18"/>
                                    </w:rPr>
                                    <w:t>13</w:t>
                                  </w:r>
                                </w:p>
                              </w:txbxContent>
                            </wps:txbx>
                            <wps:bodyPr rot="0" vert="horz" wrap="square" lIns="0" tIns="0" rIns="0" bIns="0" anchor="ctr" anchorCtr="0" upright="1">
                              <a:noAutofit/>
                            </wps:bodyPr>
                          </wps:wsp>
                        </a:graphicData>
                      </a:graphic>
                    </wp:inline>
                  </w:drawing>
                </mc:Choice>
                <mc:Fallback>
                  <w:pict>
                    <v:oval w14:anchorId="6FC8CCDB" id="Oval 60" o:spid="_x0000_s113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" fillcolor="#43b02a" stroked="f">
                      <v:shadow on="t" color="black" opacity="22936f" origin=",.5" offset="0,.63889mm"/>
                      <v:textbox inset="0,0,0,0">
                        <w:txbxContent>
                          <w:p w14:paraId="7653E87A" w14:textId="77777777" w:rsidR="004A5F36" w:rsidRPr="005E55EB" w:rsidRDefault="004A5F36" w:rsidP="001D30C8">
                            <w:pPr>
                              <w:jc w:val="center"/>
                              <w:rPr>
                                <w:color w:val="FFFFFF" w:themeColor="background1"/>
                                <w:sz w:val="18"/>
                                <w:szCs w:val="18"/>
                              </w:rPr>
                            </w:pPr>
                            <w:r>
                              <w:rPr>
                                <w:color w:val="FFFFFF" w:themeColor="background1"/>
                                <w:sz w:val="18"/>
                                <w:szCs w:val="18"/>
                              </w:rPr>
                              <w:t>13</w:t>
                            </w:r>
                          </w:p>
                        </w:txbxContent>
                      </v:textbox>
                      <w10:anchorlock/>
                    </v:oval>
                  </w:pict>
                </mc:Fallback>
              </mc:AlternateContent>
            </w:r>
          </w:p>
        </w:tc>
        <w:tc>
          <w:tcPr>
            <w:tcW w:w="4584" w:type="pct"/>
            <w:shd w:val="clear" w:color="auto" w:fill="auto"/>
            <w:vAlign w:val="center"/>
          </w:tcPr>
          <w:p w14:paraId="0FB049AF"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Select a Student</w:t>
            </w:r>
            <w:r w:rsidRPr="00B07067">
              <w:rPr>
                <w:rFonts w:eastAsia="Times New Roman" w:cs="Times New Roman"/>
                <w:color w:val="000000"/>
                <w:szCs w:val="22"/>
              </w:rPr>
              <w:t>: Checkboxes next to student names allow users to select specific students for comparison or printing. "Deselect all" removes the selection.</w:t>
            </w:r>
          </w:p>
        </w:tc>
      </w:tr>
      <w:tr w:rsidR="001D30C8" w:rsidRPr="00B07067" w14:paraId="6D2CEB0D" w14:textId="77777777" w:rsidTr="007958F3">
        <w:trPr>
          <w:trHeight w:val="892"/>
        </w:trPr>
        <w:tc>
          <w:tcPr>
            <w:tcW w:w="416" w:type="pct"/>
            <w:vAlign w:val="center"/>
          </w:tcPr>
          <w:p w14:paraId="2BC3A483" w14:textId="77777777" w:rsidR="001D30C8" w:rsidRPr="00B07067" w:rsidRDefault="001D30C8" w:rsidP="007958F3">
            <w:pPr>
              <w:rPr>
                <w:noProof/>
              </w:rPr>
            </w:pPr>
            <w:r w:rsidRPr="00B07067">
              <w:rPr>
                <w:noProof/>
              </w:rPr>
              <mc:AlternateContent>
                <mc:Choice Requires="wps">
                  <w:drawing>
                    <wp:inline distT="0" distB="0" distL="0" distR="0" wp14:anchorId="7DA37465" wp14:editId="02B54C11">
                      <wp:extent cx="228600" cy="228600"/>
                      <wp:effectExtent l="76200" t="76200" r="101600" b="127000"/>
                      <wp:docPr id="144"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B7140C7" w14:textId="77777777" w:rsidR="004A5F36" w:rsidRPr="005E55EB" w:rsidRDefault="004A5F36" w:rsidP="001D30C8">
                                  <w:pPr>
                                    <w:jc w:val="center"/>
                                    <w:rPr>
                                      <w:color w:val="FFFFFF" w:themeColor="background1"/>
                                      <w:sz w:val="18"/>
                                      <w:szCs w:val="18"/>
                                    </w:rPr>
                                  </w:pPr>
                                  <w:r>
                                    <w:rPr>
                                      <w:color w:val="FFFFFF" w:themeColor="background1"/>
                                      <w:sz w:val="18"/>
                                      <w:szCs w:val="18"/>
                                    </w:rPr>
                                    <w:t>14</w:t>
                                  </w:r>
                                </w:p>
                              </w:txbxContent>
                            </wps:txbx>
                            <wps:bodyPr rot="0" vert="horz" wrap="square" lIns="0" tIns="0" rIns="0" bIns="0" anchor="ctr" anchorCtr="0" upright="1">
                              <a:noAutofit/>
                            </wps:bodyPr>
                          </wps:wsp>
                        </a:graphicData>
                      </a:graphic>
                    </wp:inline>
                  </w:drawing>
                </mc:Choice>
                <mc:Fallback>
                  <w:pict>
                    <v:oval w14:anchorId="7DA37465" id="Oval 59" o:spid="_x0000_s113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" fillcolor="#43b02a" stroked="f">
                      <v:shadow on="t" color="black" opacity="22936f" origin=",.5" offset="0,.63889mm"/>
                      <v:textbox inset="0,0,0,0">
                        <w:txbxContent>
                          <w:p w14:paraId="0B7140C7" w14:textId="77777777" w:rsidR="004A5F36" w:rsidRPr="005E55EB" w:rsidRDefault="004A5F36" w:rsidP="001D30C8">
                            <w:pPr>
                              <w:jc w:val="center"/>
                              <w:rPr>
                                <w:color w:val="FFFFFF" w:themeColor="background1"/>
                                <w:sz w:val="18"/>
                                <w:szCs w:val="18"/>
                              </w:rPr>
                            </w:pPr>
                            <w:r>
                              <w:rPr>
                                <w:color w:val="FFFFFF" w:themeColor="background1"/>
                                <w:sz w:val="18"/>
                                <w:szCs w:val="18"/>
                              </w:rPr>
                              <w:t>14</w:t>
                            </w:r>
                          </w:p>
                        </w:txbxContent>
                      </v:textbox>
                      <w10:anchorlock/>
                    </v:oval>
                  </w:pict>
                </mc:Fallback>
              </mc:AlternateContent>
            </w:r>
          </w:p>
        </w:tc>
        <w:tc>
          <w:tcPr>
            <w:tcW w:w="4584" w:type="pct"/>
            <w:shd w:val="clear" w:color="auto" w:fill="auto"/>
            <w:vAlign w:val="center"/>
          </w:tcPr>
          <w:p w14:paraId="0B8AF6DB"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Expand Column</w:t>
            </w:r>
            <w:r w:rsidRPr="00B07067">
              <w:rPr>
                <w:rFonts w:eastAsia="Times New Roman" w:cs="Times New Roman"/>
                <w:color w:val="000000"/>
                <w:szCs w:val="22"/>
              </w:rPr>
              <w:t>: When there have been more than one administration of a given block (e.g., Grade 7 Number System), the latest results for all students will be displayed. The user can expand the “Number System” column to see results from all administrations.</w:t>
            </w:r>
          </w:p>
        </w:tc>
      </w:tr>
      <w:tr w:rsidR="001D30C8" w:rsidRPr="00B07067" w14:paraId="76C0186A" w14:textId="77777777" w:rsidTr="007958F3">
        <w:trPr>
          <w:trHeight w:val="80"/>
        </w:trPr>
        <w:tc>
          <w:tcPr>
            <w:tcW w:w="416" w:type="pct"/>
            <w:vAlign w:val="center"/>
          </w:tcPr>
          <w:p w14:paraId="6F42341A" w14:textId="77777777" w:rsidR="001D30C8" w:rsidRPr="00B07067" w:rsidRDefault="001D30C8" w:rsidP="007958F3">
            <w:pPr>
              <w:rPr>
                <w:noProof/>
              </w:rPr>
            </w:pPr>
            <w:r w:rsidRPr="00B07067">
              <w:rPr>
                <w:noProof/>
              </w:rPr>
              <mc:AlternateContent>
                <mc:Choice Requires="wps">
                  <w:drawing>
                    <wp:inline distT="0" distB="0" distL="0" distR="0" wp14:anchorId="0033E7F2" wp14:editId="6255D222">
                      <wp:extent cx="228600" cy="228600"/>
                      <wp:effectExtent l="76200" t="76200" r="101600" b="127000"/>
                      <wp:docPr id="147"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02A17E4" w14:textId="77777777" w:rsidR="004A5F36" w:rsidRPr="005E55EB" w:rsidRDefault="004A5F36" w:rsidP="001D30C8">
                                  <w:pPr>
                                    <w:jc w:val="center"/>
                                    <w:rPr>
                                      <w:color w:val="FFFFFF" w:themeColor="background1"/>
                                      <w:sz w:val="18"/>
                                      <w:szCs w:val="18"/>
                                    </w:rPr>
                                  </w:pPr>
                                  <w:r>
                                    <w:rPr>
                                      <w:color w:val="FFFFFF" w:themeColor="background1"/>
                                      <w:sz w:val="18"/>
                                      <w:szCs w:val="18"/>
                                    </w:rPr>
                                    <w:t>15</w:t>
                                  </w:r>
                                </w:p>
                              </w:txbxContent>
                            </wps:txbx>
                            <wps:bodyPr rot="0" vert="horz" wrap="square" lIns="0" tIns="0" rIns="0" bIns="0" anchor="ctr" anchorCtr="0" upright="1">
                              <a:noAutofit/>
                            </wps:bodyPr>
                          </wps:wsp>
                        </a:graphicData>
                      </a:graphic>
                    </wp:inline>
                  </w:drawing>
                </mc:Choice>
                <mc:Fallback>
                  <w:pict>
                    <v:oval w14:anchorId="0033E7F2" id="Oval 58" o:spid="_x0000_s113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" fillcolor="#43b02a" stroked="f">
                      <v:shadow on="t" color="black" opacity="22936f" origin=",.5" offset="0,.63889mm"/>
                      <v:textbox inset="0,0,0,0">
                        <w:txbxContent>
                          <w:p w14:paraId="202A17E4" w14:textId="77777777" w:rsidR="004A5F36" w:rsidRPr="005E55EB" w:rsidRDefault="004A5F36" w:rsidP="001D30C8">
                            <w:pPr>
                              <w:jc w:val="center"/>
                              <w:rPr>
                                <w:color w:val="FFFFFF" w:themeColor="background1"/>
                                <w:sz w:val="18"/>
                                <w:szCs w:val="18"/>
                              </w:rPr>
                            </w:pPr>
                            <w:r>
                              <w:rPr>
                                <w:color w:val="FFFFFF" w:themeColor="background1"/>
                                <w:sz w:val="18"/>
                                <w:szCs w:val="18"/>
                              </w:rPr>
                              <w:t>15</w:t>
                            </w:r>
                          </w:p>
                        </w:txbxContent>
                      </v:textbox>
                      <w10:anchorlock/>
                    </v:oval>
                  </w:pict>
                </mc:Fallback>
              </mc:AlternateContent>
            </w:r>
          </w:p>
        </w:tc>
        <w:tc>
          <w:tcPr>
            <w:tcW w:w="4584" w:type="pct"/>
            <w:shd w:val="clear" w:color="auto" w:fill="auto"/>
            <w:vAlign w:val="center"/>
          </w:tcPr>
          <w:p w14:paraId="59D5B651" w14:textId="77777777" w:rsidR="001D30C8" w:rsidRPr="00B07067" w:rsidRDefault="001D30C8" w:rsidP="007958F3">
            <w:pPr>
              <w:rPr>
                <w:rFonts w:eastAsia="Times New Roman" w:cs="Times New Roman"/>
                <w:color w:val="000000"/>
                <w:szCs w:val="22"/>
              </w:rPr>
            </w:pPr>
            <w:r w:rsidRPr="00B07067">
              <w:rPr>
                <w:rFonts w:eastAsia="Times New Roman" w:cs="Times New Roman"/>
                <w:b/>
                <w:color w:val="000000"/>
                <w:szCs w:val="22"/>
              </w:rPr>
              <w:t>Horizontal Scrolling</w:t>
            </w:r>
            <w:r w:rsidRPr="00B07067">
              <w:rPr>
                <w:rFonts w:eastAsia="Times New Roman" w:cs="Times New Roman"/>
                <w:color w:val="000000"/>
                <w:szCs w:val="22"/>
              </w:rPr>
              <w:t>: The number of blocks differs between grades.  When there are more blocks available than the screen width supports, a user can scroll horizontally to see more blocks.</w:t>
            </w:r>
          </w:p>
        </w:tc>
      </w:tr>
      <w:tr w:rsidR="00691B57" w:rsidRPr="00B07067" w14:paraId="3B0211C2" w14:textId="77777777" w:rsidTr="00AE3766">
        <w:trPr>
          <w:trHeight w:val="80"/>
        </w:trPr>
        <w:tc>
          <w:tcPr>
            <w:tcW w:w="416" w:type="pct"/>
            <w:vAlign w:val="center"/>
          </w:tcPr>
          <w:p w14:paraId="21860A8D" w14:textId="142CAA31" w:rsidR="00691B57" w:rsidRPr="00B07067" w:rsidRDefault="004A5F36" w:rsidP="007958F3">
            <w:pPr>
              <w:rPr>
                <w:noProof/>
              </w:rPr>
            </w:pPr>
            <w:r w:rsidRPr="00B07067">
              <w:rPr>
                <w:noProof/>
              </w:rPr>
              <mc:AlternateContent>
                <mc:Choice Requires="wps">
                  <w:drawing>
                    <wp:inline distT="0" distB="0" distL="0" distR="0" wp14:anchorId="23CB1902" wp14:editId="418B3A5E">
                      <wp:extent cx="228600" cy="228600"/>
                      <wp:effectExtent l="76200" t="76200" r="101600" b="127000"/>
                      <wp:docPr id="99"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8540465" w14:textId="78E8C078" w:rsidR="004A5F36" w:rsidRPr="005E55EB" w:rsidRDefault="004A5F36" w:rsidP="004A5F36">
                                  <w:pPr>
                                    <w:jc w:val="center"/>
                                    <w:rPr>
                                      <w:color w:val="FFFFFF" w:themeColor="background1"/>
                                      <w:sz w:val="18"/>
                                      <w:szCs w:val="18"/>
                                    </w:rPr>
                                  </w:pPr>
                                  <w:r>
                                    <w:rPr>
                                      <w:color w:val="FFFFFF" w:themeColor="background1"/>
                                      <w:sz w:val="18"/>
                                      <w:szCs w:val="18"/>
                                    </w:rPr>
                                    <w:t>16</w:t>
                                  </w:r>
                                </w:p>
                              </w:txbxContent>
                            </wps:txbx>
                            <wps:bodyPr rot="0" vert="horz" wrap="square" lIns="0" tIns="0" rIns="0" bIns="0" anchor="ctr" anchorCtr="0" upright="1">
                              <a:noAutofit/>
                            </wps:bodyPr>
                          </wps:wsp>
                        </a:graphicData>
                      </a:graphic>
                    </wp:inline>
                  </w:drawing>
                </mc:Choice>
                <mc:Fallback>
                  <w:pict>
                    <v:oval w14:anchorId="23CB1902" id="_x0000_s113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" fillcolor="#43b02a" stroked="f">
                      <v:shadow on="t" color="black" opacity="22936f" origin=",.5" offset="0,.63889mm"/>
                      <v:textbox inset="0,0,0,0">
                        <w:txbxContent>
                          <w:p w14:paraId="38540465" w14:textId="78E8C078" w:rsidR="004A5F36" w:rsidRPr="005E55EB" w:rsidRDefault="004A5F36" w:rsidP="004A5F36">
                            <w:pPr>
                              <w:jc w:val="center"/>
                              <w:rPr>
                                <w:color w:val="FFFFFF" w:themeColor="background1"/>
                                <w:sz w:val="18"/>
                                <w:szCs w:val="18"/>
                              </w:rPr>
                            </w:pPr>
                            <w:r>
                              <w:rPr>
                                <w:color w:val="FFFFFF" w:themeColor="background1"/>
                                <w:sz w:val="18"/>
                                <w:szCs w:val="18"/>
                              </w:rPr>
                              <w:t>16</w:t>
                            </w:r>
                          </w:p>
                        </w:txbxContent>
                      </v:textbox>
                      <w10:anchorlock/>
                    </v:oval>
                  </w:pict>
                </mc:Fallback>
              </mc:AlternateContent>
            </w:r>
          </w:p>
        </w:tc>
        <w:tc>
          <w:tcPr>
            <w:tcW w:w="4584" w:type="pct"/>
            <w:shd w:val="clear" w:color="auto" w:fill="auto"/>
          </w:tcPr>
          <w:p w14:paraId="49A909AD" w14:textId="66696B38" w:rsidR="00691F6E" w:rsidRDefault="00691F6E" w:rsidP="00691F6E">
            <w:pPr>
              <w:pStyle w:val="BodyText"/>
              <w:rPr>
                <w:b/>
                <w:bCs/>
                <w:noProof/>
              </w:rPr>
            </w:pPr>
          </w:p>
          <w:p w14:paraId="4228F05F" w14:textId="36A0C38C" w:rsidR="00691F6E" w:rsidRDefault="00691F6E" w:rsidP="00691F6E">
            <w:pPr>
              <w:pStyle w:val="BodyText"/>
              <w:rPr>
                <w:b/>
                <w:bCs/>
              </w:rPr>
            </w:pPr>
            <w:r>
              <w:rPr>
                <w:b/>
                <w:bCs/>
                <w:noProof/>
              </w:rPr>
              <w:drawing>
                <wp:inline distT="0" distB="0" distL="0" distR="0" wp14:anchorId="507A9944" wp14:editId="32C49347">
                  <wp:extent cx="6257925" cy="2041593"/>
                  <wp:effectExtent l="0" t="0" r="0" b="0"/>
                  <wp:docPr id="45" name="Picture 45" descr="G:\Dropbox\Amplify\SBAC.15\D&amp;I Guide\images\d_and_i_losIabPartialStand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ropbox\Amplify\SBAC.15\D&amp;I Guide\images\d_and_i_losIabPartialStandar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3015" cy="2043253"/>
                          </a:xfrm>
                          <a:prstGeom prst="rect">
                            <a:avLst/>
                          </a:prstGeom>
                          <a:noFill/>
                          <a:ln>
                            <a:noFill/>
                          </a:ln>
                        </pic:spPr>
                      </pic:pic>
                    </a:graphicData>
                  </a:graphic>
                </wp:inline>
              </w:drawing>
            </w:r>
          </w:p>
          <w:p w14:paraId="46B31D32" w14:textId="77777777" w:rsidR="00691F6E" w:rsidRDefault="00691F6E" w:rsidP="00511D28">
            <w:pPr>
              <w:pStyle w:val="BodyText"/>
              <w:rPr>
                <w:b/>
                <w:bCs/>
              </w:rPr>
            </w:pPr>
          </w:p>
          <w:p w14:paraId="317DE814" w14:textId="44D759AB" w:rsidR="00691B57" w:rsidRPr="00AE3766" w:rsidRDefault="00691B57" w:rsidP="00511D28">
            <w:pPr>
              <w:pStyle w:val="BodyText"/>
              <w:rPr>
                <w:bCs/>
              </w:rPr>
            </w:pPr>
            <w:r w:rsidRPr="00AE3766">
              <w:rPr>
                <w:bCs/>
              </w:rPr>
              <w:t xml:space="preserve">Partial Icon: If the student did not attempt all the questions or items on a </w:t>
            </w:r>
            <w:r w:rsidR="00E6635C" w:rsidRPr="00AE3766">
              <w:rPr>
                <w:bCs/>
              </w:rPr>
              <w:t>test, the</w:t>
            </w:r>
            <w:r w:rsidRPr="00AE3766">
              <w:rPr>
                <w:bCs/>
              </w:rPr>
              <w:t xml:space="preserve"> score is based on a partial attempt.</w:t>
            </w:r>
          </w:p>
          <w:p w14:paraId="2E4F8084" w14:textId="1510684C" w:rsidR="00691B57" w:rsidRPr="00B07067" w:rsidRDefault="00691B57" w:rsidP="007958F3">
            <w:pPr>
              <w:rPr>
                <w:rFonts w:eastAsia="Times New Roman" w:cs="Times New Roman"/>
                <w:b/>
                <w:color w:val="000000"/>
                <w:szCs w:val="22"/>
              </w:rPr>
            </w:pPr>
          </w:p>
        </w:tc>
      </w:tr>
      <w:tr w:rsidR="00691B57" w:rsidRPr="00B07067" w14:paraId="02F00A85" w14:textId="77777777" w:rsidTr="00AE3766">
        <w:trPr>
          <w:trHeight w:val="80"/>
        </w:trPr>
        <w:tc>
          <w:tcPr>
            <w:tcW w:w="416" w:type="pct"/>
            <w:vAlign w:val="center"/>
          </w:tcPr>
          <w:p w14:paraId="0CA463F7" w14:textId="7279E24A" w:rsidR="00691B57" w:rsidRDefault="004A5F36" w:rsidP="007958F3">
            <w:pPr>
              <w:rPr>
                <w:noProof/>
              </w:rPr>
            </w:pPr>
            <w:r w:rsidRPr="00B07067">
              <w:rPr>
                <w:noProof/>
              </w:rPr>
              <mc:AlternateContent>
                <mc:Choice Requires="wps">
                  <w:drawing>
                    <wp:inline distT="0" distB="0" distL="0" distR="0" wp14:anchorId="606CE98C" wp14:editId="4D488743">
                      <wp:extent cx="228600" cy="228600"/>
                      <wp:effectExtent l="76200" t="76200" r="101600" b="127000"/>
                      <wp:docPr id="100"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blurRad="63500" dist="23000" dir="5400000" rotWithShape="0">
                                  <a:srgbClr val="000000">
                                    <a:alpha val="34998"/>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CDAF920" w14:textId="77777777" w:rsidR="004A5F36" w:rsidRPr="005E55EB" w:rsidRDefault="004A5F36" w:rsidP="004A5F36">
                                  <w:pPr>
                                    <w:jc w:val="center"/>
                                    <w:rPr>
                                      <w:color w:val="FFFFFF" w:themeColor="background1"/>
                                      <w:sz w:val="18"/>
                                      <w:szCs w:val="18"/>
                                    </w:rPr>
                                  </w:pPr>
                                  <w:r>
                                    <w:rPr>
                                      <w:color w:val="FFFFFF" w:themeColor="background1"/>
                                      <w:sz w:val="18"/>
                                      <w:szCs w:val="18"/>
                                    </w:rPr>
                                    <w:t>17</w:t>
                                  </w:r>
                                </w:p>
                              </w:txbxContent>
                            </wps:txbx>
                            <wps:bodyPr rot="0" vert="horz" wrap="square" lIns="0" tIns="0" rIns="0" bIns="0" anchor="ctr" anchorCtr="0" upright="1">
                              <a:noAutofit/>
                            </wps:bodyPr>
                          </wps:wsp>
                        </a:graphicData>
                      </a:graphic>
                    </wp:inline>
                  </w:drawing>
                </mc:Choice>
                <mc:Fallback>
                  <w:pict>
                    <v:oval w14:anchorId="606CE98C" id="_x0000_s113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" fillcolor="#43b02a" stroked="f">
                      <v:shadow on="t" color="black" opacity="22936f" origin=",.5" offset="0,.63889mm"/>
                      <v:textbox inset="0,0,0,0">
                        <w:txbxContent>
                          <w:p w14:paraId="1CDAF920" w14:textId="77777777" w:rsidR="004A5F36" w:rsidRPr="005E55EB" w:rsidRDefault="004A5F36" w:rsidP="004A5F36">
                            <w:pPr>
                              <w:jc w:val="center"/>
                              <w:rPr>
                                <w:color w:val="FFFFFF" w:themeColor="background1"/>
                                <w:sz w:val="18"/>
                                <w:szCs w:val="18"/>
                              </w:rPr>
                            </w:pPr>
                            <w:r>
                              <w:rPr>
                                <w:color w:val="FFFFFF" w:themeColor="background1"/>
                                <w:sz w:val="18"/>
                                <w:szCs w:val="18"/>
                              </w:rPr>
                              <w:t>17</w:t>
                            </w:r>
                          </w:p>
                        </w:txbxContent>
                      </v:textbox>
                      <w10:anchorlock/>
                    </v:oval>
                  </w:pict>
                </mc:Fallback>
              </mc:AlternateContent>
            </w:r>
          </w:p>
        </w:tc>
        <w:tc>
          <w:tcPr>
            <w:tcW w:w="4584" w:type="pct"/>
            <w:shd w:val="clear" w:color="auto" w:fill="auto"/>
          </w:tcPr>
          <w:p w14:paraId="199BA405" w14:textId="7E230103" w:rsidR="00691B57" w:rsidRPr="00AE3766" w:rsidRDefault="00691B57" w:rsidP="007958F3">
            <w:pPr>
              <w:rPr>
                <w:rFonts w:eastAsia="Times New Roman" w:cs="Times New Roman"/>
                <w:color w:val="000000"/>
                <w:szCs w:val="22"/>
              </w:rPr>
            </w:pPr>
            <w:r w:rsidRPr="00AE3766">
              <w:rPr>
                <w:bCs/>
              </w:rPr>
              <w:t>Standard Icon: This indicator is applied to the Interim assessment</w:t>
            </w:r>
            <w:r w:rsidR="00AE3766" w:rsidRPr="00AE3766">
              <w:rPr>
                <w:bCs/>
              </w:rPr>
              <w:t xml:space="preserve"> </w:t>
            </w:r>
            <w:r w:rsidR="00E6635C" w:rsidRPr="00AE3766">
              <w:rPr>
                <w:bCs/>
              </w:rPr>
              <w:t>results, if</w:t>
            </w:r>
            <w:r w:rsidRPr="00AE3766">
              <w:rPr>
                <w:bCs/>
              </w:rPr>
              <w:t xml:space="preserve"> the conditions under which the student attempted a test </w:t>
            </w:r>
            <w:r w:rsidR="00E6635C" w:rsidRPr="00AE3766">
              <w:rPr>
                <w:bCs/>
              </w:rPr>
              <w:t>are standardized</w:t>
            </w:r>
            <w:r w:rsidR="00811C4A">
              <w:rPr>
                <w:bCs/>
              </w:rPr>
              <w:t>.</w:t>
            </w:r>
            <w:r w:rsidRPr="00AE3766">
              <w:rPr>
                <w:bCs/>
              </w:rPr>
              <w:t xml:space="preserve"> </w:t>
            </w:r>
          </w:p>
        </w:tc>
      </w:tr>
    </w:tbl>
    <w:p w14:paraId="4275964A" w14:textId="77777777" w:rsidR="001D30C8" w:rsidRPr="00B07067" w:rsidRDefault="001D30C8" w:rsidP="001D30C8"/>
    <w:p w14:paraId="3413716C" w14:textId="77777777" w:rsidR="001D30C8" w:rsidRDefault="001D30C8" w:rsidP="001D30C8">
      <w:pPr>
        <w:rPr>
          <w:rFonts w:eastAsiaTheme="majorEastAsia" w:cstheme="majorBidi"/>
          <w:b/>
          <w:bCs/>
          <w:i/>
          <w:iCs/>
          <w:color w:val="00A4CC"/>
          <w:sz w:val="24"/>
        </w:rPr>
      </w:pPr>
      <w:r>
        <w:br w:type="page"/>
      </w:r>
    </w:p>
    <w:p w14:paraId="68F2FC39" w14:textId="77777777" w:rsidR="001D30C8" w:rsidRPr="00B07067" w:rsidRDefault="001D30C8" w:rsidP="004D609F">
      <w:pPr>
        <w:pStyle w:val="Heading4"/>
      </w:pPr>
      <w:r w:rsidRPr="00B07067">
        <w:lastRenderedPageBreak/>
        <w:t>Detailed Descriptions</w:t>
      </w:r>
    </w:p>
    <w:p w14:paraId="6E453483" w14:textId="77777777" w:rsidR="001D30C8" w:rsidRPr="00B07067" w:rsidRDefault="001D30C8" w:rsidP="001021C0">
      <w:pPr>
        <w:pStyle w:val="Heading5"/>
      </w:pPr>
      <w:r w:rsidRPr="00B07067">
        <w:t>Navigation</w:t>
      </w:r>
    </w:p>
    <w:p w14:paraId="6FFC6C04" w14:textId="47C07F37" w:rsidR="001D30C8" w:rsidRPr="00B07067" w:rsidRDefault="001D30C8" w:rsidP="001D30C8">
      <w:pPr>
        <w:pStyle w:val="ListParagraph"/>
        <w:numPr>
          <w:ilvl w:val="0"/>
          <w:numId w:val="73"/>
        </w:numPr>
      </w:pPr>
      <w:r w:rsidRPr="00B07067">
        <w:t xml:space="preserve">A user can access the IAB </w:t>
      </w:r>
      <w:r w:rsidR="00E20CE4">
        <w:t>List of Students by Assessment GRADE</w:t>
      </w:r>
      <w:r w:rsidRPr="00B07067">
        <w:t xml:space="preserve"> report by using the Assessment Selector once they have navigated to the </w:t>
      </w:r>
      <w:r w:rsidR="00E20CE4">
        <w:t>List of Students by Assessment GRADE</w:t>
      </w:r>
      <w:r w:rsidRPr="00B07067">
        <w:t xml:space="preserve"> report.</w:t>
      </w:r>
    </w:p>
    <w:p w14:paraId="41C8BAFB" w14:textId="3EDD3F77" w:rsidR="001D30C8" w:rsidRPr="00B07067" w:rsidRDefault="001D30C8" w:rsidP="001D30C8">
      <w:pPr>
        <w:pStyle w:val="ListParagraph"/>
        <w:numPr>
          <w:ilvl w:val="0"/>
          <w:numId w:val="73"/>
        </w:numPr>
      </w:pPr>
      <w:r w:rsidRPr="00B07067">
        <w:t xml:space="preserve">A user with appropriate permissions can access the </w:t>
      </w:r>
      <w:r w:rsidR="00E20CE4">
        <w:t>List of Students by Assessment GRADE</w:t>
      </w:r>
      <w:r w:rsidRPr="00B07067">
        <w:t xml:space="preserve"> report by clicking the grade in the Results by Grade for a SCHOOL report.</w:t>
      </w:r>
    </w:p>
    <w:p w14:paraId="4CBA0DD1" w14:textId="37B06AFB" w:rsidR="001D30C8" w:rsidRPr="00B07067" w:rsidRDefault="001D30C8" w:rsidP="001D30C8">
      <w:pPr>
        <w:pStyle w:val="ListParagraph"/>
        <w:numPr>
          <w:ilvl w:val="0"/>
          <w:numId w:val="73"/>
        </w:numPr>
      </w:pPr>
      <w:r w:rsidRPr="00B07067">
        <w:t xml:space="preserve">A user can access the </w:t>
      </w:r>
      <w:r w:rsidR="00E20CE4">
        <w:t>List of Students by Assessment GRADE</w:t>
      </w:r>
      <w:r w:rsidRPr="00B07067">
        <w:t xml:space="preserve"> report by clicking the grade in the breadcrumb navigation on an Individual STUDENT Report.</w:t>
      </w:r>
    </w:p>
    <w:p w14:paraId="18B0F494" w14:textId="77777777" w:rsidR="001D30C8" w:rsidRPr="00B07067" w:rsidRDefault="001D30C8" w:rsidP="001D30C8">
      <w:pPr>
        <w:pStyle w:val="ListParagraph"/>
        <w:numPr>
          <w:ilvl w:val="0"/>
          <w:numId w:val="73"/>
        </w:numPr>
      </w:pPr>
      <w:r w:rsidRPr="00B07067">
        <w:t>A user can use the breadcrumb navigation to go back up to the SCHOOL, DISTRICT, or STATE reports.</w:t>
      </w:r>
    </w:p>
    <w:p w14:paraId="57A38996" w14:textId="77777777" w:rsidR="001D30C8" w:rsidRPr="00B07067" w:rsidRDefault="001D30C8" w:rsidP="001D30C8">
      <w:pPr>
        <w:pStyle w:val="ListParagraph"/>
      </w:pPr>
    </w:p>
    <w:p w14:paraId="37E225B2" w14:textId="77777777" w:rsidR="001D30C8" w:rsidRPr="00B07067" w:rsidRDefault="001D30C8" w:rsidP="00812CAC">
      <w:pPr>
        <w:keepNext/>
      </w:pPr>
      <w:r w:rsidRPr="00B07067">
        <w:rPr>
          <w:noProof/>
        </w:rPr>
        <w:drawing>
          <wp:inline distT="0" distB="0" distL="0" distR="0" wp14:anchorId="116B3B10" wp14:editId="59C5A0CA">
            <wp:extent cx="4572000" cy="370634"/>
            <wp:effectExtent l="0" t="0" r="0" b="10795"/>
            <wp:docPr id="16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70634"/>
                    </a:xfrm>
                    <a:prstGeom prst="rect">
                      <a:avLst/>
                    </a:prstGeom>
                    <a:noFill/>
                    <a:ln>
                      <a:noFill/>
                    </a:ln>
                  </pic:spPr>
                </pic:pic>
              </a:graphicData>
            </a:graphic>
          </wp:inline>
        </w:drawing>
      </w:r>
    </w:p>
    <w:p w14:paraId="79CCEE35" w14:textId="1C0F57D5" w:rsidR="001D30C8" w:rsidRPr="00B07067" w:rsidRDefault="001D30C8" w:rsidP="004726A1">
      <w:pPr>
        <w:pStyle w:val="Caption"/>
      </w:pPr>
      <w:bookmarkStart w:id="74" w:name="_Toc291348633"/>
      <w:r w:rsidRPr="00B07067">
        <w:t xml:space="preserve">Figure </w:t>
      </w:r>
      <w:r w:rsidR="009223FF">
        <w:fldChar w:fldCharType="begin"/>
      </w:r>
      <w:r w:rsidR="009223FF">
        <w:instrText xml:space="preserve"> SEQ Figure \* ARABIC </w:instrText>
      </w:r>
      <w:r w:rsidR="009223FF">
        <w:fldChar w:fldCharType="separate"/>
      </w:r>
      <w:r w:rsidR="005E321A">
        <w:rPr>
          <w:noProof/>
        </w:rPr>
        <w:t>28</w:t>
      </w:r>
      <w:r w:rsidR="009223FF">
        <w:rPr>
          <w:noProof/>
        </w:rPr>
        <w:fldChar w:fldCharType="end"/>
      </w:r>
      <w:r w:rsidRPr="00B07067">
        <w:t xml:space="preserve"> - Breadcrumb navigation</w:t>
      </w:r>
      <w:bookmarkEnd w:id="74"/>
    </w:p>
    <w:p w14:paraId="45DB7192" w14:textId="0604DE47" w:rsidR="001D30C8" w:rsidRPr="00B07067" w:rsidRDefault="001D30C8" w:rsidP="001D30C8">
      <w:pPr>
        <w:pStyle w:val="ListParagraph"/>
        <w:numPr>
          <w:ilvl w:val="0"/>
          <w:numId w:val="73"/>
        </w:numPr>
      </w:pPr>
      <w:r w:rsidRPr="00B07067">
        <w:t xml:space="preserve">A user must have PII access in order to see the </w:t>
      </w:r>
      <w:r w:rsidR="00E20CE4">
        <w:t>List of Students by Assessment GRADE</w:t>
      </w:r>
      <w:r w:rsidRPr="00B07067">
        <w:t xml:space="preserve"> report and to navigate to a student’s Individual STUDENT Reports by clicking his or her name.</w:t>
      </w:r>
    </w:p>
    <w:p w14:paraId="159E0B71" w14:textId="77777777" w:rsidR="001D30C8" w:rsidRPr="00B07067" w:rsidRDefault="001D30C8" w:rsidP="001021C0">
      <w:pPr>
        <w:pStyle w:val="Heading5"/>
      </w:pPr>
      <w:r w:rsidRPr="00B07067">
        <w:t>Selecting Assessment Results</w:t>
      </w:r>
    </w:p>
    <w:p w14:paraId="6B299F6D" w14:textId="77777777" w:rsidR="001D30C8" w:rsidRPr="00B07067" w:rsidRDefault="001D30C8" w:rsidP="001D30C8">
      <w:pPr>
        <w:pStyle w:val="ListParagraph"/>
        <w:numPr>
          <w:ilvl w:val="0"/>
          <w:numId w:val="72"/>
        </w:numPr>
      </w:pPr>
      <w:r w:rsidRPr="00B07067">
        <w:t>A user can see results of any assessment with available results via the Assessment Selector. The options in the Assessment Selector are based on all results for assessments designed for that grade. If a student has no results for the selected assessment, his or her row will not be displayed. If a student has results only for either mathematics or ELA/literacy, then he or she will be displayed when viewing both subjects, but will not be displayed for the subject where there is no result.</w:t>
      </w:r>
    </w:p>
    <w:p w14:paraId="36D60D56" w14:textId="77777777" w:rsidR="001D30C8" w:rsidRPr="00B07067" w:rsidRDefault="001D30C8" w:rsidP="001D30C8"/>
    <w:p w14:paraId="4CCA7615" w14:textId="15E2FE3B" w:rsidR="001D30C8" w:rsidRPr="00B07067" w:rsidRDefault="00AB71FF" w:rsidP="0026191C">
      <w:pPr>
        <w:keepNext/>
        <w:ind w:left="720"/>
      </w:pPr>
      <w:r>
        <w:rPr>
          <w:noProof/>
        </w:rPr>
        <w:drawing>
          <wp:inline distT="0" distB="0" distL="0" distR="0" wp14:anchorId="38A7990A" wp14:editId="3476BD19">
            <wp:extent cx="6365174" cy="1617273"/>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imelman:Downloads:dAndI:LOS Assessment Selector.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359667" cy="1615874"/>
                    </a:xfrm>
                    <a:prstGeom prst="rect">
                      <a:avLst/>
                    </a:prstGeom>
                    <a:noFill/>
                    <a:ln>
                      <a:noFill/>
                    </a:ln>
                  </pic:spPr>
                </pic:pic>
              </a:graphicData>
            </a:graphic>
          </wp:inline>
        </w:drawing>
      </w:r>
    </w:p>
    <w:p w14:paraId="0E20D54E" w14:textId="13A939B5" w:rsidR="001D30C8" w:rsidRDefault="001D30C8" w:rsidP="00812CAC">
      <w:pPr>
        <w:pStyle w:val="Caption"/>
        <w:ind w:left="720"/>
      </w:pPr>
      <w:bookmarkStart w:id="75" w:name="_Toc291348634"/>
      <w:r w:rsidRPr="00B07067">
        <w:t xml:space="preserve">Figure </w:t>
      </w:r>
      <w:r w:rsidR="009223FF">
        <w:fldChar w:fldCharType="begin"/>
      </w:r>
      <w:r w:rsidR="009223FF">
        <w:instrText xml:space="preserve"> SEQ Figure \* ARABIC </w:instrText>
      </w:r>
      <w:r w:rsidR="009223FF">
        <w:fldChar w:fldCharType="separate"/>
      </w:r>
      <w:r w:rsidR="005E321A">
        <w:rPr>
          <w:noProof/>
        </w:rPr>
        <w:t>29</w:t>
      </w:r>
      <w:r w:rsidR="009223FF">
        <w:rPr>
          <w:noProof/>
        </w:rPr>
        <w:fldChar w:fldCharType="end"/>
      </w:r>
      <w:r w:rsidRPr="00B07067">
        <w:t xml:space="preserve"> - </w:t>
      </w:r>
      <w:r w:rsidR="00E20CE4">
        <w:t>List of Students by Assessment GRADE</w:t>
      </w:r>
      <w:r w:rsidRPr="00B07067">
        <w:t xml:space="preserve"> Assessment Selector</w:t>
      </w:r>
      <w:bookmarkEnd w:id="75"/>
    </w:p>
    <w:p w14:paraId="1CA3C45D" w14:textId="77777777" w:rsidR="001D30C8" w:rsidRPr="00B07067" w:rsidRDefault="001D30C8" w:rsidP="001D30C8">
      <w:pPr>
        <w:pStyle w:val="ListParagraph"/>
        <w:numPr>
          <w:ilvl w:val="0"/>
          <w:numId w:val="72"/>
        </w:numPr>
      </w:pPr>
      <w:r w:rsidRPr="00B07067">
        <w:t xml:space="preserve">A user can see report results for different years by selecting an Academic Year from the bottom of the Assessment Selector. Changing the Academic Year will change the list of students to those for whom assessment results exist for the selected grade in the selected Academic Year. </w:t>
      </w:r>
    </w:p>
    <w:p w14:paraId="51B0F202" w14:textId="77777777" w:rsidR="001D30C8" w:rsidRPr="00B07067" w:rsidRDefault="001D30C8" w:rsidP="001D30C8"/>
    <w:p w14:paraId="0C4128D9" w14:textId="5FFB3A8F" w:rsidR="001D30C8" w:rsidRPr="00B07067" w:rsidRDefault="00AB71FF" w:rsidP="0026191C">
      <w:pPr>
        <w:keepNext/>
        <w:ind w:left="720"/>
      </w:pPr>
      <w:r>
        <w:rPr>
          <w:noProof/>
        </w:rPr>
        <w:lastRenderedPageBreak/>
        <w:drawing>
          <wp:inline distT="0" distB="0" distL="0" distR="0" wp14:anchorId="55673744" wp14:editId="2D81BB6B">
            <wp:extent cx="6262924" cy="1591294"/>
            <wp:effectExtent l="0" t="0" r="508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kimelman:Downloads:dAndI:LOS Previous Year Warning_041515.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271473" cy="1593466"/>
                    </a:xfrm>
                    <a:prstGeom prst="rect">
                      <a:avLst/>
                    </a:prstGeom>
                    <a:noFill/>
                    <a:ln>
                      <a:noFill/>
                    </a:ln>
                  </pic:spPr>
                </pic:pic>
              </a:graphicData>
            </a:graphic>
          </wp:inline>
        </w:drawing>
      </w:r>
    </w:p>
    <w:p w14:paraId="032FF7E5" w14:textId="3AF907A4" w:rsidR="009316D2" w:rsidRPr="009316D2" w:rsidRDefault="001D30C8" w:rsidP="00D37FC5">
      <w:pPr>
        <w:pStyle w:val="Caption"/>
        <w:ind w:left="720"/>
      </w:pPr>
      <w:bookmarkStart w:id="76" w:name="_Toc291348635"/>
      <w:r w:rsidRPr="00B07067">
        <w:t xml:space="preserve">Figure </w:t>
      </w:r>
      <w:r w:rsidR="009223FF">
        <w:fldChar w:fldCharType="begin"/>
      </w:r>
      <w:r w:rsidR="009223FF">
        <w:instrText xml:space="preserve"> SEQ Figure \* ARABIC </w:instrText>
      </w:r>
      <w:r w:rsidR="009223FF">
        <w:fldChar w:fldCharType="separate"/>
      </w:r>
      <w:r w:rsidR="005E321A">
        <w:rPr>
          <w:noProof/>
        </w:rPr>
        <w:t>30</w:t>
      </w:r>
      <w:r w:rsidR="009223FF">
        <w:rPr>
          <w:noProof/>
        </w:rPr>
        <w:fldChar w:fldCharType="end"/>
      </w:r>
      <w:r w:rsidRPr="00B07067">
        <w:t xml:space="preserve"> - Previous Year Warning</w:t>
      </w:r>
      <w:bookmarkEnd w:id="76"/>
    </w:p>
    <w:p w14:paraId="4072A04C" w14:textId="77777777" w:rsidR="001D30C8" w:rsidRPr="00B07067" w:rsidRDefault="001D30C8" w:rsidP="001D30C8">
      <w:pPr>
        <w:pStyle w:val="ListParagraph"/>
        <w:numPr>
          <w:ilvl w:val="0"/>
          <w:numId w:val="72"/>
        </w:numPr>
      </w:pPr>
      <w:r w:rsidRPr="00B07067">
        <w:t xml:space="preserve">When a previous academic year is selected, the report displays a warning message alerting users that the students displayed are those who took the selected grade’s assessment in a prior academic year. </w:t>
      </w:r>
    </w:p>
    <w:p w14:paraId="087C5822" w14:textId="4ED1813F" w:rsidR="001D30C8" w:rsidRPr="00B07067" w:rsidRDefault="001D30C8" w:rsidP="00464848">
      <w:pPr>
        <w:pStyle w:val="ListParagraph"/>
        <w:numPr>
          <w:ilvl w:val="0"/>
          <w:numId w:val="72"/>
        </w:numPr>
      </w:pPr>
      <w:r w:rsidRPr="00B07067">
        <w:t>The default display for IAB results is mathematics, unless the user has previously selected ELA/</w:t>
      </w:r>
      <w:r w:rsidR="004E6CD6">
        <w:t>L</w:t>
      </w:r>
      <w:r w:rsidRPr="00B07067">
        <w:t xml:space="preserve">iteracy.  </w:t>
      </w:r>
      <w:r w:rsidR="00464848">
        <w:t>T</w:t>
      </w:r>
      <w:r w:rsidRPr="00B07067">
        <w:t>here is no “Overview” display for IAB.</w:t>
      </w:r>
    </w:p>
    <w:p w14:paraId="254DBFA2" w14:textId="6FE1841E" w:rsidR="001D30C8" w:rsidRDefault="001D30C8" w:rsidP="001D30C8">
      <w:pPr>
        <w:pStyle w:val="ListParagraph"/>
        <w:numPr>
          <w:ilvl w:val="0"/>
          <w:numId w:val="72"/>
        </w:numPr>
      </w:pPr>
      <w:r w:rsidRPr="00B07067">
        <w:t xml:space="preserve">Selecting either the </w:t>
      </w:r>
      <w:r w:rsidRPr="00B07067">
        <w:rPr>
          <w:b/>
        </w:rPr>
        <w:t>Mathematics</w:t>
      </w:r>
      <w:r w:rsidRPr="00B07067">
        <w:t xml:space="preserve"> or </w:t>
      </w:r>
      <w:r w:rsidRPr="00B07067">
        <w:rPr>
          <w:b/>
        </w:rPr>
        <w:t>ELA/Literacy</w:t>
      </w:r>
      <w:r w:rsidRPr="00B07067">
        <w:t xml:space="preserve"> button will display a view that shows IAB scores for the students who took an IAB in that district, in that school, designed for that grade, in the selected subject in that academic year.</w:t>
      </w:r>
    </w:p>
    <w:p w14:paraId="399670DB" w14:textId="77777777" w:rsidR="001021C0" w:rsidRPr="00B07067" w:rsidRDefault="001021C0" w:rsidP="00CE1469"/>
    <w:p w14:paraId="32BD74EE" w14:textId="1C75A29A" w:rsidR="001D30C8" w:rsidRPr="00B07067" w:rsidRDefault="0026789A" w:rsidP="0026191C">
      <w:pPr>
        <w:keepNext/>
        <w:ind w:left="720"/>
      </w:pPr>
      <w:r w:rsidRPr="0026789A">
        <w:rPr>
          <w:b/>
          <w:noProof/>
          <w:sz w:val="24"/>
        </w:rPr>
        <w:drawing>
          <wp:inline distT="0" distB="0" distL="0" distR="0" wp14:anchorId="67EBB0EE" wp14:editId="1865AAD3">
            <wp:extent cx="5973288" cy="4266632"/>
            <wp:effectExtent l="0" t="0" r="889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0.png"/>
                    <pic:cNvPicPr/>
                  </pic:nvPicPr>
                  <pic:blipFill>
                    <a:blip r:embed="rId92">
                      <a:extLst>
                        <a:ext uri="{28A0092B-C50C-407E-A947-70E740481C1C}">
                          <a14:useLocalDpi xmlns:a14="http://schemas.microsoft.com/office/drawing/2010/main" val="0"/>
                        </a:ext>
                      </a:extLst>
                    </a:blip>
                    <a:stretch>
                      <a:fillRect/>
                    </a:stretch>
                  </pic:blipFill>
                  <pic:spPr>
                    <a:xfrm>
                      <a:off x="0" y="0"/>
                      <a:ext cx="5982941" cy="4273527"/>
                    </a:xfrm>
                    <a:prstGeom prst="rect">
                      <a:avLst/>
                    </a:prstGeom>
                  </pic:spPr>
                </pic:pic>
              </a:graphicData>
            </a:graphic>
          </wp:inline>
        </w:drawing>
      </w:r>
    </w:p>
    <w:p w14:paraId="293BA874" w14:textId="4A41D50B" w:rsidR="001D30C8" w:rsidRPr="00B07067" w:rsidRDefault="001D30C8" w:rsidP="00812CAC">
      <w:pPr>
        <w:pStyle w:val="Caption"/>
        <w:ind w:left="720"/>
      </w:pPr>
      <w:bookmarkStart w:id="77" w:name="_Toc291348636"/>
      <w:r w:rsidRPr="00B07067">
        <w:t xml:space="preserve">Figure </w:t>
      </w:r>
      <w:r w:rsidR="009223FF">
        <w:fldChar w:fldCharType="begin"/>
      </w:r>
      <w:r w:rsidR="009223FF">
        <w:instrText xml:space="preserve"> SEQ Figure \* ARABIC </w:instrText>
      </w:r>
      <w:r w:rsidR="009223FF">
        <w:fldChar w:fldCharType="separate"/>
      </w:r>
      <w:r w:rsidR="005E321A">
        <w:rPr>
          <w:noProof/>
        </w:rPr>
        <w:t>31</w:t>
      </w:r>
      <w:r w:rsidR="009223FF">
        <w:rPr>
          <w:noProof/>
        </w:rPr>
        <w:fldChar w:fldCharType="end"/>
      </w:r>
      <w:r w:rsidRPr="00B07067">
        <w:t xml:space="preserve"> - Mathematics IAB scores</w:t>
      </w:r>
      <w:bookmarkEnd w:id="77"/>
    </w:p>
    <w:p w14:paraId="2FEC5E1D" w14:textId="315D0C7F" w:rsidR="001D30C8" w:rsidRPr="00B07067" w:rsidRDefault="001D30C8" w:rsidP="001021C0">
      <w:pPr>
        <w:pStyle w:val="Heading5"/>
      </w:pPr>
      <w:r>
        <w:br w:type="page"/>
      </w:r>
      <w:r w:rsidRPr="00B07067">
        <w:lastRenderedPageBreak/>
        <w:t>Reporting for multiple block administrations (expanding columns)</w:t>
      </w:r>
    </w:p>
    <w:p w14:paraId="19E34D96" w14:textId="40FE9197" w:rsidR="001D30C8" w:rsidRPr="00B07067" w:rsidRDefault="001D30C8" w:rsidP="001D30C8">
      <w:r w:rsidRPr="00B07067">
        <w:t xml:space="preserve">In the case where a class, group of students, or </w:t>
      </w:r>
      <w:r w:rsidR="00811C4A">
        <w:t xml:space="preserve">an </w:t>
      </w:r>
      <w:r w:rsidRPr="00B07067">
        <w:t xml:space="preserve">individual student </w:t>
      </w:r>
      <w:r w:rsidR="00811C4A">
        <w:t xml:space="preserve">is </w:t>
      </w:r>
      <w:r w:rsidRPr="00B07067">
        <w:t xml:space="preserve">assessed multiple times on a single block in a given academic year, the default display will show each student’s most recent result for that block.  Since the history of results for each block will be a useful reference for educators, there is a feature that can expand a block’s academic year administration history for an entire </w:t>
      </w:r>
      <w:r w:rsidR="00E20CE4">
        <w:t>List of Students by Assessment GRADE</w:t>
      </w:r>
      <w:r w:rsidRPr="00B07067">
        <w:t>.</w:t>
      </w:r>
    </w:p>
    <w:p w14:paraId="40243F2C" w14:textId="77777777" w:rsidR="001D30C8" w:rsidRPr="00B07067" w:rsidRDefault="001D30C8" w:rsidP="001D30C8"/>
    <w:p w14:paraId="49983FFE" w14:textId="60C0927A" w:rsidR="001D30C8" w:rsidRPr="00B07067" w:rsidRDefault="001D30C8" w:rsidP="001D30C8">
      <w:r w:rsidRPr="00B07067">
        <w:t>To reveal this, each column for a block with more than one administration will have an expansion, or “+”, control in the upper-right corner.  When a user clicks on that “+” control, the column will expand to show the administrations, with the most recent to the left. Administrations can be identified by their administration dates, and each</w:t>
      </w:r>
      <w:r w:rsidR="004E6CD6">
        <w:t xml:space="preserve"> </w:t>
      </w:r>
      <w:r w:rsidRPr="00B07067">
        <w:t>administration can be sorted by scores.</w:t>
      </w:r>
    </w:p>
    <w:p w14:paraId="70DBD846" w14:textId="77777777" w:rsidR="001D30C8" w:rsidRPr="00B07067" w:rsidRDefault="001D30C8" w:rsidP="001D30C8"/>
    <w:p w14:paraId="3D04EFF0" w14:textId="77777777" w:rsidR="001D30C8" w:rsidRPr="00B07067" w:rsidRDefault="001D30C8" w:rsidP="001D30C8">
      <w:r w:rsidRPr="00B07067">
        <w:t xml:space="preserve">Not all students will take every administration, so some students may not have entries in all the expanded columns.  </w:t>
      </w:r>
    </w:p>
    <w:p w14:paraId="0175A36E" w14:textId="77777777" w:rsidR="001D30C8" w:rsidRPr="00B07067" w:rsidRDefault="001D30C8" w:rsidP="001D30C8"/>
    <w:p w14:paraId="190B7341" w14:textId="77777777" w:rsidR="001D30C8" w:rsidRPr="00B07067" w:rsidRDefault="001D30C8" w:rsidP="001D30C8">
      <w:r w:rsidRPr="00B07067">
        <w:t>Please note that this is slightly different than the individual mouse-over, which only displays the results for the student and does not show any administration gaps.</w:t>
      </w:r>
    </w:p>
    <w:p w14:paraId="6751323E" w14:textId="77777777" w:rsidR="001D30C8" w:rsidRPr="00B07067" w:rsidRDefault="001D30C8" w:rsidP="001D30C8">
      <w:pPr>
        <w:rPr>
          <w:b/>
          <w:sz w:val="24"/>
        </w:rPr>
      </w:pPr>
    </w:p>
    <w:p w14:paraId="3101719E" w14:textId="77777777" w:rsidR="001D30C8" w:rsidRPr="00B07067" w:rsidRDefault="001D30C8" w:rsidP="00AE199F">
      <w:pPr>
        <w:keepNext/>
      </w:pPr>
      <w:r w:rsidRPr="00B07067">
        <w:rPr>
          <w:noProof/>
        </w:rPr>
        <w:drawing>
          <wp:inline distT="0" distB="0" distL="0" distR="0" wp14:anchorId="68C8C70E" wp14:editId="61CCF9C6">
            <wp:extent cx="6858000" cy="3652935"/>
            <wp:effectExtent l="0" t="0" r="0"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858000" cy="3652935"/>
                    </a:xfrm>
                    <a:prstGeom prst="rect">
                      <a:avLst/>
                    </a:prstGeom>
                  </pic:spPr>
                </pic:pic>
              </a:graphicData>
            </a:graphic>
          </wp:inline>
        </w:drawing>
      </w:r>
    </w:p>
    <w:p w14:paraId="1F708A93" w14:textId="05B22390" w:rsidR="001D30C8" w:rsidRPr="00B07067" w:rsidRDefault="001D30C8" w:rsidP="004726A1">
      <w:pPr>
        <w:pStyle w:val="Caption"/>
        <w:rPr>
          <w:sz w:val="24"/>
        </w:rPr>
      </w:pPr>
      <w:bookmarkStart w:id="78" w:name="_Toc291348637"/>
      <w:r w:rsidRPr="00B07067">
        <w:t xml:space="preserve">Figure </w:t>
      </w:r>
      <w:r w:rsidR="009223FF">
        <w:fldChar w:fldCharType="begin"/>
      </w:r>
      <w:r w:rsidR="009223FF">
        <w:instrText xml:space="preserve"> SEQ Figure \* ARABIC </w:instrText>
      </w:r>
      <w:r w:rsidR="009223FF">
        <w:fldChar w:fldCharType="separate"/>
      </w:r>
      <w:r w:rsidR="005E321A">
        <w:rPr>
          <w:noProof/>
        </w:rPr>
        <w:t>32</w:t>
      </w:r>
      <w:r w:rsidR="009223FF">
        <w:rPr>
          <w:noProof/>
        </w:rPr>
        <w:fldChar w:fldCharType="end"/>
      </w:r>
      <w:r w:rsidRPr="00B07067">
        <w:t xml:space="preserve"> - Expanding Columns</w:t>
      </w:r>
      <w:bookmarkEnd w:id="78"/>
    </w:p>
    <w:p w14:paraId="3B80EA84" w14:textId="77777777" w:rsidR="001D30C8" w:rsidRPr="00B07067" w:rsidRDefault="001D30C8" w:rsidP="001D30C8">
      <w:pPr>
        <w:rPr>
          <w:b/>
          <w:sz w:val="24"/>
        </w:rPr>
      </w:pPr>
    </w:p>
    <w:p w14:paraId="5BB19DDF" w14:textId="77777777" w:rsidR="001D30C8" w:rsidRPr="00B07067" w:rsidRDefault="001D30C8" w:rsidP="001D30C8">
      <w:pPr>
        <w:rPr>
          <w:b/>
          <w:sz w:val="24"/>
        </w:rPr>
      </w:pPr>
    </w:p>
    <w:p w14:paraId="48025EA2" w14:textId="77777777" w:rsidR="001D30C8" w:rsidRDefault="001D30C8" w:rsidP="001D30C8">
      <w:pPr>
        <w:rPr>
          <w:b/>
          <w:sz w:val="24"/>
        </w:rPr>
      </w:pPr>
      <w:r>
        <w:rPr>
          <w:b/>
          <w:sz w:val="24"/>
        </w:rPr>
        <w:br w:type="page"/>
      </w:r>
    </w:p>
    <w:p w14:paraId="6781E037" w14:textId="77777777" w:rsidR="001D30C8" w:rsidRPr="00B07067" w:rsidRDefault="001D30C8" w:rsidP="001021C0">
      <w:pPr>
        <w:pStyle w:val="Heading5"/>
      </w:pPr>
      <w:r w:rsidRPr="00B07067">
        <w:lastRenderedPageBreak/>
        <w:t>Printing</w:t>
      </w:r>
    </w:p>
    <w:p w14:paraId="47606E16" w14:textId="6315596F" w:rsidR="00DE0D94" w:rsidRPr="00B07067" w:rsidRDefault="001D30C8" w:rsidP="001021C0">
      <w:pPr>
        <w:pStyle w:val="BodyText"/>
      </w:pPr>
      <w:r w:rsidRPr="00B07067">
        <w:t xml:space="preserve">The report as displayed can be printed directly by the built-in browser </w:t>
      </w:r>
      <w:r w:rsidRPr="00B07067">
        <w:rPr>
          <w:b/>
        </w:rPr>
        <w:t>Print</w:t>
      </w:r>
      <w:r w:rsidRPr="00B07067">
        <w:t xml:space="preserve"> command (Ctrl+P). </w:t>
      </w:r>
      <w:r w:rsidR="00DE0D94" w:rsidRPr="00B07067">
        <w:t xml:space="preserve">The </w:t>
      </w:r>
      <w:r w:rsidR="00E20CE4">
        <w:t>List of Students by Assessment GRADE</w:t>
      </w:r>
      <w:r w:rsidR="00DE0D94" w:rsidRPr="00B07067">
        <w:t xml:space="preserve"> report has </w:t>
      </w:r>
      <w:r w:rsidR="00DE0D94">
        <w:t>the potential to display</w:t>
      </w:r>
      <w:r w:rsidR="00DE0D94" w:rsidRPr="00B07067">
        <w:t xml:space="preserve"> multiple expanded columns, so the Print solution handles the situation by expanding both horizontally (for many columns) and vertically (for long lists).  Each page includes information about which rows and columns are included. </w:t>
      </w:r>
    </w:p>
    <w:p w14:paraId="596C2ABE" w14:textId="77777777" w:rsidR="00DE0D94" w:rsidRPr="00B07067" w:rsidRDefault="00DE0D94" w:rsidP="00DE0D94"/>
    <w:p w14:paraId="25B09251" w14:textId="77777777" w:rsidR="00DE0D94" w:rsidRPr="00B07067" w:rsidRDefault="00DE0D94" w:rsidP="00567761">
      <w:pPr>
        <w:keepNext/>
      </w:pPr>
      <w:r w:rsidRPr="00B07067">
        <w:rPr>
          <w:noProof/>
        </w:rPr>
        <w:drawing>
          <wp:inline distT="0" distB="0" distL="0" distR="0" wp14:anchorId="502255A1" wp14:editId="2B30B582">
            <wp:extent cx="6858000" cy="3596314"/>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k0:Users:jkenlon:Downloads:IAB_LOS_Print.pdf"/>
                    <pic:cNvPicPr>
                      <a:picLocks noChangeAspect="1" noChangeArrowheads="1"/>
                    </pic:cNvPicPr>
                  </pic:nvPicPr>
                  <pic:blipFill rotWithShape="1">
                    <a:blip r:embed="rId99">
                      <a:extLst>
                        <a:ext uri="{28A0092B-C50C-407E-A947-70E740481C1C}">
                          <a14:useLocalDpi xmlns:a14="http://schemas.microsoft.com/office/drawing/2010/main" val="0"/>
                        </a:ext>
                      </a:extLst>
                    </a:blip>
                    <a:srcRect b="59474"/>
                    <a:stretch/>
                  </pic:blipFill>
                  <pic:spPr bwMode="auto">
                    <a:xfrm>
                      <a:off x="0" y="0"/>
                      <a:ext cx="6858000" cy="359631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1E9F85C" w14:textId="1E0B03A9" w:rsidR="00DE0D94" w:rsidRPr="00B07067" w:rsidRDefault="00DE0D94" w:rsidP="004726A1">
      <w:pPr>
        <w:pStyle w:val="Caption"/>
      </w:pPr>
      <w:bookmarkStart w:id="79" w:name="_Toc291348638"/>
      <w:r w:rsidRPr="00B07067">
        <w:t xml:space="preserve">Figure </w:t>
      </w:r>
      <w:r w:rsidR="009223FF">
        <w:fldChar w:fldCharType="begin"/>
      </w:r>
      <w:r w:rsidR="009223FF">
        <w:instrText xml:space="preserve"> SEQ Figure \* ARABIC </w:instrText>
      </w:r>
      <w:r w:rsidR="009223FF">
        <w:fldChar w:fldCharType="separate"/>
      </w:r>
      <w:r w:rsidR="005E321A">
        <w:rPr>
          <w:noProof/>
        </w:rPr>
        <w:t>33</w:t>
      </w:r>
      <w:r w:rsidR="009223FF">
        <w:rPr>
          <w:noProof/>
        </w:rPr>
        <w:fldChar w:fldCharType="end"/>
      </w:r>
      <w:r w:rsidRPr="00B07067">
        <w:t xml:space="preserve"> - Print layout for IAB, </w:t>
      </w:r>
      <w:r w:rsidR="00E20CE4">
        <w:t>List of Students by Assessment GRADE</w:t>
      </w:r>
      <w:r w:rsidRPr="00B07067">
        <w:t>, upper-left (1 of 4)</w:t>
      </w:r>
      <w:bookmarkEnd w:id="79"/>
    </w:p>
    <w:p w14:paraId="24F12507" w14:textId="77777777" w:rsidR="00DE0D94" w:rsidRPr="00B07067" w:rsidRDefault="00DE0D94" w:rsidP="00DE0D94">
      <w:pPr>
        <w:rPr>
          <w:noProof/>
        </w:rPr>
      </w:pPr>
    </w:p>
    <w:p w14:paraId="52263E92" w14:textId="77777777" w:rsidR="00DE0D94" w:rsidRPr="00B07067" w:rsidRDefault="00DE0D94" w:rsidP="00567761">
      <w:pPr>
        <w:keepNext/>
      </w:pPr>
      <w:r w:rsidRPr="00B07067">
        <w:rPr>
          <w:noProof/>
        </w:rPr>
        <w:drawing>
          <wp:inline distT="0" distB="0" distL="0" distR="0" wp14:anchorId="2487C99C" wp14:editId="2508E06D">
            <wp:extent cx="6858000" cy="2648609"/>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k0:Users:jkenlon:Downloads:IAB_LOS_Print2.pdf"/>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858000" cy="264860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03B4B1C" w14:textId="279834A6" w:rsidR="00DE0D94" w:rsidRDefault="00DE0D94" w:rsidP="004726A1">
      <w:pPr>
        <w:pStyle w:val="Caption"/>
      </w:pPr>
      <w:bookmarkStart w:id="80" w:name="_Toc291348639"/>
      <w:r w:rsidRPr="00B07067">
        <w:t xml:space="preserve">Figure </w:t>
      </w:r>
      <w:r w:rsidR="009223FF">
        <w:fldChar w:fldCharType="begin"/>
      </w:r>
      <w:r w:rsidR="009223FF">
        <w:instrText xml:space="preserve"> SEQ Figure \* ARABIC </w:instrText>
      </w:r>
      <w:r w:rsidR="009223FF">
        <w:fldChar w:fldCharType="separate"/>
      </w:r>
      <w:r w:rsidR="005E321A">
        <w:rPr>
          <w:noProof/>
        </w:rPr>
        <w:t>34</w:t>
      </w:r>
      <w:r w:rsidR="009223FF">
        <w:rPr>
          <w:noProof/>
        </w:rPr>
        <w:fldChar w:fldCharType="end"/>
      </w:r>
      <w:r w:rsidRPr="00B07067">
        <w:t xml:space="preserve"> - Print layout for IAB, </w:t>
      </w:r>
      <w:r w:rsidR="00E20CE4">
        <w:t>List of Students by Assessment GRADE</w:t>
      </w:r>
      <w:r w:rsidRPr="00B07067">
        <w:t>, lower-left (2 of 4)</w:t>
      </w:r>
      <w:bookmarkEnd w:id="80"/>
    </w:p>
    <w:p w14:paraId="24013C2A" w14:textId="77777777" w:rsidR="00567761" w:rsidRPr="00567761" w:rsidRDefault="00567761" w:rsidP="00567761"/>
    <w:p w14:paraId="1DBD27B9" w14:textId="77777777" w:rsidR="00DE0D94" w:rsidRPr="00B07067" w:rsidRDefault="00DE0D94" w:rsidP="00567761">
      <w:pPr>
        <w:keepNext/>
      </w:pPr>
      <w:r w:rsidRPr="00B07067">
        <w:rPr>
          <w:noProof/>
        </w:rPr>
        <w:drawing>
          <wp:inline distT="0" distB="0" distL="0" distR="0" wp14:anchorId="3B3B0988" wp14:editId="482755F2">
            <wp:extent cx="5925787" cy="766776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k0:Users:jkenlon:Downloads:IAB_LOS_Print3.pdf"/>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31476" cy="767512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A9A0AC" w14:textId="15289E5F" w:rsidR="00DE0D94" w:rsidRPr="00B07067" w:rsidRDefault="00DE0D94" w:rsidP="004726A1">
      <w:pPr>
        <w:pStyle w:val="Caption"/>
      </w:pPr>
      <w:bookmarkStart w:id="81" w:name="_Toc291348640"/>
      <w:r w:rsidRPr="00B07067">
        <w:t xml:space="preserve">Figure </w:t>
      </w:r>
      <w:r w:rsidR="009223FF">
        <w:fldChar w:fldCharType="begin"/>
      </w:r>
      <w:r w:rsidR="009223FF">
        <w:instrText xml:space="preserve"> SEQ Figure \* ARABIC </w:instrText>
      </w:r>
      <w:r w:rsidR="009223FF">
        <w:fldChar w:fldCharType="separate"/>
      </w:r>
      <w:r w:rsidR="005E321A">
        <w:rPr>
          <w:noProof/>
        </w:rPr>
        <w:t>35</w:t>
      </w:r>
      <w:r w:rsidR="009223FF">
        <w:rPr>
          <w:noProof/>
        </w:rPr>
        <w:fldChar w:fldCharType="end"/>
      </w:r>
      <w:r w:rsidRPr="00B07067">
        <w:t xml:space="preserve"> - Print layout for IAB, </w:t>
      </w:r>
      <w:r w:rsidR="00E20CE4">
        <w:t>List of Students by Assessment GRADE</w:t>
      </w:r>
      <w:r w:rsidRPr="00B07067">
        <w:t>, upper-right (3 of 4)</w:t>
      </w:r>
      <w:bookmarkEnd w:id="81"/>
    </w:p>
    <w:p w14:paraId="1285D6BB" w14:textId="77777777" w:rsidR="00DE0D94" w:rsidRPr="00B07067" w:rsidRDefault="00DE0D94" w:rsidP="00DE0D94"/>
    <w:p w14:paraId="338B7B4F" w14:textId="77777777" w:rsidR="00DE0D94" w:rsidRPr="00B07067" w:rsidRDefault="00DE0D94" w:rsidP="00C44B17">
      <w:pPr>
        <w:keepNext/>
      </w:pPr>
      <w:r w:rsidRPr="00B07067">
        <w:rPr>
          <w:noProof/>
        </w:rPr>
        <w:drawing>
          <wp:inline distT="0" distB="0" distL="0" distR="0" wp14:anchorId="32E122F3" wp14:editId="4F63F1AE">
            <wp:extent cx="6858000" cy="4700095"/>
            <wp:effectExtent l="0" t="0" r="0" b="571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k0:Users:jkenlon:Downloads:IAB_LOS_Print4.pdf"/>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858000" cy="47000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9064218" w14:textId="525062B9" w:rsidR="00DE0D94" w:rsidRPr="00B07067" w:rsidRDefault="00DE0D94" w:rsidP="004726A1">
      <w:pPr>
        <w:pStyle w:val="Caption"/>
      </w:pPr>
      <w:bookmarkStart w:id="82" w:name="_Toc291348641"/>
      <w:r w:rsidRPr="00B07067">
        <w:t xml:space="preserve">Figure </w:t>
      </w:r>
      <w:r w:rsidR="009223FF">
        <w:fldChar w:fldCharType="begin"/>
      </w:r>
      <w:r w:rsidR="009223FF">
        <w:instrText xml:space="preserve"> SEQ Figure \* </w:instrText>
      </w:r>
      <w:r w:rsidR="009223FF">
        <w:instrText xml:space="preserve">ARABIC </w:instrText>
      </w:r>
      <w:r w:rsidR="009223FF">
        <w:fldChar w:fldCharType="separate"/>
      </w:r>
      <w:r w:rsidR="005E321A">
        <w:rPr>
          <w:noProof/>
        </w:rPr>
        <w:t>36</w:t>
      </w:r>
      <w:r w:rsidR="009223FF">
        <w:rPr>
          <w:noProof/>
        </w:rPr>
        <w:fldChar w:fldCharType="end"/>
      </w:r>
      <w:r w:rsidRPr="00B07067">
        <w:t xml:space="preserve"> - Print layout for IAB, </w:t>
      </w:r>
      <w:r w:rsidR="00E20CE4">
        <w:t>List of Students by Assessment GRADE</w:t>
      </w:r>
      <w:r w:rsidRPr="00B07067">
        <w:t>, lower-right (4 of 4)</w:t>
      </w:r>
      <w:bookmarkEnd w:id="82"/>
    </w:p>
    <w:p w14:paraId="19CC22D1" w14:textId="77777777" w:rsidR="00DE0D94" w:rsidRPr="00B07067" w:rsidRDefault="00DE0D94" w:rsidP="001D30C8">
      <w:pPr>
        <w:pStyle w:val="ListBullet2"/>
        <w:numPr>
          <w:ilvl w:val="0"/>
          <w:numId w:val="0"/>
        </w:numPr>
      </w:pPr>
    </w:p>
    <w:p w14:paraId="606981F8" w14:textId="77777777" w:rsidR="001D30C8" w:rsidRPr="00B07067" w:rsidRDefault="001D30C8" w:rsidP="001D30C8">
      <w:pPr>
        <w:pStyle w:val="ListBullet2"/>
        <w:numPr>
          <w:ilvl w:val="0"/>
          <w:numId w:val="0"/>
        </w:numPr>
      </w:pPr>
    </w:p>
    <w:p w14:paraId="40DAEBBC" w14:textId="77777777" w:rsidR="001D30C8" w:rsidRPr="00B07067" w:rsidRDefault="001D30C8" w:rsidP="001D30C8">
      <w:pPr>
        <w:pStyle w:val="ListBullet2"/>
        <w:numPr>
          <w:ilvl w:val="0"/>
          <w:numId w:val="0"/>
        </w:numPr>
        <w:ind w:left="720" w:hanging="360"/>
      </w:pPr>
    </w:p>
    <w:p w14:paraId="2D55A14A" w14:textId="0FDDDFCE" w:rsidR="00DE0D94" w:rsidRDefault="00DE0D94">
      <w:r>
        <w:br w:type="page"/>
      </w:r>
    </w:p>
    <w:p w14:paraId="292FAC15" w14:textId="00371233" w:rsidR="00AF2049" w:rsidRPr="00A00D51" w:rsidRDefault="00AF2049" w:rsidP="00E6087D">
      <w:pPr>
        <w:pStyle w:val="Heading3"/>
      </w:pPr>
      <w:bookmarkStart w:id="83" w:name="_Toc291348465"/>
      <w:bookmarkStart w:id="84" w:name="_Ref303592890"/>
      <w:bookmarkStart w:id="85" w:name="_Ref303592904"/>
      <w:bookmarkStart w:id="86" w:name="_Toc436058864"/>
      <w:r w:rsidRPr="00A00D51">
        <w:lastRenderedPageBreak/>
        <w:t xml:space="preserve">Results by </w:t>
      </w:r>
      <w:r w:rsidR="00E405D4" w:rsidRPr="00A00D51">
        <w:t>Grade</w:t>
      </w:r>
      <w:r w:rsidRPr="00A00D51">
        <w:t xml:space="preserve"> for </w:t>
      </w:r>
      <w:bookmarkEnd w:id="44"/>
      <w:r w:rsidR="00E405D4" w:rsidRPr="00A00D51">
        <w:t>a SCHOOL</w:t>
      </w:r>
      <w:bookmarkEnd w:id="45"/>
      <w:bookmarkEnd w:id="72"/>
      <w:bookmarkEnd w:id="83"/>
      <w:bookmarkEnd w:id="84"/>
      <w:bookmarkEnd w:id="85"/>
      <w:bookmarkEnd w:id="86"/>
    </w:p>
    <w:p w14:paraId="24E95EB3" w14:textId="4BA8B07A" w:rsidR="00E84AB5" w:rsidRPr="00A00D51" w:rsidRDefault="00013750" w:rsidP="00B02C98">
      <w:pPr>
        <w:pStyle w:val="BodyText"/>
      </w:pPr>
      <w:r w:rsidRPr="00A00D51">
        <w:t xml:space="preserve">This report provides a list of grades for a given school, with </w:t>
      </w:r>
      <w:r w:rsidRPr="00A00D51">
        <w:rPr>
          <w:rFonts w:cs="FranklinGothic-Book"/>
        </w:rPr>
        <w:t>multi-colored bars that represent the different achievement levels</w:t>
      </w:r>
      <w:r w:rsidR="00464848">
        <w:rPr>
          <w:rFonts w:cs="FranklinGothic-Book"/>
        </w:rPr>
        <w:t xml:space="preserve"> on the summative assessment</w:t>
      </w:r>
      <w:r w:rsidRPr="00A00D51">
        <w:rPr>
          <w:rFonts w:cs="FranklinGothic-Book"/>
        </w:rPr>
        <w:t>. The percentages of students performing at each level</w:t>
      </w:r>
      <w:r w:rsidR="00486999" w:rsidRPr="00A00D51">
        <w:rPr>
          <w:rFonts w:cs="FranklinGothic-Book"/>
        </w:rPr>
        <w:t xml:space="preserve"> appear as numbers in the bars</w:t>
      </w:r>
      <w:r w:rsidR="00F23099" w:rsidRPr="00A00D51">
        <w:rPr>
          <w:rFonts w:cs="FranklinGothic-Book"/>
        </w:rPr>
        <w:t>,</w:t>
      </w:r>
      <w:r w:rsidR="00486999" w:rsidRPr="00A00D51">
        <w:rPr>
          <w:rFonts w:cs="FranklinGothic-Book"/>
        </w:rPr>
        <w:t xml:space="preserve"> and the number of students assessed appear</w:t>
      </w:r>
      <w:r w:rsidR="0035438E" w:rsidRPr="00A00D51">
        <w:rPr>
          <w:rFonts w:cs="FranklinGothic-Book"/>
        </w:rPr>
        <w:t>s</w:t>
      </w:r>
      <w:r w:rsidR="00486999" w:rsidRPr="00A00D51">
        <w:rPr>
          <w:rFonts w:cs="FranklinGothic-Book"/>
        </w:rPr>
        <w:t xml:space="preserve"> next to the bars.</w:t>
      </w:r>
      <w:r w:rsidR="00486999" w:rsidRPr="00A00D51">
        <w:t xml:space="preserve"> </w:t>
      </w:r>
      <w:r w:rsidRPr="00A00D51">
        <w:t xml:space="preserve">This report also displays </w:t>
      </w:r>
      <w:r w:rsidR="00486999" w:rsidRPr="00A00D51">
        <w:t xml:space="preserve">the overall </w:t>
      </w:r>
      <w:r w:rsidRPr="00A00D51">
        <w:t>aggregate</w:t>
      </w:r>
      <w:r w:rsidR="00486999" w:rsidRPr="00A00D51">
        <w:t xml:space="preserve"> </w:t>
      </w:r>
      <w:r w:rsidR="00F23099" w:rsidRPr="00A00D51">
        <w:t>of</w:t>
      </w:r>
      <w:r w:rsidR="00486999" w:rsidRPr="00A00D51">
        <w:t xml:space="preserve"> all the assessed students in the school</w:t>
      </w:r>
      <w:r w:rsidRPr="00A00D51">
        <w:t>.</w:t>
      </w:r>
      <w:r w:rsidR="005B18D2" w:rsidRPr="005B18D2">
        <w:t xml:space="preserve"> </w:t>
      </w:r>
      <w:r w:rsidR="00E545B1">
        <w:t>Interim assessment results are not aggregated.</w:t>
      </w:r>
    </w:p>
    <w:p w14:paraId="27E2ADEE" w14:textId="01D5C198" w:rsidR="00644725" w:rsidRDefault="005B18D2" w:rsidP="007D31D3">
      <w:pPr>
        <w:keepNext/>
        <w:ind w:left="720"/>
      </w:pPr>
      <w:r w:rsidRPr="00A00D51">
        <w:rPr>
          <w:noProof/>
        </w:rPr>
        <mc:AlternateContent>
          <mc:Choice Requires="wpg">
            <w:drawing>
              <wp:anchor distT="0" distB="0" distL="114300" distR="114300" simplePos="0" relativeHeight="251875328" behindDoc="0" locked="0" layoutInCell="1" allowOverlap="1" wp14:anchorId="3DF56A17" wp14:editId="0332C2DB">
                <wp:simplePos x="0" y="0"/>
                <wp:positionH relativeFrom="column">
                  <wp:posOffset>279070</wp:posOffset>
                </wp:positionH>
                <wp:positionV relativeFrom="paragraph">
                  <wp:posOffset>188315</wp:posOffset>
                </wp:positionV>
                <wp:extent cx="5241775" cy="3799307"/>
                <wp:effectExtent l="0" t="0" r="0" b="125095"/>
                <wp:wrapNone/>
                <wp:docPr id="182" name="Group 182"/>
                <wp:cNvGraphicFramePr/>
                <a:graphic xmlns:a="http://schemas.openxmlformats.org/drawingml/2006/main">
                  <a:graphicData uri="http://schemas.microsoft.com/office/word/2010/wordprocessingGroup">
                    <wpg:wgp>
                      <wpg:cNvGrpSpPr/>
                      <wpg:grpSpPr>
                        <a:xfrm>
                          <a:off x="0" y="0"/>
                          <a:ext cx="5241775" cy="3799307"/>
                          <a:chOff x="38100" y="-95000"/>
                          <a:chExt cx="5241853" cy="3799307"/>
                        </a:xfrm>
                      </wpg:grpSpPr>
                      <wps:wsp>
                        <wps:cNvPr id="183" name="Oval 183"/>
                        <wps:cNvSpPr>
                          <a:spLocks noChangeArrowheads="1"/>
                        </wps:cNvSpPr>
                        <wps:spPr bwMode="auto">
                          <a:xfrm>
                            <a:off x="38100" y="-9500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DC8E208" w14:textId="77777777" w:rsidR="004A5F36" w:rsidRPr="005E55EB" w:rsidRDefault="004A5F36" w:rsidP="00B817BC">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wps:wsp>
                        <wps:cNvPr id="184" name="Oval 184"/>
                        <wps:cNvSpPr>
                          <a:spLocks noChangeArrowheads="1"/>
                        </wps:cNvSpPr>
                        <wps:spPr bwMode="auto">
                          <a:xfrm>
                            <a:off x="1429489" y="2525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E94385B" w14:textId="77777777" w:rsidR="004A5F36" w:rsidRPr="005E55EB" w:rsidRDefault="004A5F36" w:rsidP="00B817BC">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185" name="Oval 185"/>
                        <wps:cNvSpPr>
                          <a:spLocks noChangeArrowheads="1"/>
                        </wps:cNvSpPr>
                        <wps:spPr bwMode="auto">
                          <a:xfrm>
                            <a:off x="2092522" y="80044"/>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6EBEFE4" w14:textId="77777777" w:rsidR="004A5F36" w:rsidRDefault="004A5F36" w:rsidP="00B817BC">
                              <w:pPr>
                                <w:jc w:val="center"/>
                              </w:pPr>
                              <w:r>
                                <w:rPr>
                                  <w:color w:val="FFFFFF" w:themeColor="background1"/>
                                  <w:sz w:val="18"/>
                                  <w:szCs w:val="18"/>
                                </w:rPr>
                                <w:t>3</w:t>
                              </w:r>
                            </w:p>
                          </w:txbxContent>
                        </wps:txbx>
                        <wps:bodyPr rot="0" vert="horz" wrap="square" lIns="0" tIns="0" rIns="0" bIns="0" anchor="ctr" anchorCtr="0" upright="1">
                          <a:noAutofit/>
                        </wps:bodyPr>
                      </wps:wsp>
                      <wps:wsp>
                        <wps:cNvPr id="187" name="Oval 187"/>
                        <wps:cNvSpPr>
                          <a:spLocks noChangeArrowheads="1"/>
                        </wps:cNvSpPr>
                        <wps:spPr bwMode="auto">
                          <a:xfrm>
                            <a:off x="54430" y="3907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E7D1DC0" w14:textId="77777777" w:rsidR="004A5F36" w:rsidRPr="005E55EB" w:rsidRDefault="004A5F36" w:rsidP="00B817BC">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188" name="Oval 188"/>
                        <wps:cNvSpPr>
                          <a:spLocks noChangeArrowheads="1"/>
                        </wps:cNvSpPr>
                        <wps:spPr bwMode="auto">
                          <a:xfrm>
                            <a:off x="3723191" y="343288"/>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9D9EB15" w14:textId="77777777" w:rsidR="004A5F36" w:rsidRPr="005E55EB" w:rsidRDefault="004A5F36" w:rsidP="00B817BC">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189" name="Oval 189"/>
                        <wps:cNvSpPr>
                          <a:spLocks noChangeArrowheads="1"/>
                        </wps:cNvSpPr>
                        <wps:spPr bwMode="auto">
                          <a:xfrm>
                            <a:off x="952492" y="5718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4FC00C6" w14:textId="77777777" w:rsidR="004A5F36" w:rsidRPr="005E55EB" w:rsidRDefault="004A5F36" w:rsidP="00B817BC">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190" name="Oval 190"/>
                        <wps:cNvSpPr>
                          <a:spLocks noChangeArrowheads="1"/>
                        </wps:cNvSpPr>
                        <wps:spPr bwMode="auto">
                          <a:xfrm>
                            <a:off x="39459" y="100101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D11A0F0" w14:textId="77777777" w:rsidR="004A5F36" w:rsidRPr="005E55EB" w:rsidRDefault="004A5F36" w:rsidP="00B817BC">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191" name="Oval 191"/>
                        <wps:cNvSpPr>
                          <a:spLocks noChangeArrowheads="1"/>
                        </wps:cNvSpPr>
                        <wps:spPr bwMode="auto">
                          <a:xfrm>
                            <a:off x="857496" y="1639291"/>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3B1C997" w14:textId="77777777" w:rsidR="004A5F36" w:rsidRPr="005E55EB" w:rsidRDefault="004A5F36" w:rsidP="00B817BC">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192" name="Elbow Connector 192"/>
                        <wps:cNvCnPr>
                          <a:stCxn id="193" idx="4"/>
                        </wps:cNvCnPr>
                        <wps:spPr>
                          <a:xfrm rot="5400000">
                            <a:off x="3628883" y="2167536"/>
                            <a:ext cx="3073056" cy="485"/>
                          </a:xfrm>
                          <a:prstGeom prst="bentConnector3">
                            <a:avLst>
                              <a:gd name="adj1" fmla="val 50000"/>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193" name="Oval 193"/>
                        <wps:cNvSpPr>
                          <a:spLocks noChangeArrowheads="1"/>
                        </wps:cNvSpPr>
                        <wps:spPr bwMode="auto">
                          <a:xfrm>
                            <a:off x="5051353" y="40265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A78DD76" w14:textId="77777777" w:rsidR="004A5F36" w:rsidRPr="005E55EB" w:rsidRDefault="004A5F36" w:rsidP="00B817BC">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DF56A17" id="Group 182" o:spid="_x0000_s1138" style="position:absolute;left:0;text-align:left;margin-left:21.95pt;margin-top:14.85pt;width:412.75pt;height:299.15pt;z-index:251875328;mso-position-horizontal-relative:text;mso-position-vertical-relative:text;mso-width-relative:margin;mso-height-relative:margin" coordorigin="381,-950" coordsize="52418,37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">
                <v:oval id="Oval 183" o:spid="_x0000_s1139" style="position:absolute;left:381;top:-95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9NMIA&#10;AADcAAAADwAAAGRycy9kb3ducmV2LnhtbESP3YrCMBCF7xf2HcIs7N2a1gWRaiyuoHgn/jzA0IxJ&#10;sZl0m2jr2xtB8G6Gc74zZ+bl4Bpxoy7UnhXkowwEceV1zUbB6bj+mYIIEVlj45kU3ClAufj8mGOh&#10;fc97uh2iESmEQ4EKbIxtIWWoLDkMI98SJ+3sO4cxrZ2RusM+hbtGjrNsIh3WnC5YbGllqbocri7V&#10;OI7z8y5bywlh29vBbP7M/0ap769hOQMRaYhv84ve6sRNf+H5TJ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L00wgAAANwAAAAPAAAAAAAAAAAAAAAAAJgCAABkcnMvZG93&#10;bnJldi54bWxQSwUGAAAAAAQABAD1AAAAhwMAAAAA&#10;" fillcolor="#43b02a" stroked="f">
                  <v:shadow on="t" opacity="22936f" origin=",.5" offset="0,.63889mm"/>
                  <v:textbox inset="0,0,0,0">
                    <w:txbxContent>
                      <w:p w14:paraId="7DC8E208" w14:textId="77777777" w:rsidR="004A5F36" w:rsidRPr="005E55EB" w:rsidRDefault="004A5F36" w:rsidP="00B817BC">
                        <w:pPr>
                          <w:jc w:val="center"/>
                          <w:rPr>
                            <w:color w:val="FFFFFF" w:themeColor="background1"/>
                            <w:sz w:val="18"/>
                            <w:szCs w:val="18"/>
                          </w:rPr>
                        </w:pPr>
                        <w:r w:rsidRPr="005E55EB">
                          <w:rPr>
                            <w:color w:val="FFFFFF" w:themeColor="background1"/>
                            <w:sz w:val="18"/>
                            <w:szCs w:val="18"/>
                          </w:rPr>
                          <w:t>1</w:t>
                        </w:r>
                      </w:p>
                    </w:txbxContent>
                  </v:textbox>
                </v:oval>
                <v:oval id="Oval 184" o:spid="_x0000_s1140" style="position:absolute;left:14294;top:25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ElQMIA&#10;AADcAAAADwAAAGRycy9kb3ducmV2LnhtbESP3YrCMBCF7xf2HcIs7N2aVhaRaiyuoHgn/jzA0IxJ&#10;sZl0m2jr2xtB8G6Gc74zZ+bl4Bpxoy7UnhXkowwEceV1zUbB6bj+mYIIEVlj45kU3ClAufj8mGOh&#10;fc97uh2iESmEQ4EKbIxtIWWoLDkMI98SJ+3sO4cxrZ2RusM+hbtGjrNsIh3WnC5YbGllqbocri7V&#10;OI7z8y5bywlh29vBbP7M/0ap769hOQMRaYhv84ve6sRNf+H5TJ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SVAwgAAANwAAAAPAAAAAAAAAAAAAAAAAJgCAABkcnMvZG93&#10;bnJldi54bWxQSwUGAAAAAAQABAD1AAAAhwMAAAAA&#10;" fillcolor="#43b02a" stroked="f">
                  <v:shadow on="t" opacity="22936f" origin=",.5" offset="0,.63889mm"/>
                  <v:textbox inset="0,0,0,0">
                    <w:txbxContent>
                      <w:p w14:paraId="1E94385B" w14:textId="77777777" w:rsidR="004A5F36" w:rsidRPr="005E55EB" w:rsidRDefault="004A5F36" w:rsidP="00B817BC">
                        <w:pPr>
                          <w:jc w:val="center"/>
                          <w:rPr>
                            <w:color w:val="FFFFFF" w:themeColor="background1"/>
                            <w:sz w:val="18"/>
                            <w:szCs w:val="18"/>
                          </w:rPr>
                        </w:pPr>
                        <w:r>
                          <w:rPr>
                            <w:color w:val="FFFFFF" w:themeColor="background1"/>
                            <w:sz w:val="18"/>
                            <w:szCs w:val="18"/>
                          </w:rPr>
                          <w:t>2</w:t>
                        </w:r>
                      </w:p>
                    </w:txbxContent>
                  </v:textbox>
                </v:oval>
                <v:oval id="Oval 185" o:spid="_x0000_s1141" style="position:absolute;left:20925;top:80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2A28IA&#10;AADcAAAADwAAAGRycy9kb3ducmV2LnhtbESP3YrCMBCF7xf2HcIs7N2aVliRaiyuoHgn/jzA0IxJ&#10;sZl0m2jr2xtB8G6Gc74zZ+bl4Bpxoy7UnhXkowwEceV1zUbB6bj+mYIIEVlj45kU3ClAufj8mGOh&#10;fc97uh2iESmEQ4EKbIxtIWWoLDkMI98SJ+3sO4cxrZ2RusM+hbtGjrNsIh3WnC5YbGllqbocri7V&#10;OI7z8y5bywlh29vBbP7M/0ap769hOQMRaYhv84ve6sRNf+H5TJ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HYDbwgAAANwAAAAPAAAAAAAAAAAAAAAAAJgCAABkcnMvZG93&#10;bnJldi54bWxQSwUGAAAAAAQABAD1AAAAhwMAAAAA&#10;" fillcolor="#43b02a" stroked="f">
                  <v:shadow on="t" opacity="22936f" origin=",.5" offset="0,.63889mm"/>
                  <v:textbox inset="0,0,0,0">
                    <w:txbxContent>
                      <w:p w14:paraId="16EBEFE4" w14:textId="77777777" w:rsidR="004A5F36" w:rsidRDefault="004A5F36" w:rsidP="00B817BC">
                        <w:pPr>
                          <w:jc w:val="center"/>
                        </w:pPr>
                        <w:r>
                          <w:rPr>
                            <w:color w:val="FFFFFF" w:themeColor="background1"/>
                            <w:sz w:val="18"/>
                            <w:szCs w:val="18"/>
                          </w:rPr>
                          <w:t>3</w:t>
                        </w:r>
                      </w:p>
                    </w:txbxContent>
                  </v:textbox>
                </v:oval>
                <v:oval id="_x0000_s1142" style="position:absolute;left:544;top:390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7N8IA&#10;AADcAAAADwAAAGRycy9kb3ducmV2LnhtbESP3YrCMBCF74V9hzAL3mlaL1SqsewKyt6JPw8wNGNS&#10;tpl0m2i7b28EwbsZzvnOnFmXg2vEnbpQe1aQTzMQxJXXNRsFl/NusgQRIrLGxjMp+KcA5eZjtMZC&#10;+56PdD9FI1IIhwIV2BjbQspQWXIYpr4lTtrVdw5jWjsjdYd9CneNnGXZXDqsOV2w2NLWUvV7urlU&#10;4zzLr4dsJ+eEbW8Hs/82f3ulxp/D1wpEpCG+zS/6RyduuYDnM2k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g7s3wgAAANwAAAAPAAAAAAAAAAAAAAAAAJgCAABkcnMvZG93&#10;bnJldi54bWxQSwUGAAAAAAQABAD1AAAAhwMAAAAA&#10;" fillcolor="#43b02a" stroked="f">
                  <v:shadow on="t" opacity="22936f" origin=",.5" offset="0,.63889mm"/>
                  <v:textbox inset="0,0,0,0">
                    <w:txbxContent>
                      <w:p w14:paraId="6E7D1DC0" w14:textId="77777777" w:rsidR="004A5F36" w:rsidRPr="005E55EB" w:rsidRDefault="004A5F36" w:rsidP="00B817BC">
                        <w:pPr>
                          <w:jc w:val="center"/>
                          <w:rPr>
                            <w:color w:val="FFFFFF" w:themeColor="background1"/>
                            <w:sz w:val="18"/>
                            <w:szCs w:val="18"/>
                          </w:rPr>
                        </w:pPr>
                        <w:r>
                          <w:rPr>
                            <w:color w:val="FFFFFF" w:themeColor="background1"/>
                            <w:sz w:val="18"/>
                            <w:szCs w:val="18"/>
                          </w:rPr>
                          <w:t>4</w:t>
                        </w:r>
                      </w:p>
                    </w:txbxContent>
                  </v:textbox>
                </v:oval>
                <v:oval id="_x0000_s1143" style="position:absolute;left:37231;top:343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vRcEA&#10;AADcAAAADwAAAGRycy9kb3ducmV2LnhtbESPwY7CMAxE70j8Q2QkbpDCAaEuAe2uBOKGgP0AqzFJ&#10;tY3TbQItf48PSHvzyPPG481uCI16UJfqyAYW8wIUcRVtzc7Az3U/W4NKGdliE5kMPCnBbjsebbC0&#10;seczPS7ZKQnhVKIBn3Nbap0qTwHTPLbEsrvFLmAW2TltO+wlPDR6WRQrHbBmueCxpW9P1e/lHqTG&#10;dbm4nYq9XhG2vR/c4cv9HYyZTobPD1CZhvxvftNHK9xa2sozMoHe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cL0XBAAAA3AAAAA8AAAAAAAAAAAAAAAAAmAIAAGRycy9kb3du&#10;cmV2LnhtbFBLBQYAAAAABAAEAPUAAACGAwAAAAA=&#10;" fillcolor="#43b02a" stroked="f">
                  <v:shadow on="t" opacity="22936f" origin=",.5" offset="0,.63889mm"/>
                  <v:textbox inset="0,0,0,0">
                    <w:txbxContent>
                      <w:p w14:paraId="69D9EB15" w14:textId="77777777" w:rsidR="004A5F36" w:rsidRPr="005E55EB" w:rsidRDefault="004A5F36" w:rsidP="00B817BC">
                        <w:pPr>
                          <w:jc w:val="center"/>
                          <w:rPr>
                            <w:color w:val="FFFFFF" w:themeColor="background1"/>
                            <w:sz w:val="18"/>
                            <w:szCs w:val="18"/>
                          </w:rPr>
                        </w:pPr>
                        <w:r>
                          <w:rPr>
                            <w:color w:val="FFFFFF" w:themeColor="background1"/>
                            <w:sz w:val="18"/>
                            <w:szCs w:val="18"/>
                          </w:rPr>
                          <w:t>6</w:t>
                        </w:r>
                      </w:p>
                    </w:txbxContent>
                  </v:textbox>
                </v:oval>
                <v:oval id="_x0000_s1144" style="position:absolute;left:9524;top:571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CK3sIA&#10;AADcAAAADwAAAGRycy9kb3ducmV2LnhtbESP3YrCMBCF74V9hzAL3mlaL0SrsewKyt6JPw8wNGNS&#10;tpl0m2i7b28EwbsZzvnOnFmXg2vEnbpQe1aQTzMQxJXXNRsFl/NusgARIrLGxjMp+KcA5eZjtMZC&#10;+56PdD9FI1IIhwIV2BjbQspQWXIYpr4lTtrVdw5jWjsjdYd9CneNnGXZXDqsOV2w2NLWUvV7urlU&#10;4zzLr4dsJ+eEbW8Hs/82f3ulxp/D1wpEpCG+zS/6RydusYTnM2k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UIrewgAAANwAAAAPAAAAAAAAAAAAAAAAAJgCAABkcnMvZG93&#10;bnJldi54bWxQSwUGAAAAAAQABAD1AAAAhwMAAAAA&#10;" fillcolor="#43b02a" stroked="f">
                  <v:shadow on="t" opacity="22936f" origin=",.5" offset="0,.63889mm"/>
                  <v:textbox inset="0,0,0,0">
                    <w:txbxContent>
                      <w:p w14:paraId="24FC00C6" w14:textId="77777777" w:rsidR="004A5F36" w:rsidRPr="005E55EB" w:rsidRDefault="004A5F36" w:rsidP="00B817BC">
                        <w:pPr>
                          <w:jc w:val="center"/>
                          <w:rPr>
                            <w:color w:val="FFFFFF" w:themeColor="background1"/>
                            <w:sz w:val="18"/>
                            <w:szCs w:val="18"/>
                          </w:rPr>
                        </w:pPr>
                        <w:r>
                          <w:rPr>
                            <w:color w:val="FFFFFF" w:themeColor="background1"/>
                            <w:sz w:val="18"/>
                            <w:szCs w:val="18"/>
                          </w:rPr>
                          <w:t>7</w:t>
                        </w:r>
                      </w:p>
                    </w:txbxContent>
                  </v:textbox>
                </v:oval>
                <v:oval id="_x0000_s1145" style="position:absolute;left:394;top:1001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1nsIA&#10;AADcAAAADwAAAGRycy9kb3ducmV2LnhtbESPQW/CMAyF75P4D5GRdhspHNDWkVYwCcRtGuwHWI1J&#10;KhqnNBkt/34+TNrNT37f8/OmnkKn7jSkNrKB5aIARdxE27Iz8H3ev7yCShnZYheZDDwoQV3NnjZY&#10;2jjyF91P2SkJ4VSiAZ9zX2qdGk8B0yL2xLK7xCFgFjk4bQccJTx0elUUax2wZbngsacPT8319BOk&#10;xnm1vHwWe70m7Ec/ucPO3Q7GPM+n7TuoTFP+N//RRyvcm9SXZ2QCX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7WewgAAANwAAAAPAAAAAAAAAAAAAAAAAJgCAABkcnMvZG93&#10;bnJldi54bWxQSwUGAAAAAAQABAD1AAAAhwMAAAAA&#10;" fillcolor="#43b02a" stroked="f">
                  <v:shadow on="t" opacity="22936f" origin=",.5" offset="0,.63889mm"/>
                  <v:textbox inset="0,0,0,0">
                    <w:txbxContent>
                      <w:p w14:paraId="5D11A0F0" w14:textId="77777777" w:rsidR="004A5F36" w:rsidRPr="005E55EB" w:rsidRDefault="004A5F36" w:rsidP="00B817BC">
                        <w:pPr>
                          <w:jc w:val="center"/>
                          <w:rPr>
                            <w:color w:val="FFFFFF" w:themeColor="background1"/>
                            <w:sz w:val="18"/>
                            <w:szCs w:val="18"/>
                          </w:rPr>
                        </w:pPr>
                        <w:r>
                          <w:rPr>
                            <w:color w:val="FFFFFF" w:themeColor="background1"/>
                            <w:sz w:val="18"/>
                            <w:szCs w:val="18"/>
                          </w:rPr>
                          <w:t>8</w:t>
                        </w:r>
                      </w:p>
                    </w:txbxContent>
                  </v:textbox>
                </v:oval>
                <v:oval id="_x0000_s1146" style="position:absolute;left:8574;top:16392;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8QBcIA&#10;AADcAAAADwAAAGRycy9kb3ducmV2LnhtbESP3YrCMBCF7xf2HcIseLdN64Vo1yjuguKd+PMAQzMm&#10;ZZtJbaKtb28EwbsZzvnOnJkvB9eIG3Wh9qygyHIQxJXXNRsFp+P6ewoiRGSNjWdScKcAy8XnxxxL&#10;7Xve0+0QjUghHEpUYGNsSylDZclhyHxLnLSz7xzGtHZG6g77FO4aOc7ziXRYc7pgsaU/S9X/4epS&#10;jeO4OO/ytZwQtr0dzObXXDZKjb6G1Q+ISEN8m1/0ViduVsDzmT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AFwgAAANwAAAAPAAAAAAAAAAAAAAAAAJgCAABkcnMvZG93&#10;bnJldi54bWxQSwUGAAAAAAQABAD1AAAAhwMAAAAA&#10;" fillcolor="#43b02a" stroked="f">
                  <v:shadow on="t" opacity="22936f" origin=",.5" offset="0,.63889mm"/>
                  <v:textbox inset="0,0,0,0">
                    <w:txbxContent>
                      <w:p w14:paraId="33B1C997" w14:textId="77777777" w:rsidR="004A5F36" w:rsidRPr="005E55EB" w:rsidRDefault="004A5F36" w:rsidP="00B817BC">
                        <w:pPr>
                          <w:jc w:val="center"/>
                          <w:rPr>
                            <w:color w:val="FFFFFF" w:themeColor="background1"/>
                            <w:sz w:val="18"/>
                            <w:szCs w:val="18"/>
                          </w:rPr>
                        </w:pPr>
                        <w:r>
                          <w:rPr>
                            <w:color w:val="FFFFFF" w:themeColor="background1"/>
                            <w:sz w:val="18"/>
                            <w:szCs w:val="18"/>
                          </w:rPr>
                          <w:t>9</w:t>
                        </w:r>
                      </w:p>
                    </w:txbxContent>
                  </v:textbox>
                </v:oval>
                <v:shape id="Elbow Connector 192" o:spid="_x0000_s1147" type="#_x0000_t34" style="position:absolute;left:36288;top:21675;width:30731;height: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Lrw8MAAADcAAAADwAAAGRycy9kb3ducmV2LnhtbERPyWrDMBC9B/oPYgq9xXJ9KI0bxYSC&#10;aektC6THqTW15VgjYymO06+vAoHc5vHWWRaT7cRIgzeOFTwnKQjiymnDtYL9rpy/gvABWWPnmBRc&#10;yEOxepgtMdfuzBsat6EWMYR9jgqaEPpcSl81ZNEnrieO3K8bLIYIh1rqAc8x3HYyS9MXadFwbGiw&#10;p/eGquP2ZBW0X2Nbnn74b1Mb/j5k7WX86I1ST4/T+g1EoCncxTf3p47zFxlcn4kX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C68PDAAAA3AAAAA8AAAAAAAAAAAAA&#10;AAAAoQIAAGRycy9kb3ducmV2LnhtbFBLBQYAAAAABAAEAPkAAACRAwAAAAA=&#10;" strokecolor="#42af48" strokeweight="2pt">
                  <v:stroke endarrow="oval" endarrowwidth="wide" endarrowlength="long"/>
                  <v:shadow on="t" color="black" opacity="24903f" origin=",.5" offset="0,.55556mm"/>
                </v:shape>
                <v:oval id="_x0000_s1148" style="position:absolute;left:50513;top:402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Er6cMA&#10;AADcAAAADwAAAGRycy9kb3ducmV2LnhtbESPwWrDMBBE74H+g9hAb4mcFEzjRglJIKa3UjsfsFgb&#10;ydRauZZqu39fFQq97TLzZmf3x9l1YqQhtJ4VbNYZCOLG65aNglt9XT2DCBFZY+eZFHxTgOPhYbHH&#10;QvuJ32msohEphEOBCmyMfSFlaCw5DGvfEyft7geHMa2DkXrAKYW7Tm6zLJcOW04XLPZ0sdR8VF8u&#10;1ai3m/tbdpU5YT/Z2ZRn81kq9bicTy8gIs3x3/xHv+rE7Z7g95k0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Er6cMAAADcAAAADwAAAAAAAAAAAAAAAACYAgAAZHJzL2Rv&#10;d25yZXYueG1sUEsFBgAAAAAEAAQA9QAAAIgDAAAAAA==&#10;" fillcolor="#43b02a" stroked="f">
                  <v:shadow on="t" opacity="22936f" origin=",.5" offset="0,.63889mm"/>
                  <v:textbox inset="0,0,0,0">
                    <w:txbxContent>
                      <w:p w14:paraId="0A78DD76" w14:textId="77777777" w:rsidR="004A5F36" w:rsidRPr="005E55EB" w:rsidRDefault="004A5F36" w:rsidP="00B817BC">
                        <w:pPr>
                          <w:jc w:val="center"/>
                          <w:rPr>
                            <w:color w:val="FFFFFF" w:themeColor="background1"/>
                            <w:sz w:val="18"/>
                            <w:szCs w:val="18"/>
                          </w:rPr>
                        </w:pPr>
                        <w:r>
                          <w:rPr>
                            <w:color w:val="FFFFFF" w:themeColor="background1"/>
                            <w:sz w:val="18"/>
                            <w:szCs w:val="18"/>
                          </w:rPr>
                          <w:t>5</w:t>
                        </w:r>
                      </w:p>
                    </w:txbxContent>
                  </v:textbox>
                </v:oval>
              </v:group>
            </w:pict>
          </mc:Fallback>
        </mc:AlternateContent>
      </w:r>
      <w:r w:rsidR="00B817BC" w:rsidRPr="00A00D51">
        <w:rPr>
          <w:noProof/>
        </w:rPr>
        <w:drawing>
          <wp:inline distT="0" distB="0" distL="0" distR="0" wp14:anchorId="35493F7B" wp14:editId="38A05438">
            <wp:extent cx="5221997" cy="3277069"/>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igure17.png"/>
                    <pic:cNvPicPr/>
                  </pic:nvPicPr>
                  <pic:blipFill>
                    <a:blip r:embed="rId102">
                      <a:extLst>
                        <a:ext uri="{28A0092B-C50C-407E-A947-70E740481C1C}">
                          <a14:useLocalDpi xmlns:a14="http://schemas.microsoft.com/office/drawing/2010/main" val="0"/>
                        </a:ext>
                      </a:extLst>
                    </a:blip>
                    <a:stretch>
                      <a:fillRect/>
                    </a:stretch>
                  </pic:blipFill>
                  <pic:spPr>
                    <a:xfrm>
                      <a:off x="0" y="0"/>
                      <a:ext cx="5221997" cy="3277069"/>
                    </a:xfrm>
                    <a:prstGeom prst="rect">
                      <a:avLst/>
                    </a:prstGeom>
                  </pic:spPr>
                </pic:pic>
              </a:graphicData>
            </a:graphic>
          </wp:inline>
        </w:drawing>
      </w:r>
    </w:p>
    <w:p w14:paraId="7E416809" w14:textId="77777777" w:rsidR="003E5421" w:rsidRDefault="003E5421" w:rsidP="007D31D3">
      <w:pPr>
        <w:keepNext/>
        <w:ind w:left="720"/>
      </w:pPr>
    </w:p>
    <w:p w14:paraId="2E4121B3" w14:textId="13B6903E" w:rsidR="003E5421" w:rsidRPr="00A00D51" w:rsidRDefault="003E5421" w:rsidP="007D31D3">
      <w:pPr>
        <w:keepNext/>
        <w:ind w:left="720"/>
      </w:pPr>
      <w:r w:rsidRPr="00A00D51">
        <w:rPr>
          <w:noProof/>
        </w:rPr>
        <w:drawing>
          <wp:inline distT="0" distB="0" distL="0" distR="0" wp14:anchorId="5DC8678C" wp14:editId="56AD96BE">
            <wp:extent cx="5221996" cy="32770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igure17.png"/>
                    <pic:cNvPicPr/>
                  </pic:nvPicPr>
                  <pic:blipFill>
                    <a:blip r:embed="rId103">
                      <a:extLst>
                        <a:ext uri="{28A0092B-C50C-407E-A947-70E740481C1C}">
                          <a14:useLocalDpi xmlns:a14="http://schemas.microsoft.com/office/drawing/2010/main" val="0"/>
                        </a:ext>
                      </a:extLst>
                    </a:blip>
                    <a:stretch>
                      <a:fillRect/>
                    </a:stretch>
                  </pic:blipFill>
                  <pic:spPr>
                    <a:xfrm>
                      <a:off x="0" y="0"/>
                      <a:ext cx="5221996" cy="3277069"/>
                    </a:xfrm>
                    <a:prstGeom prst="rect">
                      <a:avLst/>
                    </a:prstGeom>
                  </pic:spPr>
                </pic:pic>
              </a:graphicData>
            </a:graphic>
          </wp:inline>
        </w:drawing>
      </w:r>
    </w:p>
    <w:p w14:paraId="492AD00F" w14:textId="77777777" w:rsidR="001021C0" w:rsidRDefault="00644725" w:rsidP="00BD6A52">
      <w:pPr>
        <w:pStyle w:val="Caption"/>
        <w:ind w:left="720"/>
      </w:pPr>
      <w:bookmarkStart w:id="87" w:name="_Toc291348642"/>
      <w:r w:rsidRPr="00A00D51">
        <w:t xml:space="preserve">Figure </w:t>
      </w:r>
      <w:r w:rsidR="009223FF">
        <w:fldChar w:fldCharType="begin"/>
      </w:r>
      <w:r w:rsidR="009223FF">
        <w:instrText xml:space="preserve"> SEQ Figure \* ARABIC </w:instrText>
      </w:r>
      <w:r w:rsidR="009223FF">
        <w:fldChar w:fldCharType="separate"/>
      </w:r>
      <w:r w:rsidR="005E321A">
        <w:rPr>
          <w:noProof/>
        </w:rPr>
        <w:t>37</w:t>
      </w:r>
      <w:r w:rsidR="009223FF">
        <w:rPr>
          <w:noProof/>
        </w:rPr>
        <w:fldChar w:fldCharType="end"/>
      </w:r>
      <w:r w:rsidR="003B290A" w:rsidRPr="00A00D51">
        <w:t xml:space="preserve"> - </w:t>
      </w:r>
      <w:r w:rsidR="006F766B" w:rsidRPr="00A00D51">
        <w:t>Results by Grade</w:t>
      </w:r>
      <w:r w:rsidR="00FA3F79" w:rsidRPr="00A00D51">
        <w:t xml:space="preserve"> for a SCHOOL</w:t>
      </w:r>
      <w:bookmarkEnd w:id="87"/>
    </w:p>
    <w:p w14:paraId="49020287" w14:textId="0A7C9C41" w:rsidR="006C44B4" w:rsidRPr="00A00D51" w:rsidRDefault="006C44B4" w:rsidP="001021C0">
      <w:pPr>
        <w:pStyle w:val="Heading4"/>
      </w:pPr>
      <w:r w:rsidRPr="00A00D51">
        <w:lastRenderedPageBreak/>
        <w:t>Report Features</w:t>
      </w:r>
    </w:p>
    <w:tbl>
      <w:tblPr>
        <w:tblStyle w:val="annotationstable"/>
        <w:tblW w:w="5000" w:type="pct"/>
        <w:tblLook w:val="04A0" w:firstRow="1" w:lastRow="0" w:firstColumn="1" w:lastColumn="0" w:noHBand="0" w:noVBand="1"/>
      </w:tblPr>
      <w:tblGrid>
        <w:gridCol w:w="1019"/>
        <w:gridCol w:w="10011"/>
      </w:tblGrid>
      <w:tr w:rsidR="007A2C06" w:rsidRPr="00A00D51" w14:paraId="09B70A77" w14:textId="77777777" w:rsidTr="001021C0">
        <w:trPr>
          <w:trHeight w:val="480"/>
        </w:trPr>
        <w:tc>
          <w:tcPr>
            <w:tcW w:w="462" w:type="pct"/>
          </w:tcPr>
          <w:p w14:paraId="613085B2" w14:textId="4C063D83"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42AE8B82" wp14:editId="630182DD">
                      <wp:extent cx="228600" cy="228600"/>
                      <wp:effectExtent l="0" t="8255" r="0" b="29845"/>
                      <wp:docPr id="86"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D2ACC33" w14:textId="77777777" w:rsidR="004A5F36" w:rsidRPr="005E55EB" w:rsidRDefault="004A5F36" w:rsidP="007A2C06">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42AE8B82" id="Oval 187" o:spid="_x0000_s114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NE76C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D2ACC33" w14:textId="77777777" w:rsidR="004A5F36" w:rsidRPr="005E55EB" w:rsidRDefault="004A5F36" w:rsidP="007A2C06">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4538" w:type="pct"/>
            <w:hideMark/>
          </w:tcPr>
          <w:p w14:paraId="32BFF8C2" w14:textId="333A0782" w:rsidR="007A2C06" w:rsidRPr="00A00D51" w:rsidRDefault="007A2C06" w:rsidP="001021C0">
            <w:pPr>
              <w:pStyle w:val="BodyText"/>
              <w:rPr>
                <w:b/>
                <w:bCs/>
              </w:rPr>
            </w:pPr>
            <w:r w:rsidRPr="00A00D51">
              <w:rPr>
                <w:b/>
                <w:bCs/>
              </w:rPr>
              <w:t>Breadcrumb</w:t>
            </w:r>
            <w:r w:rsidR="004673FE" w:rsidRPr="00A00D51">
              <w:rPr>
                <w:b/>
                <w:bCs/>
              </w:rPr>
              <w:t>s</w:t>
            </w:r>
            <w:r w:rsidRPr="00A00D51">
              <w:t xml:space="preserve">: At the top of the page, users can navigate back to the </w:t>
            </w:r>
            <w:r w:rsidR="007F3A56" w:rsidRPr="00A00D51">
              <w:t>d</w:t>
            </w:r>
            <w:r w:rsidRPr="00A00D51">
              <w:t xml:space="preserve">istrict and </w:t>
            </w:r>
            <w:r w:rsidR="007F3A56" w:rsidRPr="00A00D51">
              <w:t>s</w:t>
            </w:r>
            <w:r w:rsidRPr="00A00D51">
              <w:t>tate level reports.</w:t>
            </w:r>
          </w:p>
        </w:tc>
      </w:tr>
      <w:tr w:rsidR="007A2C06" w:rsidRPr="00A00D51" w14:paraId="34B3A882" w14:textId="77777777" w:rsidTr="001021C0">
        <w:trPr>
          <w:trHeight w:val="700"/>
        </w:trPr>
        <w:tc>
          <w:tcPr>
            <w:tcW w:w="462" w:type="pct"/>
          </w:tcPr>
          <w:p w14:paraId="37D3860C" w14:textId="2C50F4FB"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3645F1D5" wp14:editId="667186E5">
                      <wp:extent cx="228600" cy="228600"/>
                      <wp:effectExtent l="0" t="635" r="0" b="27940"/>
                      <wp:docPr id="84"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45B5391" w14:textId="77777777" w:rsidR="004A5F36" w:rsidRPr="005E55EB" w:rsidRDefault="004A5F36" w:rsidP="00013750">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3645F1D5" id="Oval 188" o:spid="_x0000_s115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tj8eX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45B5391" w14:textId="77777777" w:rsidR="004A5F36" w:rsidRPr="005E55EB" w:rsidRDefault="004A5F36" w:rsidP="00013750">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538" w:type="pct"/>
            <w:hideMark/>
          </w:tcPr>
          <w:p w14:paraId="4E191E7E" w14:textId="0732D189" w:rsidR="007A2C06" w:rsidRPr="00A00D51" w:rsidRDefault="007A2C06" w:rsidP="001021C0">
            <w:pPr>
              <w:pStyle w:val="BodyText"/>
              <w:rPr>
                <w:b/>
                <w:bCs/>
              </w:rPr>
            </w:pPr>
            <w:r w:rsidRPr="00A00D51">
              <w:rPr>
                <w:b/>
                <w:bCs/>
              </w:rPr>
              <w:t>Report Information</w:t>
            </w:r>
            <w:r w:rsidRPr="00A00D51">
              <w:t xml:space="preserve">: Detailed report information regarding the report’s purpose and its prospective uses is accessible by </w:t>
            </w:r>
            <w:r w:rsidR="00F23099" w:rsidRPr="00A00D51">
              <w:t xml:space="preserve">pausing </w:t>
            </w:r>
            <w:r w:rsidR="00AF4DC9" w:rsidRPr="00A00D51">
              <w:t>on</w:t>
            </w:r>
            <w:r w:rsidRPr="00A00D51">
              <w:t xml:space="preserve"> or clicking the “i” information icon next to the report’s title.</w:t>
            </w:r>
          </w:p>
        </w:tc>
      </w:tr>
      <w:tr w:rsidR="007A2C06" w:rsidRPr="00A00D51" w14:paraId="1BA06816" w14:textId="77777777" w:rsidTr="001021C0">
        <w:trPr>
          <w:trHeight w:val="480"/>
        </w:trPr>
        <w:tc>
          <w:tcPr>
            <w:tcW w:w="462" w:type="pct"/>
          </w:tcPr>
          <w:p w14:paraId="129A5665" w14:textId="0510310F"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37461B0F" wp14:editId="1F93D2F1">
                      <wp:extent cx="228600" cy="228600"/>
                      <wp:effectExtent l="0" t="6985" r="0" b="31115"/>
                      <wp:docPr id="82"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788E72B" w14:textId="77777777" w:rsidR="004A5F36" w:rsidRPr="005E55EB" w:rsidRDefault="004A5F36" w:rsidP="00013750">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37461B0F" id="Oval 189" o:spid="_x0000_s115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" fillcolor="#43b02a" stroked="f">
                      <v:shadow on="t" opacity="22936f" origin=",.5" offset="0,.63889mm"/>
                      <v:textbox inset="0,0,0,0">
                        <w:txbxContent>
                          <w:p w14:paraId="1788E72B" w14:textId="77777777" w:rsidR="004A5F36" w:rsidRPr="005E55EB" w:rsidRDefault="004A5F36" w:rsidP="00013750">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538" w:type="pct"/>
            <w:hideMark/>
          </w:tcPr>
          <w:p w14:paraId="6B5449CF" w14:textId="7E885148" w:rsidR="007A2C06" w:rsidRPr="00A00D51" w:rsidRDefault="007A2C06" w:rsidP="001021C0">
            <w:pPr>
              <w:pStyle w:val="BodyText"/>
              <w:rPr>
                <w:b/>
                <w:bCs/>
              </w:rPr>
            </w:pPr>
            <w:r w:rsidRPr="00A00D51">
              <w:rPr>
                <w:b/>
                <w:bCs/>
              </w:rPr>
              <w:t>Download</w:t>
            </w:r>
            <w:r w:rsidRPr="00A00D51">
              <w:t xml:space="preserve">: The </w:t>
            </w:r>
            <w:r w:rsidRPr="00A00D51">
              <w:rPr>
                <w:b/>
              </w:rPr>
              <w:t>Download</w:t>
            </w:r>
            <w:r w:rsidRPr="00A00D51">
              <w:t xml:space="preserve"> button allows users to download the current page as a CSV file, or to download the underlying data for analysis.</w:t>
            </w:r>
          </w:p>
        </w:tc>
      </w:tr>
      <w:tr w:rsidR="007A2C06" w:rsidRPr="00A00D51" w14:paraId="08F1B0B2" w14:textId="77777777" w:rsidTr="001021C0">
        <w:trPr>
          <w:trHeight w:val="480"/>
        </w:trPr>
        <w:tc>
          <w:tcPr>
            <w:tcW w:w="462" w:type="pct"/>
          </w:tcPr>
          <w:p w14:paraId="4EF56C64" w14:textId="42293722"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2768DA52" wp14:editId="4445BB24">
                      <wp:extent cx="228600" cy="236855"/>
                      <wp:effectExtent l="0" t="6985" r="0" b="32385"/>
                      <wp:docPr id="81"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C8C41D8" w14:textId="77777777" w:rsidR="004A5F36" w:rsidRPr="005E55EB" w:rsidRDefault="004A5F36" w:rsidP="00013750">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2768DA52" id="Oval 190" o:spid="_x0000_s1152"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" fillcolor="#43b02a" stroked="f">
                      <v:shadow on="t" opacity="22936f" origin=",.5" offset="0,.63889mm"/>
                      <v:textbox inset="0,0,0,0">
                        <w:txbxContent>
                          <w:p w14:paraId="7C8C41D8" w14:textId="77777777" w:rsidR="004A5F36" w:rsidRPr="005E55EB" w:rsidRDefault="004A5F36" w:rsidP="00013750">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538" w:type="pct"/>
            <w:hideMark/>
          </w:tcPr>
          <w:p w14:paraId="73C5DE65" w14:textId="458AA3D0" w:rsidR="007A2C06" w:rsidRPr="00A00D51" w:rsidRDefault="007A2C06" w:rsidP="001021C0">
            <w:pPr>
              <w:pStyle w:val="BodyText"/>
              <w:rPr>
                <w:b/>
                <w:bCs/>
              </w:rPr>
            </w:pPr>
            <w:r w:rsidRPr="00A00D51">
              <w:rPr>
                <w:b/>
                <w:bCs/>
              </w:rPr>
              <w:t>Academic Year Selector</w:t>
            </w:r>
            <w:r w:rsidRPr="00A00D51">
              <w:t xml:space="preserve">: </w:t>
            </w:r>
            <w:r w:rsidR="00360C68" w:rsidRPr="00A00D51">
              <w:t xml:space="preserve">This </w:t>
            </w:r>
            <w:r w:rsidR="001B27E0" w:rsidRPr="00A00D51">
              <w:t>dropdown</w:t>
            </w:r>
            <w:r w:rsidRPr="00A00D51">
              <w:t xml:space="preserve"> list </w:t>
            </w:r>
            <w:r w:rsidR="00360C68" w:rsidRPr="00A00D51">
              <w:t xml:space="preserve">displays </w:t>
            </w:r>
            <w:r w:rsidRPr="00A00D51">
              <w:t>all academic years for which there is available assessment data.</w:t>
            </w:r>
          </w:p>
        </w:tc>
      </w:tr>
      <w:tr w:rsidR="007A2C06" w:rsidRPr="00A00D51" w14:paraId="15FFBEFE" w14:textId="77777777" w:rsidTr="001021C0">
        <w:trPr>
          <w:trHeight w:val="480"/>
        </w:trPr>
        <w:tc>
          <w:tcPr>
            <w:tcW w:w="462" w:type="pct"/>
          </w:tcPr>
          <w:p w14:paraId="5D16629D" w14:textId="05748179"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68A8B881" wp14:editId="5C640DDB">
                      <wp:extent cx="228600" cy="228600"/>
                      <wp:effectExtent l="0" t="6985" r="0" b="31115"/>
                      <wp:docPr id="76"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BBB182A" w14:textId="77777777" w:rsidR="004A5F36" w:rsidRPr="005E55EB" w:rsidRDefault="004A5F36" w:rsidP="00013750">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68A8B881" id="Oval 191" o:spid="_x0000_s115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3LIGMHUCAADH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2BBB182A" w14:textId="77777777" w:rsidR="004A5F36" w:rsidRPr="005E55EB" w:rsidRDefault="004A5F36" w:rsidP="00013750">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538" w:type="pct"/>
            <w:hideMark/>
          </w:tcPr>
          <w:p w14:paraId="3B1454A3" w14:textId="16AF6E92" w:rsidR="007A2C06" w:rsidRPr="00A00D51" w:rsidRDefault="007A2C06" w:rsidP="001021C0">
            <w:pPr>
              <w:pStyle w:val="BodyText"/>
              <w:rPr>
                <w:b/>
                <w:bCs/>
              </w:rPr>
            </w:pPr>
            <w:r w:rsidRPr="00A00D51">
              <w:rPr>
                <w:b/>
                <w:bCs/>
              </w:rPr>
              <w:t>Align</w:t>
            </w:r>
            <w:r w:rsidRPr="00A00D51">
              <w:t xml:space="preserve">: The </w:t>
            </w:r>
            <w:r w:rsidRPr="00A00D51">
              <w:rPr>
                <w:b/>
              </w:rPr>
              <w:t>Align</w:t>
            </w:r>
            <w:r w:rsidRPr="00A00D51">
              <w:t xml:space="preserve"> switch allows users to display results centered along the cut between achievement levels 2 and 3.</w:t>
            </w:r>
          </w:p>
        </w:tc>
      </w:tr>
      <w:tr w:rsidR="007A2C06" w:rsidRPr="00A00D51" w14:paraId="5FBDB878" w14:textId="77777777" w:rsidTr="001021C0">
        <w:trPr>
          <w:trHeight w:val="480"/>
        </w:trPr>
        <w:tc>
          <w:tcPr>
            <w:tcW w:w="462" w:type="pct"/>
          </w:tcPr>
          <w:p w14:paraId="1BAB915B" w14:textId="3B997505"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2C9B38A1" wp14:editId="76231996">
                      <wp:extent cx="228600" cy="228600"/>
                      <wp:effectExtent l="0" t="6985" r="0" b="31115"/>
                      <wp:docPr id="75"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9D83ED8" w14:textId="77777777" w:rsidR="004A5F36" w:rsidRPr="005E55EB" w:rsidRDefault="004A5F36" w:rsidP="00013750">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2C9B38A1" id="Oval 192" o:spid="_x0000_s115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BHEVq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9D83ED8" w14:textId="77777777" w:rsidR="004A5F36" w:rsidRPr="005E55EB" w:rsidRDefault="004A5F36" w:rsidP="00013750">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538" w:type="pct"/>
            <w:hideMark/>
          </w:tcPr>
          <w:p w14:paraId="0F4EDE95" w14:textId="3ED20F8E" w:rsidR="007A2C06" w:rsidRPr="00A00D51" w:rsidRDefault="007A2C06" w:rsidP="001021C0">
            <w:pPr>
              <w:pStyle w:val="BodyText"/>
              <w:rPr>
                <w:b/>
                <w:bCs/>
              </w:rPr>
            </w:pPr>
            <w:r w:rsidRPr="00A00D51">
              <w:rPr>
                <w:b/>
                <w:bCs/>
              </w:rPr>
              <w:t>Filter</w:t>
            </w:r>
            <w:r w:rsidRPr="00A00D51">
              <w:t xml:space="preserve">: The </w:t>
            </w:r>
            <w:r w:rsidRPr="00A00D51">
              <w:rPr>
                <w:b/>
              </w:rPr>
              <w:t>Filter</w:t>
            </w:r>
            <w:r w:rsidRPr="00A00D51">
              <w:t xml:space="preserve"> button opens a window that enables advanced filtering of student results by student demographic information.</w:t>
            </w:r>
          </w:p>
        </w:tc>
      </w:tr>
      <w:tr w:rsidR="007A2C06" w:rsidRPr="00A00D51" w14:paraId="0E7444B9" w14:textId="77777777" w:rsidTr="001021C0">
        <w:trPr>
          <w:trHeight w:val="480"/>
        </w:trPr>
        <w:tc>
          <w:tcPr>
            <w:tcW w:w="462" w:type="pct"/>
          </w:tcPr>
          <w:p w14:paraId="712C99F0" w14:textId="4CCEE043"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1C349557" wp14:editId="3A7F9DA0">
                      <wp:extent cx="228600" cy="228600"/>
                      <wp:effectExtent l="0" t="6985" r="0" b="31115"/>
                      <wp:docPr id="7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851E919" w14:textId="77777777" w:rsidR="004A5F36" w:rsidRPr="005E55EB" w:rsidRDefault="004A5F36" w:rsidP="00013750">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1C349557" id="Oval 193" o:spid="_x0000_s115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cm33I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2851E919" w14:textId="77777777" w:rsidR="004A5F36" w:rsidRPr="005E55EB" w:rsidRDefault="004A5F36" w:rsidP="00013750">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538" w:type="pct"/>
            <w:hideMark/>
          </w:tcPr>
          <w:p w14:paraId="0C5AB23B" w14:textId="6331A317" w:rsidR="007A2C06" w:rsidRPr="00A00D51" w:rsidRDefault="007A2C06" w:rsidP="001021C0">
            <w:pPr>
              <w:pStyle w:val="BodyText"/>
              <w:rPr>
                <w:b/>
                <w:bCs/>
              </w:rPr>
            </w:pPr>
            <w:r w:rsidRPr="00A00D51">
              <w:rPr>
                <w:b/>
                <w:bCs/>
              </w:rPr>
              <w:t>Column Sorting</w:t>
            </w:r>
            <w:r w:rsidRPr="00A00D51">
              <w:t xml:space="preserve">: Column </w:t>
            </w:r>
            <w:r w:rsidR="00265ACF" w:rsidRPr="00A00D51">
              <w:t>h</w:t>
            </w:r>
            <w:r w:rsidRPr="00A00D51">
              <w:t>eaders allow users to sort the list of grades by the values in each column.</w:t>
            </w:r>
          </w:p>
        </w:tc>
      </w:tr>
      <w:tr w:rsidR="007A2C06" w:rsidRPr="00A00D51" w14:paraId="650263BE" w14:textId="77777777" w:rsidTr="001021C0">
        <w:trPr>
          <w:trHeight w:val="480"/>
        </w:trPr>
        <w:tc>
          <w:tcPr>
            <w:tcW w:w="462" w:type="pct"/>
          </w:tcPr>
          <w:p w14:paraId="2C7DD8A2" w14:textId="1EFE142E"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0F00BC17" wp14:editId="6EB48924">
                      <wp:extent cx="228600" cy="228600"/>
                      <wp:effectExtent l="0" t="6985" r="0" b="31115"/>
                      <wp:docPr id="72"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A3C65B2" w14:textId="77777777" w:rsidR="004A5F36" w:rsidRPr="005E55EB" w:rsidRDefault="004A5F36" w:rsidP="00013750">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0F00BC17" id="Oval 194" o:spid="_x0000_s115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7qUol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2A3C65B2" w14:textId="77777777" w:rsidR="004A5F36" w:rsidRPr="005E55EB" w:rsidRDefault="004A5F36" w:rsidP="00013750">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538" w:type="pct"/>
            <w:hideMark/>
          </w:tcPr>
          <w:p w14:paraId="1D7D2508" w14:textId="571A716A" w:rsidR="007A2C06" w:rsidRPr="00A00D51" w:rsidRDefault="007A2C06" w:rsidP="001021C0">
            <w:pPr>
              <w:pStyle w:val="BodyText"/>
              <w:rPr>
                <w:b/>
                <w:bCs/>
              </w:rPr>
            </w:pPr>
            <w:r w:rsidRPr="00A00D51">
              <w:rPr>
                <w:b/>
                <w:bCs/>
              </w:rPr>
              <w:t>Reference Row</w:t>
            </w:r>
            <w:r w:rsidRPr="00A00D51">
              <w:t>: Percentages and counts of students in each achievement level across the entire school.</w:t>
            </w:r>
          </w:p>
        </w:tc>
      </w:tr>
      <w:tr w:rsidR="007A2C06" w:rsidRPr="00A00D51" w14:paraId="0EAEC2C8" w14:textId="77777777" w:rsidTr="001021C0">
        <w:trPr>
          <w:trHeight w:val="700"/>
        </w:trPr>
        <w:tc>
          <w:tcPr>
            <w:tcW w:w="462" w:type="pct"/>
          </w:tcPr>
          <w:p w14:paraId="78C1BA72" w14:textId="75078B60" w:rsidR="007A2C06"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13152DE1" wp14:editId="3A3DEF06">
                      <wp:extent cx="228600" cy="228600"/>
                      <wp:effectExtent l="0" t="6985" r="0" b="31115"/>
                      <wp:docPr id="69"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E8DC471" w14:textId="77777777" w:rsidR="004A5F36" w:rsidRPr="005E55EB" w:rsidRDefault="004A5F36" w:rsidP="00013750">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13152DE1" id="Oval 195" o:spid="_x0000_s115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KNV9VV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2E8DC471" w14:textId="77777777" w:rsidR="004A5F36" w:rsidRPr="005E55EB" w:rsidRDefault="004A5F36" w:rsidP="00013750">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538" w:type="pct"/>
            <w:hideMark/>
          </w:tcPr>
          <w:p w14:paraId="27B966F0" w14:textId="024A9136" w:rsidR="007A2C06" w:rsidRPr="00A00D51" w:rsidRDefault="007A2C06" w:rsidP="001021C0">
            <w:pPr>
              <w:pStyle w:val="BodyText"/>
              <w:rPr>
                <w:b/>
                <w:bCs/>
              </w:rPr>
            </w:pPr>
            <w:r w:rsidRPr="00A00D51">
              <w:rPr>
                <w:b/>
                <w:bCs/>
              </w:rPr>
              <w:t>Achievement Level Aggregates</w:t>
            </w:r>
            <w:r w:rsidRPr="00A00D51">
              <w:t xml:space="preserve">: Percentages and actual counts of students in each achievement level for each grade. Users can </w:t>
            </w:r>
            <w:r w:rsidR="00D46BAC" w:rsidRPr="00A00D51">
              <w:t>pause on</w:t>
            </w:r>
            <w:r w:rsidRPr="00A00D51">
              <w:t xml:space="preserve"> the information to display the actual counts of students in each achievement level.</w:t>
            </w:r>
          </w:p>
        </w:tc>
      </w:tr>
    </w:tbl>
    <w:p w14:paraId="683666A3" w14:textId="77777777" w:rsidR="00DD5267" w:rsidRPr="00A00D51" w:rsidRDefault="00DD5267" w:rsidP="004D609F">
      <w:pPr>
        <w:pStyle w:val="Heading4"/>
      </w:pPr>
      <w:r w:rsidRPr="00A00D51">
        <w:t>Detailed Descriptions</w:t>
      </w:r>
    </w:p>
    <w:p w14:paraId="18B72E46" w14:textId="77777777" w:rsidR="00DD5267" w:rsidRPr="00A00D51" w:rsidRDefault="00DD5267" w:rsidP="001021C0">
      <w:pPr>
        <w:pStyle w:val="Heading5"/>
      </w:pPr>
      <w:r w:rsidRPr="00A00D51">
        <w:t>Navigation</w:t>
      </w:r>
    </w:p>
    <w:p w14:paraId="34851978" w14:textId="01B16EA8" w:rsidR="00DD5267" w:rsidRPr="00A00D51" w:rsidRDefault="00FA44A3" w:rsidP="00F838C7">
      <w:pPr>
        <w:pStyle w:val="ListParagraph"/>
        <w:numPr>
          <w:ilvl w:val="0"/>
          <w:numId w:val="73"/>
        </w:numPr>
      </w:pPr>
      <w:r w:rsidRPr="00A00D51">
        <w:t>A user with appropriate permissions</w:t>
      </w:r>
      <w:r w:rsidR="00DD5267" w:rsidRPr="00A00D51">
        <w:t xml:space="preserve"> can access the Results by Grade for a SCHOOL report by clicking the school’s name in the Comparing Schools in a DISTRICT report.</w:t>
      </w:r>
    </w:p>
    <w:p w14:paraId="712EE423" w14:textId="32E4B8A8" w:rsidR="00DD5267" w:rsidRPr="00A00D51" w:rsidRDefault="00DD5267" w:rsidP="00F838C7">
      <w:pPr>
        <w:pStyle w:val="ListParagraph"/>
        <w:numPr>
          <w:ilvl w:val="0"/>
          <w:numId w:val="73"/>
        </w:numPr>
      </w:pPr>
      <w:r w:rsidRPr="00A00D51">
        <w:t xml:space="preserve">A user can access the Results by Grade for a SCHOOL report by clicking the school’s name in the Breadcrumb Navigation of an Individual STUDENT Report or a </w:t>
      </w:r>
      <w:r w:rsidR="00E20CE4">
        <w:t>List of Students by Assessment GRADE</w:t>
      </w:r>
      <w:r w:rsidRPr="00A00D51">
        <w:t xml:space="preserve"> report.</w:t>
      </w:r>
    </w:p>
    <w:p w14:paraId="475063C9" w14:textId="7B15887D" w:rsidR="00DD5267" w:rsidRPr="00A00D51" w:rsidRDefault="00DD5267" w:rsidP="00F838C7">
      <w:pPr>
        <w:pStyle w:val="ListParagraph"/>
        <w:numPr>
          <w:ilvl w:val="0"/>
          <w:numId w:val="73"/>
        </w:numPr>
      </w:pPr>
      <w:r w:rsidRPr="00A00D51">
        <w:t xml:space="preserve">A user can </w:t>
      </w:r>
      <w:r w:rsidR="00586CA7" w:rsidRPr="00A00D51">
        <w:t xml:space="preserve">go </w:t>
      </w:r>
      <w:r w:rsidRPr="00A00D51">
        <w:t xml:space="preserve">back up to the </w:t>
      </w:r>
      <w:r w:rsidR="001578E0" w:rsidRPr="00A00D51">
        <w:t>DISTRICT</w:t>
      </w:r>
      <w:r w:rsidRPr="00A00D51">
        <w:t xml:space="preserve"> or STATE reports</w:t>
      </w:r>
      <w:r w:rsidR="00586CA7" w:rsidRPr="00A00D51">
        <w:t xml:space="preserve"> by following the breadcrumb</w:t>
      </w:r>
      <w:r w:rsidR="004673FE" w:rsidRPr="00A00D51">
        <w:t>s</w:t>
      </w:r>
      <w:r w:rsidR="00586CA7" w:rsidRPr="00A00D51">
        <w:t xml:space="preserve"> on top</w:t>
      </w:r>
      <w:r w:rsidRPr="00A00D51">
        <w:t>.</w:t>
      </w:r>
    </w:p>
    <w:p w14:paraId="7210FEFE" w14:textId="77777777" w:rsidR="00DD5267" w:rsidRPr="00A00D51" w:rsidRDefault="00DD5267" w:rsidP="00DD5267">
      <w:pPr>
        <w:pStyle w:val="ListParagraph"/>
      </w:pPr>
    </w:p>
    <w:p w14:paraId="5F4DFF7D" w14:textId="77777777" w:rsidR="00EC1B17" w:rsidRPr="00A00D51" w:rsidRDefault="00B817BC" w:rsidP="00BD6A52">
      <w:pPr>
        <w:keepNext/>
        <w:ind w:left="720"/>
      </w:pPr>
      <w:r w:rsidRPr="00A00D51">
        <w:rPr>
          <w:b/>
          <w:noProof/>
        </w:rPr>
        <w:drawing>
          <wp:inline distT="0" distB="0" distL="0" distR="0" wp14:anchorId="6B6CC439" wp14:editId="46B0B5C5">
            <wp:extent cx="5486400" cy="4589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11134279" w14:textId="19E92AEF" w:rsidR="00DD5267" w:rsidRPr="00A00D51" w:rsidRDefault="00EC1B17" w:rsidP="00BD6A52">
      <w:pPr>
        <w:pStyle w:val="Caption"/>
        <w:ind w:left="720"/>
      </w:pPr>
      <w:bookmarkStart w:id="88" w:name="_Toc291348643"/>
      <w:r w:rsidRPr="00A00D51">
        <w:t xml:space="preserve">Figure </w:t>
      </w:r>
      <w:r w:rsidR="009223FF">
        <w:fldChar w:fldCharType="begin"/>
      </w:r>
      <w:r w:rsidR="009223FF">
        <w:instrText xml:space="preserve"> SEQ Figure \* ARABIC </w:instrText>
      </w:r>
      <w:r w:rsidR="009223FF">
        <w:fldChar w:fldCharType="separate"/>
      </w:r>
      <w:r w:rsidR="005E321A">
        <w:rPr>
          <w:noProof/>
        </w:rPr>
        <w:t>38</w:t>
      </w:r>
      <w:r w:rsidR="009223FF">
        <w:rPr>
          <w:noProof/>
        </w:rPr>
        <w:fldChar w:fldCharType="end"/>
      </w:r>
      <w:r w:rsidRPr="00A00D51">
        <w:t xml:space="preserve"> - Breadcrumb Navigation</w:t>
      </w:r>
      <w:bookmarkEnd w:id="88"/>
    </w:p>
    <w:p w14:paraId="3EE31599" w14:textId="77777777" w:rsidR="001021C0" w:rsidRPr="001021C0" w:rsidRDefault="00867522" w:rsidP="001021C0">
      <w:pPr>
        <w:pStyle w:val="ListParagraph"/>
        <w:numPr>
          <w:ilvl w:val="0"/>
          <w:numId w:val="73"/>
        </w:numPr>
        <w:rPr>
          <w:b/>
          <w:sz w:val="24"/>
        </w:rPr>
      </w:pPr>
      <w:r w:rsidRPr="00A00D51">
        <w:t xml:space="preserve">Users do </w:t>
      </w:r>
      <w:r w:rsidR="00DD5267" w:rsidRPr="00A00D51">
        <w:t xml:space="preserve">not need PII access to see the Results by Grade for a SCHOOL report, but they must have PII access for the </w:t>
      </w:r>
      <w:r w:rsidR="00E20CE4">
        <w:t>List of Students by Assessment GRADE</w:t>
      </w:r>
      <w:r w:rsidR="00DD5267" w:rsidRPr="00A00D51">
        <w:t xml:space="preserve"> report. Therefore, a user with PII access </w:t>
      </w:r>
      <w:r w:rsidR="00D01D1E" w:rsidRPr="00A00D51">
        <w:t xml:space="preserve">can </w:t>
      </w:r>
      <w:r w:rsidR="00DD5267" w:rsidRPr="00A00D51">
        <w:t xml:space="preserve">click Grade names to see the list of students in that </w:t>
      </w:r>
      <w:r w:rsidR="00E545B1">
        <w:t xml:space="preserve">assessment </w:t>
      </w:r>
      <w:r w:rsidR="00DD5267" w:rsidRPr="00A00D51">
        <w:t xml:space="preserve">grade, but a user without PII access </w:t>
      </w:r>
      <w:r w:rsidR="00D01D1E" w:rsidRPr="00A00D51">
        <w:t xml:space="preserve">is </w:t>
      </w:r>
      <w:r w:rsidR="00D9006C">
        <w:t xml:space="preserve">not </w:t>
      </w:r>
      <w:r w:rsidR="00DD5267" w:rsidRPr="00A00D51">
        <w:t>provided with those links.</w:t>
      </w:r>
    </w:p>
    <w:p w14:paraId="1E08D3EF" w14:textId="28C05DDC" w:rsidR="00DD5267" w:rsidRPr="00A00D51" w:rsidRDefault="00DD5267" w:rsidP="001021C0">
      <w:pPr>
        <w:pStyle w:val="Heading5"/>
      </w:pPr>
      <w:r w:rsidRPr="00A00D51">
        <w:lastRenderedPageBreak/>
        <w:t>Selecting Assessment Results</w:t>
      </w:r>
    </w:p>
    <w:p w14:paraId="20EB5ED4" w14:textId="78EE5158" w:rsidR="003E0FF1" w:rsidRPr="00A00D51" w:rsidRDefault="00DD5267" w:rsidP="00F838C7">
      <w:pPr>
        <w:pStyle w:val="ListParagraph"/>
        <w:numPr>
          <w:ilvl w:val="0"/>
          <w:numId w:val="72"/>
        </w:numPr>
      </w:pPr>
      <w:r w:rsidRPr="00A00D51">
        <w:t xml:space="preserve">A user can see results for </w:t>
      </w:r>
      <w:r w:rsidR="003E0FF1" w:rsidRPr="00A00D51">
        <w:t xml:space="preserve">the summative assessment for </w:t>
      </w:r>
      <w:r w:rsidRPr="00A00D51">
        <w:t xml:space="preserve">any </w:t>
      </w:r>
      <w:r w:rsidR="003E0FF1" w:rsidRPr="00A00D51">
        <w:t xml:space="preserve">academic year </w:t>
      </w:r>
      <w:r w:rsidRPr="00A00D51">
        <w:t xml:space="preserve">for which there are available results via the </w:t>
      </w:r>
      <w:r w:rsidR="003E0FF1" w:rsidRPr="00A00D51">
        <w:t xml:space="preserve">Academic Year </w:t>
      </w:r>
      <w:r w:rsidRPr="00A00D51">
        <w:t>Selector. The options in the A</w:t>
      </w:r>
      <w:r w:rsidR="006F4391" w:rsidRPr="00A00D51">
        <w:t xml:space="preserve">cademic Year </w:t>
      </w:r>
      <w:r w:rsidRPr="00A00D51">
        <w:t xml:space="preserve">Selector are based on all </w:t>
      </w:r>
      <w:r w:rsidR="003E0FF1" w:rsidRPr="00A00D51">
        <w:t>assessment results received by the Data Warehouse</w:t>
      </w:r>
      <w:r w:rsidRPr="00A00D51">
        <w:t xml:space="preserve">. </w:t>
      </w:r>
    </w:p>
    <w:p w14:paraId="21295BA8" w14:textId="2BA9E6D6" w:rsidR="00CD0183" w:rsidRPr="00A00D51" w:rsidRDefault="00CD0183" w:rsidP="00F838C7">
      <w:pPr>
        <w:pStyle w:val="ListParagraph"/>
        <w:numPr>
          <w:ilvl w:val="0"/>
          <w:numId w:val="72"/>
        </w:numPr>
      </w:pPr>
      <w:r w:rsidRPr="00A00D51">
        <w:t xml:space="preserve">This report only </w:t>
      </w:r>
      <w:r w:rsidR="00FA3F79" w:rsidRPr="00A00D51">
        <w:t xml:space="preserve">displays </w:t>
      </w:r>
      <w:r w:rsidRPr="00A00D51">
        <w:t xml:space="preserve">aggregations of </w:t>
      </w:r>
      <w:r w:rsidR="00586CA7" w:rsidRPr="00A00D51">
        <w:t>s</w:t>
      </w:r>
      <w:r w:rsidRPr="00A00D51">
        <w:t>ummative results</w:t>
      </w:r>
      <w:r w:rsidR="0053216C" w:rsidRPr="00A00D51">
        <w:t xml:space="preserve">, not </w:t>
      </w:r>
      <w:r w:rsidR="00586CA7" w:rsidRPr="00A00D51">
        <w:t>i</w:t>
      </w:r>
      <w:r w:rsidR="0053216C" w:rsidRPr="00A00D51">
        <w:t>nterim results</w:t>
      </w:r>
      <w:r w:rsidRPr="00A00D51">
        <w:t>.</w:t>
      </w:r>
    </w:p>
    <w:p w14:paraId="2476CB50" w14:textId="0C0B7B04" w:rsidR="001521B0" w:rsidRPr="00A00D51" w:rsidRDefault="001521B0" w:rsidP="00F838C7">
      <w:pPr>
        <w:pStyle w:val="ListParagraph"/>
        <w:numPr>
          <w:ilvl w:val="0"/>
          <w:numId w:val="72"/>
        </w:numPr>
      </w:pPr>
      <w:r w:rsidRPr="00A00D51">
        <w:t>When a previous academic year is selected, the report display</w:t>
      </w:r>
      <w:r w:rsidR="00586CA7" w:rsidRPr="00A00D51">
        <w:t>s</w:t>
      </w:r>
      <w:r w:rsidRPr="00A00D51">
        <w:t xml:space="preserve"> a warning message </w:t>
      </w:r>
      <w:r w:rsidR="00586CA7" w:rsidRPr="00A00D51">
        <w:t>saying</w:t>
      </w:r>
      <w:r w:rsidRPr="00A00D51">
        <w:t xml:space="preserve"> the results displayed are for a prior academic year’s assessments. </w:t>
      </w:r>
    </w:p>
    <w:p w14:paraId="0C9A49D0" w14:textId="77777777" w:rsidR="001521B0" w:rsidRPr="00A00D51" w:rsidRDefault="001521B0" w:rsidP="001021C0">
      <w:pPr>
        <w:pStyle w:val="Heading5"/>
      </w:pPr>
      <w:r w:rsidRPr="00A00D51">
        <w:t>Informational Popup Windows</w:t>
      </w:r>
    </w:p>
    <w:p w14:paraId="160E62D8" w14:textId="77777777" w:rsidR="001521B0" w:rsidRPr="00A00D51" w:rsidRDefault="001521B0" w:rsidP="001521B0">
      <w:pPr>
        <w:rPr>
          <w:b/>
        </w:rPr>
      </w:pPr>
    </w:p>
    <w:p w14:paraId="40F2A760" w14:textId="2F7AF5C9" w:rsidR="001521B0" w:rsidRPr="00A00D51" w:rsidRDefault="00670948" w:rsidP="00BD6A52">
      <w:pPr>
        <w:keepNext/>
      </w:pPr>
      <w:r>
        <w:rPr>
          <w:noProof/>
        </w:rPr>
        <w:drawing>
          <wp:anchor distT="0" distB="0" distL="114300" distR="114300" simplePos="0" relativeHeight="251900928" behindDoc="0" locked="0" layoutInCell="1" allowOverlap="1" wp14:anchorId="5EF1DB38" wp14:editId="0DB87ABD">
            <wp:simplePos x="0" y="0"/>
            <wp:positionH relativeFrom="column">
              <wp:posOffset>3676750</wp:posOffset>
            </wp:positionH>
            <wp:positionV relativeFrom="paragraph">
              <wp:posOffset>799465</wp:posOffset>
            </wp:positionV>
            <wp:extent cx="2698750" cy="185420"/>
            <wp:effectExtent l="0" t="0" r="0" b="0"/>
            <wp:wrapNone/>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875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B817BC" w:rsidRPr="00A00D51">
        <w:rPr>
          <w:noProof/>
        </w:rPr>
        <w:drawing>
          <wp:inline distT="0" distB="0" distL="0" distR="0" wp14:anchorId="0441594E" wp14:editId="7EEF7107">
            <wp:extent cx="5943600" cy="1005840"/>
            <wp:effectExtent l="0" t="0" r="0" b="101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ndicators3.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380BDC7A" w14:textId="2120D417" w:rsidR="001521B0" w:rsidRPr="00A00D51" w:rsidRDefault="001521B0" w:rsidP="004726A1">
      <w:pPr>
        <w:pStyle w:val="Caption"/>
      </w:pPr>
      <w:bookmarkStart w:id="89" w:name="_Toc291348644"/>
      <w:r w:rsidRPr="00A00D51">
        <w:t xml:space="preserve">Figure </w:t>
      </w:r>
      <w:r w:rsidR="009223FF">
        <w:fldChar w:fldCharType="begin"/>
      </w:r>
      <w:r w:rsidR="009223FF">
        <w:instrText xml:space="preserve"> SEQ Figure \* ARABIC </w:instrText>
      </w:r>
      <w:r w:rsidR="009223FF">
        <w:fldChar w:fldCharType="separate"/>
      </w:r>
      <w:r w:rsidR="005E321A">
        <w:rPr>
          <w:noProof/>
        </w:rPr>
        <w:t>39</w:t>
      </w:r>
      <w:r w:rsidR="009223FF">
        <w:rPr>
          <w:noProof/>
        </w:rPr>
        <w:fldChar w:fldCharType="end"/>
      </w:r>
      <w:r w:rsidR="003B290A" w:rsidRPr="00A00D51">
        <w:t xml:space="preserve"> - </w:t>
      </w:r>
      <w:r w:rsidRPr="00A00D51">
        <w:t>Results by Grade for a SCHOOL Information Indicators</w:t>
      </w:r>
      <w:bookmarkEnd w:id="89"/>
    </w:p>
    <w:p w14:paraId="3A15FC8D" w14:textId="746BDEE9" w:rsidR="001521B0" w:rsidRPr="00A00D51" w:rsidRDefault="001521B0" w:rsidP="001521B0">
      <w:r w:rsidRPr="00A00D51">
        <w:t>Report Information</w:t>
      </w:r>
      <w:r w:rsidR="00D25030" w:rsidRPr="00A00D51">
        <w:t xml:space="preserve"> </w:t>
      </w:r>
      <w:r w:rsidRPr="00A00D51">
        <w:t>and Legend</w:t>
      </w:r>
      <w:r w:rsidR="00D25030" w:rsidRPr="00A00D51">
        <w:t xml:space="preserve"> </w:t>
      </w:r>
      <w:r w:rsidRPr="00A00D51">
        <w:t xml:space="preserve">are all available by </w:t>
      </w:r>
      <w:r w:rsidR="00586CA7" w:rsidRPr="00A00D51">
        <w:t>pausing on</w:t>
      </w:r>
      <w:r w:rsidRPr="00A00D51">
        <w:t xml:space="preserve"> or clicking </w:t>
      </w:r>
      <w:r w:rsidR="00586CA7" w:rsidRPr="00A00D51">
        <w:t xml:space="preserve">the </w:t>
      </w:r>
      <w:r w:rsidRPr="00A00D51">
        <w:t xml:space="preserve">respective icons. </w:t>
      </w:r>
    </w:p>
    <w:p w14:paraId="78868AF4" w14:textId="77777777" w:rsidR="001521B0" w:rsidRPr="00A00D51" w:rsidRDefault="001521B0" w:rsidP="001521B0">
      <w:pPr>
        <w:rPr>
          <w:b/>
        </w:rPr>
      </w:pPr>
    </w:p>
    <w:p w14:paraId="5554F65B" w14:textId="4BA63A49" w:rsidR="001521B0" w:rsidRPr="00A00D51" w:rsidRDefault="001521B0" w:rsidP="001521B0">
      <w:pPr>
        <w:pStyle w:val="BodyText"/>
      </w:pPr>
      <w:r w:rsidRPr="00A00D51">
        <w:t xml:space="preserve">The Report Information popup contains additional information about the purposes and proposed uses of the report. For the </w:t>
      </w:r>
      <w:r w:rsidR="00533D46" w:rsidRPr="00A00D51">
        <w:t>Results by Grade for a SCHOOL</w:t>
      </w:r>
      <w:r w:rsidR="00F817FB" w:rsidRPr="00A00D51">
        <w:t xml:space="preserve"> report</w:t>
      </w:r>
      <w:r w:rsidRPr="00A00D51">
        <w:t>, the text is as follows:</w:t>
      </w:r>
    </w:p>
    <w:p w14:paraId="377BEF94" w14:textId="77777777" w:rsidR="001521B0" w:rsidRPr="00A00D51" w:rsidRDefault="001521B0" w:rsidP="001521B0">
      <w:pPr>
        <w:jc w:val="center"/>
      </w:pPr>
    </w:p>
    <w:p w14:paraId="5C559A08" w14:textId="4314FC8C" w:rsidR="001521B0" w:rsidRPr="00A00D51" w:rsidRDefault="0058356A" w:rsidP="001521B0">
      <w:pPr>
        <w:jc w:val="center"/>
      </w:pPr>
      <w:r w:rsidRPr="00A00D51">
        <w:rPr>
          <w:noProof/>
        </w:rPr>
        <mc:AlternateContent>
          <mc:Choice Requires="wps">
            <w:drawing>
              <wp:inline distT="0" distB="0" distL="0" distR="0" wp14:anchorId="36CD45B0" wp14:editId="0FA17222">
                <wp:extent cx="5953125" cy="2721610"/>
                <wp:effectExtent l="9525" t="13970" r="9525" b="7620"/>
                <wp:docPr id="6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721610"/>
                        </a:xfrm>
                        <a:prstGeom prst="rect">
                          <a:avLst/>
                        </a:prstGeom>
                        <a:noFill/>
                        <a:ln w="9525">
                          <a:solidFill>
                            <a:srgbClr val="4F81BD"/>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7BF74467" w14:textId="77777777" w:rsidR="004A5F36" w:rsidRPr="00533D46" w:rsidRDefault="004A5F36" w:rsidP="001021C0">
                            <w:pPr>
                              <w:pStyle w:val="Heading5"/>
                            </w:pPr>
                            <w:r w:rsidRPr="00533D46">
                              <w:t>Purpose:</w:t>
                            </w:r>
                          </w:p>
                          <w:p w14:paraId="4D4B057D" w14:textId="76DD7B23" w:rsidR="004A5F36" w:rsidRPr="00533D46" w:rsidRDefault="004A5F36" w:rsidP="001021C0">
                            <w:pPr>
                              <w:pStyle w:val="BodyText"/>
                            </w:pPr>
                            <w:r w:rsidRPr="00533D46">
                              <w:t>This report presents a view of student performance on the most recent summative assessment for each grade in a selected school. For each grade, the report displays the percentage of students in each achievement level and the number of students assessed.</w:t>
                            </w:r>
                          </w:p>
                          <w:p w14:paraId="521E681F" w14:textId="77777777" w:rsidR="004A5F36" w:rsidRPr="00533D46" w:rsidRDefault="004A5F36" w:rsidP="001021C0">
                            <w:pPr>
                              <w:pStyle w:val="Heading5"/>
                            </w:pPr>
                            <w:r w:rsidRPr="00533D46">
                              <w:t>Uses:</w:t>
                            </w:r>
                          </w:p>
                          <w:p w14:paraId="738D53B0" w14:textId="77777777" w:rsidR="004A5F36" w:rsidRPr="00533D46" w:rsidRDefault="004A5F36" w:rsidP="001021C0">
                            <w:pPr>
                              <w:pStyle w:val="ListBullet2"/>
                            </w:pPr>
                            <w:r w:rsidRPr="00533D46">
                              <w:t>Use this report to compare overall achievement between grades in a school.</w:t>
                            </w:r>
                          </w:p>
                          <w:p w14:paraId="49DB1012" w14:textId="6BA5DDD7" w:rsidR="004A5F36" w:rsidRPr="001021C0" w:rsidRDefault="004A5F36" w:rsidP="001021C0">
                            <w:pPr>
                              <w:pStyle w:val="ListBullet2"/>
                            </w:pPr>
                            <w:r w:rsidRPr="001021C0">
                              <w:t>Filter the view to analyze sub-groups within a grade.</w:t>
                            </w:r>
                          </w:p>
                          <w:p w14:paraId="740450E9" w14:textId="77777777" w:rsidR="004A5F36" w:rsidRPr="00533D46" w:rsidRDefault="004A5F36" w:rsidP="001021C0">
                            <w:pPr>
                              <w:pStyle w:val="Heading5"/>
                            </w:pPr>
                            <w:r w:rsidRPr="00533D46">
                              <w:t>Features:</w:t>
                            </w:r>
                          </w:p>
                          <w:p w14:paraId="64A0FAB2" w14:textId="5F27EBAE" w:rsidR="004A5F36" w:rsidRPr="00533D46" w:rsidRDefault="004A5F36" w:rsidP="001021C0">
                            <w:pPr>
                              <w:pStyle w:val="ListBullet2"/>
                            </w:pPr>
                            <w:r w:rsidRPr="00533D46">
                              <w:t>Align the visual display by the percentage of students in each achievement level or along the line between Level 2 and Level 3</w:t>
                            </w:r>
                          </w:p>
                          <w:p w14:paraId="0EBE68D7" w14:textId="19894D7A" w:rsidR="004A5F36" w:rsidRPr="00533D46" w:rsidRDefault="004A5F36" w:rsidP="001021C0">
                            <w:pPr>
                              <w:pStyle w:val="ListBullet2"/>
                            </w:pPr>
                            <w:r w:rsidRPr="00533D46">
                              <w:t>Sort results by any column</w:t>
                            </w:r>
                          </w:p>
                          <w:p w14:paraId="39C8C258" w14:textId="436DFDF0" w:rsidR="004A5F36" w:rsidRPr="00533D46" w:rsidRDefault="004A5F36" w:rsidP="001021C0">
                            <w:pPr>
                              <w:pStyle w:val="ListBullet2"/>
                            </w:pPr>
                            <w:r w:rsidRPr="00533D46">
                              <w:t>Filter results by attributes (e.g., Gender, IEP, Economic Disadvantage)</w:t>
                            </w:r>
                          </w:p>
                          <w:p w14:paraId="65D47352" w14:textId="6DB3B800" w:rsidR="004A5F36" w:rsidRPr="00533D46" w:rsidRDefault="004A5F36" w:rsidP="001021C0">
                            <w:pPr>
                              <w:pStyle w:val="ListBullet2"/>
                            </w:pPr>
                            <w:r w:rsidRPr="00533D46">
                              <w:t>Download student assessment results for further analysis</w:t>
                            </w:r>
                          </w:p>
                          <w:p w14:paraId="22590A53" w14:textId="2797B27E" w:rsidR="004A5F36" w:rsidRPr="00533D46" w:rsidRDefault="004A5F36" w:rsidP="001021C0">
                            <w:pPr>
                              <w:pStyle w:val="ListBullet2"/>
                            </w:pPr>
                            <w:r w:rsidRPr="00533D46">
                              <w:t>Print Individual Student Reports (PDF) for all students in the school</w:t>
                            </w:r>
                          </w:p>
                        </w:txbxContent>
                      </wps:txbx>
                      <wps:bodyPr rot="0" vert="horz" wrap="none" lIns="91440" tIns="45720" rIns="91440" bIns="45720" anchor="t" anchorCtr="0" upright="1">
                        <a:spAutoFit/>
                      </wps:bodyPr>
                    </wps:wsp>
                  </a:graphicData>
                </a:graphic>
              </wp:inline>
            </w:drawing>
          </mc:Choice>
          <mc:Fallback>
            <w:pict>
              <v:shape w14:anchorId="36CD45B0" id="Text Box 44" o:spid="_x0000_s1158" type="#_x0000_t202" style="width:468.75pt;height:214.3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" filled="f" strokecolor="#4f81bd">
                <v:textbox style="mso-fit-shape-to-text:t">
                  <w:txbxContent>
                    <w:p w14:paraId="7BF74467" w14:textId="77777777" w:rsidR="004A5F36" w:rsidRPr="00533D46" w:rsidRDefault="004A5F36" w:rsidP="001021C0">
                      <w:pPr>
                        <w:pStyle w:val="Heading5"/>
                      </w:pPr>
                      <w:r w:rsidRPr="00533D46">
                        <w:t>Purpose:</w:t>
                      </w:r>
                    </w:p>
                    <w:p w14:paraId="4D4B057D" w14:textId="76DD7B23" w:rsidR="004A5F36" w:rsidRPr="00533D46" w:rsidRDefault="004A5F36" w:rsidP="001021C0">
                      <w:pPr>
                        <w:pStyle w:val="BodyText"/>
                      </w:pPr>
                      <w:r w:rsidRPr="00533D46">
                        <w:t>This report presents a view of student performance on the most recent summative assessment for each grade in a selected school. For each grade, the report displays the percentage of students in each achievement level and the number of students assessed.</w:t>
                      </w:r>
                    </w:p>
                    <w:p w14:paraId="521E681F" w14:textId="77777777" w:rsidR="004A5F36" w:rsidRPr="00533D46" w:rsidRDefault="004A5F36" w:rsidP="001021C0">
                      <w:pPr>
                        <w:pStyle w:val="Heading5"/>
                      </w:pPr>
                      <w:r w:rsidRPr="00533D46">
                        <w:t>Uses:</w:t>
                      </w:r>
                    </w:p>
                    <w:p w14:paraId="738D53B0" w14:textId="77777777" w:rsidR="004A5F36" w:rsidRPr="00533D46" w:rsidRDefault="004A5F36" w:rsidP="001021C0">
                      <w:pPr>
                        <w:pStyle w:val="ListBullet2"/>
                      </w:pPr>
                      <w:r w:rsidRPr="00533D46">
                        <w:t>Use this report to compare overall achievement between grades in a school.</w:t>
                      </w:r>
                    </w:p>
                    <w:p w14:paraId="49DB1012" w14:textId="6BA5DDD7" w:rsidR="004A5F36" w:rsidRPr="001021C0" w:rsidRDefault="004A5F36" w:rsidP="001021C0">
                      <w:pPr>
                        <w:pStyle w:val="ListBullet2"/>
                      </w:pPr>
                      <w:r w:rsidRPr="001021C0">
                        <w:t>Filter the view to analyze sub-groups within a grade.</w:t>
                      </w:r>
                    </w:p>
                    <w:p w14:paraId="740450E9" w14:textId="77777777" w:rsidR="004A5F36" w:rsidRPr="00533D46" w:rsidRDefault="004A5F36" w:rsidP="001021C0">
                      <w:pPr>
                        <w:pStyle w:val="Heading5"/>
                      </w:pPr>
                      <w:r w:rsidRPr="00533D46">
                        <w:t>Features:</w:t>
                      </w:r>
                    </w:p>
                    <w:p w14:paraId="64A0FAB2" w14:textId="5F27EBAE" w:rsidR="004A5F36" w:rsidRPr="00533D46" w:rsidRDefault="004A5F36" w:rsidP="001021C0">
                      <w:pPr>
                        <w:pStyle w:val="ListBullet2"/>
                      </w:pPr>
                      <w:r w:rsidRPr="00533D46">
                        <w:t>Align the visual display by the percentage of students in each achievement level or along the line between Level 2 and Level 3</w:t>
                      </w:r>
                    </w:p>
                    <w:p w14:paraId="0EBE68D7" w14:textId="19894D7A" w:rsidR="004A5F36" w:rsidRPr="00533D46" w:rsidRDefault="004A5F36" w:rsidP="001021C0">
                      <w:pPr>
                        <w:pStyle w:val="ListBullet2"/>
                      </w:pPr>
                      <w:r w:rsidRPr="00533D46">
                        <w:t>Sort results by any column</w:t>
                      </w:r>
                    </w:p>
                    <w:p w14:paraId="39C8C258" w14:textId="436DFDF0" w:rsidR="004A5F36" w:rsidRPr="00533D46" w:rsidRDefault="004A5F36" w:rsidP="001021C0">
                      <w:pPr>
                        <w:pStyle w:val="ListBullet2"/>
                      </w:pPr>
                      <w:r w:rsidRPr="00533D46">
                        <w:t>Filter results by attributes (e.g., Gender, IEP, Economic Disadvantage)</w:t>
                      </w:r>
                    </w:p>
                    <w:p w14:paraId="65D47352" w14:textId="6DB3B800" w:rsidR="004A5F36" w:rsidRPr="00533D46" w:rsidRDefault="004A5F36" w:rsidP="001021C0">
                      <w:pPr>
                        <w:pStyle w:val="ListBullet2"/>
                      </w:pPr>
                      <w:r w:rsidRPr="00533D46">
                        <w:t>Download student assessment results for further analysis</w:t>
                      </w:r>
                    </w:p>
                    <w:p w14:paraId="22590A53" w14:textId="2797B27E" w:rsidR="004A5F36" w:rsidRPr="00533D46" w:rsidRDefault="004A5F36" w:rsidP="001021C0">
                      <w:pPr>
                        <w:pStyle w:val="ListBullet2"/>
                      </w:pPr>
                      <w:r w:rsidRPr="00533D46">
                        <w:t>Print Individual Student Reports (PDF) for all students in the school</w:t>
                      </w:r>
                    </w:p>
                  </w:txbxContent>
                </v:textbox>
                <w10:anchorlock/>
              </v:shape>
            </w:pict>
          </mc:Fallback>
        </mc:AlternateContent>
      </w:r>
    </w:p>
    <w:p w14:paraId="0A336349" w14:textId="77777777" w:rsidR="001521B0" w:rsidRPr="00A00D51" w:rsidRDefault="001521B0" w:rsidP="001521B0">
      <w:pPr>
        <w:jc w:val="center"/>
      </w:pPr>
    </w:p>
    <w:p w14:paraId="319C2576" w14:textId="77777777" w:rsidR="006C44B4" w:rsidRPr="00A00D51" w:rsidRDefault="006C44B4">
      <w:r w:rsidRPr="00A00D51">
        <w:br w:type="page"/>
      </w:r>
    </w:p>
    <w:p w14:paraId="07073C75" w14:textId="4E55FFB3" w:rsidR="00533D46" w:rsidRPr="00A00D51" w:rsidRDefault="001521B0" w:rsidP="00733070">
      <w:pPr>
        <w:pStyle w:val="BodyText"/>
      </w:pPr>
      <w:r w:rsidRPr="00A00D51">
        <w:lastRenderedPageBreak/>
        <w:t>The legend provides descriptions of all pictorial elements of the repor</w:t>
      </w:r>
      <w:r w:rsidR="00533D46" w:rsidRPr="00A00D51">
        <w:t>t, including Achievement Levels and the population bar</w:t>
      </w:r>
      <w:r w:rsidRPr="00A00D51">
        <w:t>. It appears as follows:</w:t>
      </w:r>
    </w:p>
    <w:p w14:paraId="512252EC" w14:textId="77777777" w:rsidR="00533D46" w:rsidRPr="00A00D51" w:rsidRDefault="00533D46" w:rsidP="001521B0"/>
    <w:p w14:paraId="0F114F4C" w14:textId="5ED7607D" w:rsidR="001521B0" w:rsidRPr="00A00D51" w:rsidRDefault="00432CA7" w:rsidP="00DE1CCD">
      <w:pPr>
        <w:pStyle w:val="ListParagraph"/>
        <w:keepNext/>
        <w:ind w:left="0"/>
      </w:pPr>
      <w:r>
        <w:rPr>
          <w:noProof/>
        </w:rPr>
        <w:drawing>
          <wp:inline distT="0" distB="0" distL="0" distR="0" wp14:anchorId="36F8DA9C" wp14:editId="664ACE40">
            <wp:extent cx="4961025" cy="3390900"/>
            <wp:effectExtent l="0" t="0" r="0" b="0"/>
            <wp:docPr id="140" name="Picture 140" descr="Macintosh HD:Users:jkimelman:Desktop:Screen Shot 2015-04-10 at 5.2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kimelman:Desktop:Screen Shot 2015-04-10 at 5.22.20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1025" cy="3390900"/>
                    </a:xfrm>
                    <a:prstGeom prst="rect">
                      <a:avLst/>
                    </a:prstGeom>
                    <a:noFill/>
                    <a:ln>
                      <a:noFill/>
                    </a:ln>
                  </pic:spPr>
                </pic:pic>
              </a:graphicData>
            </a:graphic>
          </wp:inline>
        </w:drawing>
      </w:r>
    </w:p>
    <w:p w14:paraId="261BC537" w14:textId="037531DA" w:rsidR="001521B0" w:rsidRPr="00A00D51" w:rsidRDefault="001521B0" w:rsidP="004726A1">
      <w:pPr>
        <w:pStyle w:val="Caption"/>
      </w:pPr>
      <w:bookmarkStart w:id="90" w:name="_Toc291348645"/>
      <w:r w:rsidRPr="00A00D51">
        <w:t xml:space="preserve">Figure </w:t>
      </w:r>
      <w:r w:rsidR="009223FF">
        <w:fldChar w:fldCharType="begin"/>
      </w:r>
      <w:r w:rsidR="009223FF">
        <w:instrText xml:space="preserve"> SEQ </w:instrText>
      </w:r>
      <w:r w:rsidR="009223FF">
        <w:instrText xml:space="preserve">Figure \* ARABIC </w:instrText>
      </w:r>
      <w:r w:rsidR="009223FF">
        <w:fldChar w:fldCharType="separate"/>
      </w:r>
      <w:r w:rsidR="005E321A">
        <w:rPr>
          <w:noProof/>
        </w:rPr>
        <w:t>40</w:t>
      </w:r>
      <w:r w:rsidR="009223FF">
        <w:rPr>
          <w:noProof/>
        </w:rPr>
        <w:fldChar w:fldCharType="end"/>
      </w:r>
      <w:r w:rsidRPr="00A00D51">
        <w:t xml:space="preserve"> - </w:t>
      </w:r>
      <w:r w:rsidR="00533D46" w:rsidRPr="00A00D51">
        <w:t xml:space="preserve">Results by Grade for a SCHOOL </w:t>
      </w:r>
      <w:r w:rsidRPr="00A00D51">
        <w:t>Legend</w:t>
      </w:r>
      <w:bookmarkEnd w:id="90"/>
    </w:p>
    <w:p w14:paraId="1269A813" w14:textId="77777777" w:rsidR="001521B0" w:rsidRPr="00A00D51" w:rsidRDefault="001521B0" w:rsidP="001521B0">
      <w:pPr>
        <w:rPr>
          <w:b/>
          <w:sz w:val="24"/>
        </w:rPr>
      </w:pPr>
    </w:p>
    <w:p w14:paraId="1DBC543E" w14:textId="77777777" w:rsidR="006C44B4" w:rsidRPr="00A00D51" w:rsidRDefault="006C44B4">
      <w:pPr>
        <w:rPr>
          <w:b/>
          <w:sz w:val="24"/>
        </w:rPr>
      </w:pPr>
      <w:r w:rsidRPr="00A00D51">
        <w:rPr>
          <w:b/>
          <w:sz w:val="24"/>
        </w:rPr>
        <w:br w:type="page"/>
      </w:r>
    </w:p>
    <w:p w14:paraId="7A619340" w14:textId="543F5C14" w:rsidR="001521B0" w:rsidRPr="00A00D51" w:rsidRDefault="001521B0" w:rsidP="00733070">
      <w:pPr>
        <w:pStyle w:val="Heading5"/>
      </w:pPr>
      <w:r w:rsidRPr="00A00D51">
        <w:lastRenderedPageBreak/>
        <w:t>Downloads</w:t>
      </w:r>
    </w:p>
    <w:p w14:paraId="0C5B00DA" w14:textId="18673752" w:rsidR="001521B0" w:rsidRPr="00A00D51" w:rsidRDefault="001521B0" w:rsidP="00733070">
      <w:pPr>
        <w:pStyle w:val="BodyText"/>
      </w:pPr>
      <w:r w:rsidRPr="00A00D51">
        <w:t xml:space="preserve">Download options are available by clicking the </w:t>
      </w:r>
      <w:r w:rsidR="006514E4" w:rsidRPr="00A00D51">
        <w:rPr>
          <w:b/>
        </w:rPr>
        <w:t>Download</w:t>
      </w:r>
      <w:r w:rsidR="006754EF" w:rsidRPr="00A00D51">
        <w:t xml:space="preserve"> </w:t>
      </w:r>
      <w:r w:rsidRPr="00A00D51">
        <w:t>icon</w:t>
      </w:r>
      <w:r w:rsidR="006514E4" w:rsidRPr="00A00D51">
        <w:t xml:space="preserve"> </w:t>
      </w:r>
      <w:r w:rsidR="006514E4" w:rsidRPr="00A00D51">
        <w:rPr>
          <w:noProof/>
        </w:rPr>
        <w:drawing>
          <wp:inline distT="0" distB="0" distL="0" distR="0" wp14:anchorId="14C9DB89" wp14:editId="1EF7C693">
            <wp:extent cx="207940" cy="230458"/>
            <wp:effectExtent l="0" t="0" r="0" b="0"/>
            <wp:docPr id="8" name="Picture 8"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00D51">
        <w:t xml:space="preserve">. There are several options for downloading information through the </w:t>
      </w:r>
      <w:r w:rsidR="00533D46" w:rsidRPr="00A00D51">
        <w:t xml:space="preserve">Results by Grade for a SCHOOL </w:t>
      </w:r>
      <w:r w:rsidR="00EA32B1" w:rsidRPr="00A00D51">
        <w:t>r</w:t>
      </w:r>
      <w:r w:rsidRPr="00A00D51">
        <w:t>eport:</w:t>
      </w:r>
    </w:p>
    <w:p w14:paraId="1A3C75C0" w14:textId="77777777" w:rsidR="001521B0" w:rsidRPr="00A00D51" w:rsidRDefault="001521B0" w:rsidP="001521B0"/>
    <w:p w14:paraId="1C7E1654" w14:textId="5918DC71" w:rsidR="001521B0" w:rsidRPr="00A00D51" w:rsidRDefault="00EB74EC" w:rsidP="00DE1CCD">
      <w:pPr>
        <w:keepNext/>
      </w:pPr>
      <w:r w:rsidRPr="00A00D51">
        <w:rPr>
          <w:noProof/>
        </w:rPr>
        <w:drawing>
          <wp:inline distT="0" distB="0" distL="0" distR="0" wp14:anchorId="25CD41DE" wp14:editId="14FB94B8">
            <wp:extent cx="3225363" cy="3657600"/>
            <wp:effectExtent l="0" t="0" r="63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a:extLst>
                        <a:ext uri="{28A0092B-C50C-407E-A947-70E740481C1C}">
                          <a14:useLocalDpi xmlns:a14="http://schemas.microsoft.com/office/drawing/2010/main" val="0"/>
                        </a:ext>
                      </a:extLst>
                    </a:blip>
                    <a:srcRect l="2240" t="2012" r="1457" b="2434"/>
                    <a:stretch/>
                  </pic:blipFill>
                  <pic:spPr bwMode="auto">
                    <a:xfrm>
                      <a:off x="0" y="0"/>
                      <a:ext cx="3225363" cy="3657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2B443F" w14:textId="42063437" w:rsidR="001521B0" w:rsidRDefault="001521B0" w:rsidP="004726A1">
      <w:pPr>
        <w:pStyle w:val="Caption"/>
      </w:pPr>
      <w:bookmarkStart w:id="91" w:name="_Toc291348646"/>
      <w:r w:rsidRPr="00A00D51">
        <w:t xml:space="preserve">Figure </w:t>
      </w:r>
      <w:r w:rsidR="009223FF">
        <w:fldChar w:fldCharType="begin"/>
      </w:r>
      <w:r w:rsidR="009223FF">
        <w:instrText xml:space="preserve"> SEQ Figure \* ARABIC </w:instrText>
      </w:r>
      <w:r w:rsidR="009223FF">
        <w:fldChar w:fldCharType="separate"/>
      </w:r>
      <w:r w:rsidR="005E321A">
        <w:rPr>
          <w:noProof/>
        </w:rPr>
        <w:t>41</w:t>
      </w:r>
      <w:r w:rsidR="009223FF">
        <w:rPr>
          <w:noProof/>
        </w:rPr>
        <w:fldChar w:fldCharType="end"/>
      </w:r>
      <w:r w:rsidRPr="00A00D51">
        <w:t xml:space="preserve"> - Download Options Window</w:t>
      </w:r>
      <w:bookmarkEnd w:id="91"/>
    </w:p>
    <w:p w14:paraId="269DEA3B" w14:textId="77777777" w:rsidR="00DE1CCD" w:rsidRPr="00DE1CCD" w:rsidRDefault="00DE1CCD" w:rsidP="00DE1CCD"/>
    <w:p w14:paraId="2C024B53" w14:textId="77777777" w:rsidR="0051782A" w:rsidRPr="00A00D51" w:rsidRDefault="0051782A" w:rsidP="0051782A">
      <w:pPr>
        <w:pStyle w:val="ListBullet2"/>
        <w:numPr>
          <w:ilvl w:val="0"/>
          <w:numId w:val="72"/>
        </w:numPr>
      </w:pPr>
      <w:r w:rsidRPr="00C252EC">
        <w:rPr>
          <w:b/>
        </w:rPr>
        <w:t>Current View</w:t>
      </w:r>
      <w:r w:rsidRPr="00A00D51">
        <w:t>: All users with access to this report can download a tabular version of the current view of summary data (students, scores, and achievement levels, including any active filters, sorting, or selection) in CSV format for accessibility or external analysis</w:t>
      </w:r>
      <w:r w:rsidRPr="00A00D51">
        <w:rPr>
          <w:noProof/>
        </w:rPr>
        <w:t>.</w:t>
      </w:r>
    </w:p>
    <w:p w14:paraId="6F106FAA" w14:textId="711AF240" w:rsidR="0051782A" w:rsidRPr="00A00D51" w:rsidRDefault="0051782A" w:rsidP="0051782A">
      <w:pPr>
        <w:pStyle w:val="ListBullet2"/>
        <w:numPr>
          <w:ilvl w:val="0"/>
          <w:numId w:val="72"/>
        </w:numPr>
      </w:pPr>
      <w:r w:rsidRPr="00C252EC">
        <w:rPr>
          <w:b/>
        </w:rPr>
        <w:t>Student Assessment Results</w:t>
      </w:r>
      <w:r w:rsidRPr="00A00D51">
        <w:t>: A user with appropriate permissions can download the underlying Student Assessment Results for the students displayed on the report.</w:t>
      </w:r>
      <w:r w:rsidR="00464848">
        <w:t xml:space="preserve"> If the school being viewed has only provided results of Interim assessments, this option is not available.</w:t>
      </w:r>
    </w:p>
    <w:p w14:paraId="6498B5A8" w14:textId="55735512" w:rsidR="0051782A" w:rsidRDefault="0051782A" w:rsidP="00464848">
      <w:pPr>
        <w:pStyle w:val="ListBullet2"/>
        <w:numPr>
          <w:ilvl w:val="0"/>
          <w:numId w:val="72"/>
        </w:numPr>
      </w:pPr>
      <w:r w:rsidRPr="005C1497">
        <w:rPr>
          <w:b/>
        </w:rPr>
        <w:t>Printable Student Reports:</w:t>
      </w:r>
      <w:r w:rsidRPr="00A00D51">
        <w:t xml:space="preserve"> A user with appropriate permissions can download a batch PDF of Individual STUDENT Reports for the students displayed on the report.</w:t>
      </w:r>
      <w:r w:rsidR="00464848">
        <w:t xml:space="preserve"> If the school being viewed has only provided results of Interim assessments, this option is not available. </w:t>
      </w:r>
    </w:p>
    <w:p w14:paraId="517DD342" w14:textId="77777777" w:rsidR="0051782A" w:rsidRPr="00A00D51" w:rsidRDefault="0051782A" w:rsidP="0051782A">
      <w:pPr>
        <w:pStyle w:val="ListBullet2"/>
        <w:numPr>
          <w:ilvl w:val="0"/>
          <w:numId w:val="72"/>
        </w:numPr>
      </w:pPr>
      <w:r w:rsidRPr="00C252EC">
        <w:rPr>
          <w:b/>
        </w:rPr>
        <w:t>State Downloads</w:t>
      </w:r>
      <w:r w:rsidRPr="00A00D51">
        <w:t>: A user with appropriate permissions can request state-level downloads (see below for further description).</w:t>
      </w:r>
    </w:p>
    <w:p w14:paraId="52D3F65A" w14:textId="77777777" w:rsidR="00941D55" w:rsidRPr="00A00D51" w:rsidRDefault="00941D55" w:rsidP="00941D55"/>
    <w:p w14:paraId="47604BFD" w14:textId="77777777" w:rsidR="006C44B4" w:rsidRPr="00A00D51" w:rsidRDefault="006C44B4">
      <w:pPr>
        <w:rPr>
          <w:b/>
          <w:sz w:val="24"/>
        </w:rPr>
      </w:pPr>
      <w:r w:rsidRPr="00A00D51">
        <w:rPr>
          <w:b/>
          <w:sz w:val="24"/>
        </w:rPr>
        <w:br w:type="page"/>
      </w:r>
    </w:p>
    <w:p w14:paraId="515816A5" w14:textId="5CF8945B" w:rsidR="00B1238B" w:rsidRPr="00A00D51" w:rsidRDefault="00B1238B" w:rsidP="00733070">
      <w:pPr>
        <w:pStyle w:val="Heading5"/>
      </w:pPr>
      <w:r w:rsidRPr="00A00D51">
        <w:lastRenderedPageBreak/>
        <w:t>Filtering</w:t>
      </w:r>
    </w:p>
    <w:p w14:paraId="3B6993F4" w14:textId="79D7FDF9" w:rsidR="00B1238B" w:rsidRPr="00A00D51" w:rsidRDefault="00B1238B" w:rsidP="00733070">
      <w:pPr>
        <w:pStyle w:val="BodyText"/>
      </w:pPr>
      <w:r w:rsidRPr="00A00D51">
        <w:t xml:space="preserve">A user can </w:t>
      </w:r>
      <w:r w:rsidR="00B655BC" w:rsidRPr="00A00D51">
        <w:t>filter the results by demographic subgroups for in</w:t>
      </w:r>
      <w:r w:rsidR="0025056C" w:rsidRPr="00A00D51">
        <w:t>-</w:t>
      </w:r>
      <w:r w:rsidR="00B655BC" w:rsidRPr="00A00D51">
        <w:t>depth analysis of their results</w:t>
      </w:r>
      <w:r w:rsidRPr="00A00D51">
        <w:t>.</w:t>
      </w:r>
    </w:p>
    <w:p w14:paraId="3A5C71BC" w14:textId="77777777" w:rsidR="00B1238B" w:rsidRPr="00A00D51" w:rsidRDefault="00B1238B" w:rsidP="00B655BC">
      <w:pPr>
        <w:pStyle w:val="ListBullet3"/>
        <w:numPr>
          <w:ilvl w:val="0"/>
          <w:numId w:val="0"/>
        </w:numPr>
      </w:pPr>
    </w:p>
    <w:p w14:paraId="0783FB16" w14:textId="214EA5FA" w:rsidR="00B1238B" w:rsidRPr="00A00D51" w:rsidRDefault="001C791F" w:rsidP="00DE1CCD">
      <w:pPr>
        <w:pStyle w:val="ListBullet3"/>
        <w:keepNext/>
        <w:numPr>
          <w:ilvl w:val="0"/>
          <w:numId w:val="0"/>
        </w:numPr>
      </w:pPr>
      <w:r>
        <w:rPr>
          <w:noProof/>
        </w:rPr>
        <w:drawing>
          <wp:inline distT="0" distB="0" distL="0" distR="0" wp14:anchorId="641FD680" wp14:editId="6CC3E1F5">
            <wp:extent cx="6236898" cy="2895703"/>
            <wp:effectExtent l="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48723" cy="2901193"/>
                    </a:xfrm>
                    <a:prstGeom prst="rect">
                      <a:avLst/>
                    </a:prstGeom>
                    <a:noFill/>
                    <a:ln>
                      <a:noFill/>
                    </a:ln>
                  </pic:spPr>
                </pic:pic>
              </a:graphicData>
            </a:graphic>
          </wp:inline>
        </w:drawing>
      </w:r>
    </w:p>
    <w:p w14:paraId="6D4440E6" w14:textId="030DE86B" w:rsidR="00B1238B" w:rsidRPr="00A00D51" w:rsidRDefault="00B1238B" w:rsidP="004726A1">
      <w:pPr>
        <w:pStyle w:val="Caption"/>
      </w:pPr>
      <w:bookmarkStart w:id="92" w:name="_Toc291348647"/>
      <w:r w:rsidRPr="00A00D51">
        <w:t xml:space="preserve">Figure </w:t>
      </w:r>
      <w:r w:rsidR="009223FF">
        <w:fldChar w:fldCharType="begin"/>
      </w:r>
      <w:r w:rsidR="009223FF">
        <w:instrText xml:space="preserve"> SEQ Figure \* ARABIC </w:instrText>
      </w:r>
      <w:r w:rsidR="009223FF">
        <w:fldChar w:fldCharType="separate"/>
      </w:r>
      <w:r w:rsidR="005E321A">
        <w:rPr>
          <w:noProof/>
        </w:rPr>
        <w:t>42</w:t>
      </w:r>
      <w:r w:rsidR="009223FF">
        <w:rPr>
          <w:noProof/>
        </w:rPr>
        <w:fldChar w:fldCharType="end"/>
      </w:r>
      <w:r w:rsidRPr="00A00D51">
        <w:t xml:space="preserve"> - </w:t>
      </w:r>
      <w:r w:rsidR="00B655BC" w:rsidRPr="00A00D51">
        <w:t xml:space="preserve">Results by Grade for a SCHOOL </w:t>
      </w:r>
      <w:r w:rsidRPr="00A00D51">
        <w:t>Filter Options</w:t>
      </w:r>
      <w:bookmarkEnd w:id="92"/>
    </w:p>
    <w:p w14:paraId="6E7AA373" w14:textId="77777777" w:rsidR="00B1238B" w:rsidRPr="00A00D51" w:rsidRDefault="00B1238B" w:rsidP="00B1238B">
      <w:pPr>
        <w:pStyle w:val="ListBullet3"/>
        <w:numPr>
          <w:ilvl w:val="0"/>
          <w:numId w:val="0"/>
        </w:numPr>
        <w:jc w:val="center"/>
      </w:pPr>
    </w:p>
    <w:p w14:paraId="1928E7FA" w14:textId="7732EC58" w:rsidR="00B1238B" w:rsidRPr="00733070" w:rsidRDefault="00B1238B" w:rsidP="00733070">
      <w:pPr>
        <w:pStyle w:val="BodyText"/>
      </w:pPr>
      <w:r w:rsidRPr="00733070">
        <w:t xml:space="preserve">Selecting multiple options in a </w:t>
      </w:r>
      <w:r w:rsidR="002A171F" w:rsidRPr="00733070">
        <w:t>filter</w:t>
      </w:r>
      <w:r w:rsidRPr="00733070">
        <w:t xml:space="preserve"> (e.g., </w:t>
      </w:r>
      <w:r w:rsidR="00D73583" w:rsidRPr="00733070">
        <w:t>Hispanic/Latino and Two or More Races from Race/Ethnicity</w:t>
      </w:r>
      <w:r w:rsidRPr="00733070">
        <w:t>) return</w:t>
      </w:r>
      <w:r w:rsidR="0025056C" w:rsidRPr="00733070">
        <w:t>s</w:t>
      </w:r>
      <w:r w:rsidRPr="00733070">
        <w:t xml:space="preserve"> a</w:t>
      </w:r>
      <w:r w:rsidR="00B655BC" w:rsidRPr="00733070">
        <w:t>ggregates</w:t>
      </w:r>
      <w:r w:rsidRPr="00733070">
        <w:t xml:space="preserve"> composed of any students in either group (OR selection or Union). Selecting options in more than one </w:t>
      </w:r>
      <w:r w:rsidR="002C44BD" w:rsidRPr="00733070">
        <w:t>f</w:t>
      </w:r>
      <w:r w:rsidRPr="00733070">
        <w:t xml:space="preserve">ilter (e.g., </w:t>
      </w:r>
      <w:r w:rsidR="00B655BC" w:rsidRPr="00733070">
        <w:t xml:space="preserve">Yes under Economic Disadvantage and </w:t>
      </w:r>
      <w:r w:rsidRPr="00733070">
        <w:t>Yes under Migrant Status) return</w:t>
      </w:r>
      <w:r w:rsidR="0025056C" w:rsidRPr="00733070">
        <w:t>s</w:t>
      </w:r>
      <w:r w:rsidRPr="00733070">
        <w:t xml:space="preserve"> a list of students who fit into both groups (AND selection or Intersection).</w:t>
      </w:r>
    </w:p>
    <w:p w14:paraId="3AAEE56A" w14:textId="77777777" w:rsidR="00941D55" w:rsidRPr="00A00D51" w:rsidRDefault="00941D55" w:rsidP="00941D55"/>
    <w:p w14:paraId="1AA08748" w14:textId="77777777" w:rsidR="006C44B4" w:rsidRPr="00A00D51" w:rsidRDefault="006C44B4">
      <w:pPr>
        <w:rPr>
          <w:b/>
          <w:sz w:val="24"/>
        </w:rPr>
      </w:pPr>
      <w:r w:rsidRPr="00A00D51">
        <w:rPr>
          <w:b/>
          <w:sz w:val="24"/>
        </w:rPr>
        <w:br w:type="page"/>
      </w:r>
    </w:p>
    <w:p w14:paraId="019CA0F8" w14:textId="544FF616" w:rsidR="00216B61" w:rsidRPr="00A00D51" w:rsidRDefault="00216B61" w:rsidP="00733070">
      <w:pPr>
        <w:pStyle w:val="Heading5"/>
      </w:pPr>
      <w:r w:rsidRPr="00A00D51">
        <w:lastRenderedPageBreak/>
        <w:t>Align</w:t>
      </w:r>
    </w:p>
    <w:p w14:paraId="4CE2C95C" w14:textId="65A014EA" w:rsidR="00216B61" w:rsidRPr="00A00D51" w:rsidRDefault="00216B61" w:rsidP="00216B61">
      <w:pPr>
        <w:pStyle w:val="ListBullet2"/>
        <w:numPr>
          <w:ilvl w:val="0"/>
          <w:numId w:val="0"/>
        </w:numPr>
      </w:pPr>
      <w:r w:rsidRPr="00A00D51">
        <w:t xml:space="preserve">Achievement Level proportion bars can be either aligned by endpoints, or centered on the cut between levels 2 and 3. A user can click the </w:t>
      </w:r>
      <w:r w:rsidRPr="00A00D51">
        <w:rPr>
          <w:b/>
        </w:rPr>
        <w:t>Align</w:t>
      </w:r>
      <w:r w:rsidRPr="00A00D51">
        <w:t xml:space="preserve"> button to toggle between the two </w:t>
      </w:r>
      <w:r w:rsidR="0053216C" w:rsidRPr="00A00D51">
        <w:t>options</w:t>
      </w:r>
      <w:r w:rsidRPr="00A00D51">
        <w:t>.</w:t>
      </w:r>
      <w:r w:rsidR="00670948" w:rsidRPr="00670948">
        <w:rPr>
          <w:noProof/>
        </w:rPr>
        <w:t xml:space="preserve"> </w:t>
      </w:r>
    </w:p>
    <w:p w14:paraId="33539AB3" w14:textId="77777777" w:rsidR="00216B61" w:rsidRPr="00A00D51" w:rsidRDefault="00216B61" w:rsidP="00216B61">
      <w:pPr>
        <w:pStyle w:val="ListBullet2"/>
        <w:numPr>
          <w:ilvl w:val="0"/>
          <w:numId w:val="0"/>
        </w:numPr>
        <w:ind w:left="720" w:hanging="360"/>
      </w:pPr>
    </w:p>
    <w:p w14:paraId="089752BD" w14:textId="10178786" w:rsidR="00216B61" w:rsidRPr="00A00D51" w:rsidRDefault="00B817BC" w:rsidP="00AD6966">
      <w:pPr>
        <w:pStyle w:val="ListBullet2"/>
        <w:keepNext/>
        <w:numPr>
          <w:ilvl w:val="0"/>
          <w:numId w:val="0"/>
        </w:numPr>
        <w:ind w:left="360" w:hanging="360"/>
      </w:pPr>
      <w:r w:rsidRPr="00A00D51">
        <w:rPr>
          <w:noProof/>
        </w:rPr>
        <w:drawing>
          <wp:inline distT="0" distB="0" distL="0" distR="0" wp14:anchorId="33815067" wp14:editId="25A5300E">
            <wp:extent cx="5593278" cy="3510066"/>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lign.png"/>
                    <pic:cNvPicPr/>
                  </pic:nvPicPr>
                  <pic:blipFill>
                    <a:blip r:embed="rId103">
                      <a:extLst>
                        <a:ext uri="{28A0092B-C50C-407E-A947-70E740481C1C}">
                          <a14:useLocalDpi xmlns:a14="http://schemas.microsoft.com/office/drawing/2010/main" val="0"/>
                        </a:ext>
                      </a:extLst>
                    </a:blip>
                    <a:stretch>
                      <a:fillRect/>
                    </a:stretch>
                  </pic:blipFill>
                  <pic:spPr>
                    <a:xfrm>
                      <a:off x="0" y="0"/>
                      <a:ext cx="5593278" cy="3510066"/>
                    </a:xfrm>
                    <a:prstGeom prst="rect">
                      <a:avLst/>
                    </a:prstGeom>
                  </pic:spPr>
                </pic:pic>
              </a:graphicData>
            </a:graphic>
          </wp:inline>
        </w:drawing>
      </w:r>
    </w:p>
    <w:p w14:paraId="46F14245" w14:textId="4799FA75" w:rsidR="00216B61" w:rsidRDefault="00216B61" w:rsidP="004726A1">
      <w:pPr>
        <w:pStyle w:val="Caption"/>
      </w:pPr>
      <w:bookmarkStart w:id="93" w:name="_Toc291348648"/>
      <w:r w:rsidRPr="00A00D51">
        <w:t xml:space="preserve">Figure </w:t>
      </w:r>
      <w:r w:rsidR="009223FF">
        <w:fldChar w:fldCharType="begin"/>
      </w:r>
      <w:r w:rsidR="009223FF">
        <w:instrText xml:space="preserve"> SEQ Figure \* ARABIC </w:instrText>
      </w:r>
      <w:r w:rsidR="009223FF">
        <w:fldChar w:fldCharType="separate"/>
      </w:r>
      <w:r w:rsidR="005E321A">
        <w:rPr>
          <w:noProof/>
        </w:rPr>
        <w:t>43</w:t>
      </w:r>
      <w:r w:rsidR="009223FF">
        <w:rPr>
          <w:noProof/>
        </w:rPr>
        <w:fldChar w:fldCharType="end"/>
      </w:r>
      <w:r w:rsidRPr="00A00D51">
        <w:t xml:space="preserve"> - Align Feature</w:t>
      </w:r>
      <w:bookmarkEnd w:id="93"/>
    </w:p>
    <w:p w14:paraId="65889A24" w14:textId="77777777" w:rsidR="00216B61" w:rsidRPr="00A00D51" w:rsidRDefault="00216B61" w:rsidP="00733070">
      <w:pPr>
        <w:pStyle w:val="Heading5"/>
      </w:pPr>
      <w:r w:rsidRPr="00A00D51">
        <w:t>Achievement Level Counts</w:t>
      </w:r>
    </w:p>
    <w:p w14:paraId="049AB777" w14:textId="12DBE6A6" w:rsidR="00216B61" w:rsidRPr="00A00D51" w:rsidRDefault="00D46BAC" w:rsidP="00216B61">
      <w:pPr>
        <w:pStyle w:val="ListBullet2"/>
        <w:numPr>
          <w:ilvl w:val="0"/>
          <w:numId w:val="0"/>
        </w:numPr>
      </w:pPr>
      <w:r w:rsidRPr="00A00D51">
        <w:t>Pausing on</w:t>
      </w:r>
      <w:r w:rsidR="00216B61" w:rsidRPr="00A00D51">
        <w:t xml:space="preserve"> an Achievement Level bar display</w:t>
      </w:r>
      <w:r w:rsidR="00E2080A" w:rsidRPr="00A00D51">
        <w:t>s</w:t>
      </w:r>
      <w:r w:rsidR="00216B61" w:rsidRPr="00A00D51">
        <w:t xml:space="preserve"> numbers of students and percentages by Achievement Level for each level.</w:t>
      </w:r>
    </w:p>
    <w:p w14:paraId="3E7D15B0" w14:textId="77777777" w:rsidR="00216B61" w:rsidRPr="00A00D51" w:rsidRDefault="00216B61" w:rsidP="00216B61">
      <w:pPr>
        <w:pStyle w:val="ListBullet2"/>
        <w:numPr>
          <w:ilvl w:val="0"/>
          <w:numId w:val="0"/>
        </w:numPr>
        <w:ind w:left="720" w:hanging="360"/>
      </w:pPr>
    </w:p>
    <w:p w14:paraId="45A760CE" w14:textId="594A24FC" w:rsidR="00216B61" w:rsidRPr="00A00D51" w:rsidRDefault="00B817BC" w:rsidP="009E5296">
      <w:pPr>
        <w:pStyle w:val="ListBullet2"/>
        <w:keepNext/>
        <w:numPr>
          <w:ilvl w:val="0"/>
          <w:numId w:val="0"/>
        </w:numPr>
        <w:ind w:left="360" w:hanging="360"/>
      </w:pPr>
      <w:r w:rsidRPr="00A00D51">
        <w:rPr>
          <w:noProof/>
        </w:rPr>
        <w:lastRenderedPageBreak/>
        <w:drawing>
          <wp:inline distT="0" distB="0" distL="0" distR="0" wp14:anchorId="0C79B36A" wp14:editId="1EE3AC7D">
            <wp:extent cx="5943600" cy="26174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chievementLevels.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209D4813" w14:textId="1921220F" w:rsidR="00216B61" w:rsidRPr="00A00D51" w:rsidRDefault="00216B61" w:rsidP="003822F0">
      <w:pPr>
        <w:pStyle w:val="Caption"/>
      </w:pPr>
      <w:bookmarkStart w:id="94" w:name="_Toc291348649"/>
      <w:r w:rsidRPr="00A00D51">
        <w:t xml:space="preserve">Figure </w:t>
      </w:r>
      <w:r w:rsidR="009223FF">
        <w:fldChar w:fldCharType="begin"/>
      </w:r>
      <w:r w:rsidR="009223FF">
        <w:instrText xml:space="preserve"> SEQ Figure \* ARABIC </w:instrText>
      </w:r>
      <w:r w:rsidR="009223FF">
        <w:fldChar w:fldCharType="separate"/>
      </w:r>
      <w:r w:rsidR="005E321A">
        <w:rPr>
          <w:noProof/>
        </w:rPr>
        <w:t>44</w:t>
      </w:r>
      <w:r w:rsidR="009223FF">
        <w:rPr>
          <w:noProof/>
        </w:rPr>
        <w:fldChar w:fldCharType="end"/>
      </w:r>
      <w:r w:rsidR="003B290A" w:rsidRPr="00A00D51">
        <w:t xml:space="preserve"> - </w:t>
      </w:r>
      <w:r w:rsidRPr="00A00D51">
        <w:t>Student population detail popup window</w:t>
      </w:r>
      <w:bookmarkEnd w:id="94"/>
    </w:p>
    <w:p w14:paraId="6E3F4537" w14:textId="77777777" w:rsidR="00216B61" w:rsidRPr="00A00D51" w:rsidRDefault="00216B61" w:rsidP="003822F0">
      <w:pPr>
        <w:pStyle w:val="Heading5"/>
      </w:pPr>
      <w:r w:rsidRPr="00A00D51">
        <w:t>Printing</w:t>
      </w:r>
    </w:p>
    <w:p w14:paraId="59D42D70" w14:textId="27245EC2" w:rsidR="00216B61" w:rsidRPr="00A00D51" w:rsidRDefault="00216B61" w:rsidP="003822F0">
      <w:pPr>
        <w:pStyle w:val="BodyText"/>
      </w:pPr>
      <w:r w:rsidRPr="00A00D51">
        <w:t xml:space="preserve">The report can be printed directly </w:t>
      </w:r>
      <w:r w:rsidR="00C3302C" w:rsidRPr="00A00D51">
        <w:t xml:space="preserve">using </w:t>
      </w:r>
      <w:r w:rsidRPr="00A00D51">
        <w:t>the built-in browser print command (</w:t>
      </w:r>
      <w:r w:rsidR="00E2080A" w:rsidRPr="00A00D51">
        <w:t>C</w:t>
      </w:r>
      <w:r w:rsidRPr="00A00D51">
        <w:t>trl+P). The Results by Grade for a SCHOOL report also provides authorized users the ability to download the underlying</w:t>
      </w:r>
      <w:r w:rsidR="0096661F">
        <w:t xml:space="preserve"> summative assessment</w:t>
      </w:r>
      <w:r w:rsidRPr="00A00D51">
        <w:t xml:space="preserve"> Individual STUDENT Reports in a batch PDF file for bulk printing (see Downloads). </w:t>
      </w:r>
    </w:p>
    <w:p w14:paraId="3BE00771" w14:textId="77777777" w:rsidR="00216B61" w:rsidRPr="00A00D51" w:rsidRDefault="00216B61" w:rsidP="003822F0">
      <w:pPr>
        <w:pStyle w:val="Heading5"/>
      </w:pPr>
      <w:r w:rsidRPr="00A00D51">
        <w:t>Language Support</w:t>
      </w:r>
    </w:p>
    <w:p w14:paraId="7FD8797B" w14:textId="395412FE" w:rsidR="00216B61" w:rsidRPr="00A00D51" w:rsidRDefault="00216B61" w:rsidP="00216B61">
      <w:pPr>
        <w:pStyle w:val="ListBullet2"/>
        <w:numPr>
          <w:ilvl w:val="0"/>
          <w:numId w:val="0"/>
        </w:numPr>
      </w:pPr>
      <w:r w:rsidRPr="00A00D51">
        <w:t xml:space="preserve">The textual content of the Reporting System is available for viewing and printing in English by default, </w:t>
      </w:r>
      <w:r w:rsidR="00951FC8" w:rsidRPr="00A00D51">
        <w:t xml:space="preserve">but </w:t>
      </w:r>
      <w:r w:rsidRPr="00A00D51">
        <w:t>users can select to view or print the content in either Spanish or Vietnamese.</w:t>
      </w:r>
    </w:p>
    <w:p w14:paraId="2EB96D7A" w14:textId="77777777" w:rsidR="00216B61" w:rsidRPr="00A00D51" w:rsidRDefault="00216B61" w:rsidP="003822F0">
      <w:pPr>
        <w:pStyle w:val="Heading5"/>
      </w:pPr>
      <w:r w:rsidRPr="00A00D51">
        <w:t>Student Privacy</w:t>
      </w:r>
    </w:p>
    <w:p w14:paraId="47120D69" w14:textId="69695DEE" w:rsidR="00216B61" w:rsidRPr="00A00D51" w:rsidRDefault="00216B61" w:rsidP="003822F0">
      <w:pPr>
        <w:pStyle w:val="BodyText"/>
      </w:pPr>
      <w:r w:rsidRPr="00A00D51">
        <w:t xml:space="preserve">This report contains no </w:t>
      </w:r>
      <w:r w:rsidR="00951FC8" w:rsidRPr="00A00D51">
        <w:t>s</w:t>
      </w:r>
      <w:r w:rsidRPr="00A00D51">
        <w:t xml:space="preserve">tudent </w:t>
      </w:r>
      <w:r w:rsidR="00951FC8" w:rsidRPr="00A00D51">
        <w:t>p</w:t>
      </w:r>
      <w:r w:rsidRPr="00A00D51">
        <w:t xml:space="preserve">ersonally </w:t>
      </w:r>
      <w:r w:rsidR="00951FC8" w:rsidRPr="00A00D51">
        <w:t>i</w:t>
      </w:r>
      <w:r w:rsidRPr="00A00D51">
        <w:t xml:space="preserve">dentifiable </w:t>
      </w:r>
      <w:r w:rsidR="00951FC8" w:rsidRPr="00A00D51">
        <w:t>i</w:t>
      </w:r>
      <w:r w:rsidRPr="00A00D51">
        <w:t>nformation (PII).</w:t>
      </w:r>
      <w:r w:rsidR="0099146B" w:rsidRPr="00A00D51">
        <w:t xml:space="preserve"> However, </w:t>
      </w:r>
      <w:r w:rsidR="0053216C" w:rsidRPr="00A00D51">
        <w:t>two rules have been</w:t>
      </w:r>
      <w:r w:rsidR="0099146B" w:rsidRPr="00A00D51">
        <w:t xml:space="preserve"> instituted to protect student privacy on aggregate reports</w:t>
      </w:r>
      <w:r w:rsidR="00037122" w:rsidRPr="00A00D51">
        <w:t>:</w:t>
      </w:r>
    </w:p>
    <w:p w14:paraId="328ED368" w14:textId="0A45747E" w:rsidR="0099146B" w:rsidRPr="00A00D51" w:rsidRDefault="003039B4" w:rsidP="003822F0">
      <w:pPr>
        <w:pStyle w:val="BodyText"/>
        <w:rPr>
          <w:rFonts w:eastAsia="Times New Roman" w:cs="Arial"/>
          <w:color w:val="222222"/>
          <w:szCs w:val="22"/>
          <w:shd w:val="clear" w:color="auto" w:fill="FFFFFF"/>
        </w:rPr>
      </w:pPr>
      <w:r w:rsidRPr="00A00D51">
        <w:rPr>
          <w:b/>
        </w:rPr>
        <w:t>Minimum Population Size</w:t>
      </w:r>
      <w:r w:rsidRPr="00A00D51">
        <w:t xml:space="preserve"> - </w:t>
      </w:r>
      <w:r w:rsidR="00216B61" w:rsidRPr="00A00D51">
        <w:t xml:space="preserve">States </w:t>
      </w:r>
      <w:r w:rsidR="00951FC8" w:rsidRPr="00A00D51">
        <w:t>can</w:t>
      </w:r>
      <w:r w:rsidR="00216B61" w:rsidRPr="00A00D51">
        <w:t xml:space="preserve"> configure a minimum population size for protecting privacy</w:t>
      </w:r>
      <w:r w:rsidR="0053216C" w:rsidRPr="00A00D51">
        <w:t>.</w:t>
      </w:r>
      <w:r w:rsidR="00951FC8" w:rsidRPr="00A00D51">
        <w:t xml:space="preserve"> </w:t>
      </w:r>
      <w:r w:rsidR="0053216C" w:rsidRPr="00A00D51">
        <w:rPr>
          <w:szCs w:val="22"/>
        </w:rPr>
        <w:t>I</w:t>
      </w:r>
      <w:r w:rsidR="00216B61" w:rsidRPr="00A00D51">
        <w:rPr>
          <w:szCs w:val="22"/>
        </w:rPr>
        <w:t xml:space="preserve">f the number of students in an aggregate is lower than the minimum, users without PII authorization see </w:t>
      </w:r>
      <w:r w:rsidR="00D2276D" w:rsidRPr="00A00D51">
        <w:rPr>
          <w:szCs w:val="22"/>
        </w:rPr>
        <w:t xml:space="preserve">this </w:t>
      </w:r>
      <w:r w:rsidR="00216B61" w:rsidRPr="00A00D51">
        <w:rPr>
          <w:szCs w:val="22"/>
        </w:rPr>
        <w:t>message: “</w:t>
      </w:r>
      <w:r w:rsidR="0099146B" w:rsidRPr="00A00D51">
        <w:rPr>
          <w:rFonts w:eastAsia="Times New Roman" w:cs="Arial"/>
          <w:color w:val="222222"/>
          <w:szCs w:val="22"/>
          <w:shd w:val="clear" w:color="auto" w:fill="FFFFFF"/>
        </w:rPr>
        <w:t>Data suppressed to protect student privacy.” By default, the minimum number is set to 11.</w:t>
      </w:r>
    </w:p>
    <w:p w14:paraId="1C14A88D" w14:textId="2592B102" w:rsidR="00216B61" w:rsidRPr="00A00D51" w:rsidRDefault="003039B4" w:rsidP="003822F0">
      <w:pPr>
        <w:pStyle w:val="BodyText"/>
        <w:rPr>
          <w:szCs w:val="22"/>
        </w:rPr>
      </w:pPr>
      <w:r w:rsidRPr="00A00D51">
        <w:rPr>
          <w:b/>
        </w:rPr>
        <w:t>Low Performance</w:t>
      </w:r>
      <w:r w:rsidR="003B290A" w:rsidRPr="00A00D51">
        <w:rPr>
          <w:rFonts w:eastAsia="Times New Roman" w:cs="Arial"/>
          <w:b/>
          <w:color w:val="222222"/>
          <w:szCs w:val="22"/>
          <w:shd w:val="clear" w:color="auto" w:fill="FFFFFF"/>
        </w:rPr>
        <w:t xml:space="preserve"> - </w:t>
      </w:r>
      <w:r w:rsidR="0099146B" w:rsidRPr="00A00D51">
        <w:rPr>
          <w:rFonts w:eastAsia="Times New Roman" w:cs="Arial"/>
          <w:color w:val="222222"/>
          <w:szCs w:val="22"/>
          <w:shd w:val="clear" w:color="auto" w:fill="FFFFFF"/>
        </w:rPr>
        <w:t xml:space="preserve">If all students in an aggregate have scored in Level 1 or 2, then </w:t>
      </w:r>
      <w:r w:rsidRPr="00A00D51">
        <w:rPr>
          <w:szCs w:val="22"/>
        </w:rPr>
        <w:t xml:space="preserve">users without PII authorization see </w:t>
      </w:r>
      <w:r w:rsidR="00037122" w:rsidRPr="00A00D51">
        <w:rPr>
          <w:szCs w:val="22"/>
        </w:rPr>
        <w:t xml:space="preserve">this </w:t>
      </w:r>
      <w:r w:rsidRPr="00A00D51">
        <w:rPr>
          <w:szCs w:val="22"/>
        </w:rPr>
        <w:t>message: “</w:t>
      </w:r>
      <w:r w:rsidRPr="00A00D51">
        <w:rPr>
          <w:rFonts w:eastAsia="Times New Roman" w:cs="Arial"/>
          <w:color w:val="222222"/>
          <w:szCs w:val="22"/>
          <w:shd w:val="clear" w:color="auto" w:fill="FFFFFF"/>
        </w:rPr>
        <w:t>Data suppressed to protect student privacy.”</w:t>
      </w:r>
    </w:p>
    <w:p w14:paraId="1AA9BCA9" w14:textId="6A4BFCA0" w:rsidR="00216B61" w:rsidRPr="00A00D51" w:rsidRDefault="00216B61" w:rsidP="003822F0">
      <w:pPr>
        <w:pStyle w:val="BodyText"/>
      </w:pPr>
      <w:r w:rsidRPr="00A00D51">
        <w:t xml:space="preserve">Authorization and permissions </w:t>
      </w:r>
      <w:r w:rsidR="00D01D1E" w:rsidRPr="00A00D51">
        <w:t xml:space="preserve">are </w:t>
      </w:r>
      <w:r w:rsidRPr="00A00D51">
        <w:t xml:space="preserve">set by each state and passed to the Reporting </w:t>
      </w:r>
      <w:r w:rsidR="007524C3" w:rsidRPr="00A00D51">
        <w:t>S</w:t>
      </w:r>
      <w:r w:rsidRPr="00A00D51">
        <w:t>ystem when a user logs in</w:t>
      </w:r>
      <w:r w:rsidR="00951FC8" w:rsidRPr="00A00D51">
        <w:t xml:space="preserve"> </w:t>
      </w:r>
      <w:r w:rsidRPr="00A00D51">
        <w:t>to the system.</w:t>
      </w:r>
    </w:p>
    <w:p w14:paraId="0E2CF853" w14:textId="77777777" w:rsidR="00216B61" w:rsidRPr="00A00D51" w:rsidRDefault="00216B61" w:rsidP="003822F0">
      <w:pPr>
        <w:pStyle w:val="BodyText"/>
      </w:pPr>
    </w:p>
    <w:p w14:paraId="73F87D21" w14:textId="77777777" w:rsidR="007319D1" w:rsidRPr="00A00D51" w:rsidRDefault="007319D1" w:rsidP="00EC6EFD"/>
    <w:p w14:paraId="1EE54504" w14:textId="77777777" w:rsidR="0080582C" w:rsidRPr="00A00D51" w:rsidRDefault="0080582C">
      <w:pPr>
        <w:rPr>
          <w:rFonts w:eastAsiaTheme="majorEastAsia" w:cstheme="majorBidi"/>
          <w:b/>
          <w:bCs/>
          <w:color w:val="4F81BD" w:themeColor="accent1"/>
        </w:rPr>
      </w:pPr>
      <w:r w:rsidRPr="00A00D51">
        <w:br w:type="page"/>
      </w:r>
    </w:p>
    <w:p w14:paraId="5C955ED4" w14:textId="304607AA" w:rsidR="000D573F" w:rsidRPr="00A00D51" w:rsidRDefault="000D573F" w:rsidP="00E6087D">
      <w:pPr>
        <w:pStyle w:val="Heading3"/>
      </w:pPr>
      <w:bookmarkStart w:id="95" w:name="_Ref253703729"/>
      <w:bookmarkStart w:id="96" w:name="_Toc291348466"/>
      <w:bookmarkStart w:id="97" w:name="_Toc436058865"/>
      <w:bookmarkStart w:id="98" w:name="_Ref252627637"/>
      <w:bookmarkStart w:id="99" w:name="_Ref252627734"/>
      <w:bookmarkStart w:id="100" w:name="_Ref252663587"/>
      <w:r w:rsidRPr="00A00D51">
        <w:lastRenderedPageBreak/>
        <w:t>Comparing Schools in a DISTRICT</w:t>
      </w:r>
      <w:bookmarkEnd w:id="95"/>
      <w:bookmarkEnd w:id="96"/>
      <w:bookmarkEnd w:id="97"/>
    </w:p>
    <w:p w14:paraId="09BE84F6" w14:textId="77777777" w:rsidR="00712CB9" w:rsidRPr="00A00D51" w:rsidRDefault="00712CB9" w:rsidP="00712CB9">
      <w:pPr>
        <w:pStyle w:val="BodyText"/>
      </w:pPr>
    </w:p>
    <w:p w14:paraId="57A65641" w14:textId="3C899525" w:rsidR="00D37FC5" w:rsidRDefault="00712CB9" w:rsidP="00D37FC5">
      <w:pPr>
        <w:autoSpaceDE w:val="0"/>
        <w:autoSpaceDN w:val="0"/>
        <w:adjustRightInd w:val="0"/>
      </w:pPr>
      <w:r w:rsidRPr="00A00D51">
        <w:t xml:space="preserve">This report provides a list of schools for a given district </w:t>
      </w:r>
      <w:r w:rsidR="00F64547" w:rsidRPr="00A00D51">
        <w:rPr>
          <w:rFonts w:cs="FranklinGothic-Book"/>
        </w:rPr>
        <w:t>and compares the academic achievement of students in each school to the district as a whole and to other schools in the district</w:t>
      </w:r>
      <w:r w:rsidRPr="00A00D51">
        <w:t xml:space="preserve">. </w:t>
      </w:r>
      <w:r w:rsidR="00F64547" w:rsidRPr="00A00D51">
        <w:t xml:space="preserve">Multi-colored </w:t>
      </w:r>
      <w:r w:rsidRPr="00A00D51">
        <w:t>bars display the percentage of assessed students in each achievement level</w:t>
      </w:r>
      <w:r w:rsidR="00F64547" w:rsidRPr="00A00D51">
        <w:t xml:space="preserve"> on the most recent summative assessment</w:t>
      </w:r>
      <w:r w:rsidRPr="00A00D51">
        <w:t xml:space="preserve">, and </w:t>
      </w:r>
      <w:r w:rsidR="00F64547" w:rsidRPr="00A00D51">
        <w:t xml:space="preserve">the </w:t>
      </w:r>
      <w:r w:rsidRPr="00A00D51">
        <w:t xml:space="preserve">total number of students </w:t>
      </w:r>
      <w:r w:rsidR="00F64547" w:rsidRPr="00A00D51">
        <w:t xml:space="preserve">assessed </w:t>
      </w:r>
      <w:r w:rsidRPr="00A00D51">
        <w:t xml:space="preserve">in each school </w:t>
      </w:r>
      <w:r w:rsidR="00F64547" w:rsidRPr="00A00D51">
        <w:t xml:space="preserve">and in the </w:t>
      </w:r>
      <w:r w:rsidRPr="00A00D51">
        <w:t>district</w:t>
      </w:r>
      <w:r w:rsidR="00F64547" w:rsidRPr="00A00D51">
        <w:t xml:space="preserve"> as a whole</w:t>
      </w:r>
      <w:r w:rsidRPr="00A00D51">
        <w:t>.</w:t>
      </w:r>
      <w:r w:rsidR="0096661F">
        <w:t xml:space="preserve"> Interim assessment results are not aggregated.</w:t>
      </w:r>
    </w:p>
    <w:p w14:paraId="052B7F9E" w14:textId="70CB7556" w:rsidR="00D37FC5" w:rsidRDefault="00D37FC5">
      <w:r>
        <w:br w:type="page"/>
      </w:r>
    </w:p>
    <w:p w14:paraId="48615323" w14:textId="77777777" w:rsidR="00D37FC5" w:rsidRDefault="00D37FC5" w:rsidP="00D37FC5">
      <w:pPr>
        <w:autoSpaceDE w:val="0"/>
        <w:autoSpaceDN w:val="0"/>
        <w:adjustRightInd w:val="0"/>
      </w:pPr>
    </w:p>
    <w:p w14:paraId="3352F96E" w14:textId="0531841F" w:rsidR="000D573F" w:rsidRDefault="005F62B3" w:rsidP="00A81004">
      <w:pPr>
        <w:autoSpaceDE w:val="0"/>
        <w:autoSpaceDN w:val="0"/>
        <w:adjustRightInd w:val="0"/>
        <w:ind w:left="720"/>
      </w:pPr>
      <w:r w:rsidRPr="00A00D51">
        <w:rPr>
          <w:noProof/>
        </w:rPr>
        <mc:AlternateContent>
          <mc:Choice Requires="wpg">
            <w:drawing>
              <wp:anchor distT="0" distB="0" distL="114300" distR="114300" simplePos="0" relativeHeight="251881472" behindDoc="0" locked="0" layoutInCell="1" allowOverlap="1" wp14:anchorId="33DF26E4" wp14:editId="181AFD95">
                <wp:simplePos x="0" y="0"/>
                <wp:positionH relativeFrom="column">
                  <wp:posOffset>362197</wp:posOffset>
                </wp:positionH>
                <wp:positionV relativeFrom="paragraph">
                  <wp:posOffset>331965</wp:posOffset>
                </wp:positionV>
                <wp:extent cx="5798887" cy="4453248"/>
                <wp:effectExtent l="0" t="0" r="0" b="119380"/>
                <wp:wrapNone/>
                <wp:docPr id="214" name="Group 214"/>
                <wp:cNvGraphicFramePr/>
                <a:graphic xmlns:a="http://schemas.openxmlformats.org/drawingml/2006/main">
                  <a:graphicData uri="http://schemas.microsoft.com/office/word/2010/wordprocessingGroup">
                    <wpg:wgp>
                      <wpg:cNvGrpSpPr/>
                      <wpg:grpSpPr>
                        <a:xfrm>
                          <a:off x="0" y="0"/>
                          <a:ext cx="5798887" cy="4453248"/>
                          <a:chOff x="-19050" y="-153647"/>
                          <a:chExt cx="5799477" cy="4453904"/>
                        </a:xfrm>
                      </wpg:grpSpPr>
                      <wps:wsp>
                        <wps:cNvPr id="215" name="Oval 215"/>
                        <wps:cNvSpPr>
                          <a:spLocks noChangeArrowheads="1"/>
                        </wps:cNvSpPr>
                        <wps:spPr bwMode="auto">
                          <a:xfrm>
                            <a:off x="-19050" y="-15364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15B27D5" w14:textId="77777777" w:rsidR="004A5F36" w:rsidRPr="005E55EB" w:rsidRDefault="004A5F36" w:rsidP="00B817BC">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wps:wsp>
                        <wps:cNvPr id="216" name="Oval 216"/>
                        <wps:cNvSpPr>
                          <a:spLocks noChangeArrowheads="1"/>
                        </wps:cNvSpPr>
                        <wps:spPr bwMode="auto">
                          <a:xfrm>
                            <a:off x="1290935" y="210287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113D5B2" w14:textId="77777777" w:rsidR="004A5F36" w:rsidRPr="005E55EB" w:rsidRDefault="004A5F36" w:rsidP="00B817BC">
                              <w:pPr>
                                <w:jc w:val="cente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wps:wsp>
                        <wps:cNvPr id="217" name="Oval 217"/>
                        <wps:cNvSpPr>
                          <a:spLocks noChangeArrowheads="1"/>
                        </wps:cNvSpPr>
                        <wps:spPr bwMode="auto">
                          <a:xfrm>
                            <a:off x="-19049" y="1530174"/>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0F9D3CD" w14:textId="77777777" w:rsidR="004A5F36" w:rsidRPr="005E55EB" w:rsidRDefault="004A5F36" w:rsidP="00B817BC">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218" name="Oval 218"/>
                        <wps:cNvSpPr>
                          <a:spLocks noChangeArrowheads="1"/>
                        </wps:cNvSpPr>
                        <wps:spPr bwMode="auto">
                          <a:xfrm>
                            <a:off x="-14969" y="87505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B3F1F0C" w14:textId="77777777" w:rsidR="004A5F36" w:rsidRPr="005E55EB" w:rsidRDefault="004A5F36" w:rsidP="00B817BC">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219" name="Oval 219"/>
                        <wps:cNvSpPr>
                          <a:spLocks noChangeArrowheads="1"/>
                        </wps:cNvSpPr>
                        <wps:spPr bwMode="auto">
                          <a:xfrm>
                            <a:off x="1080406" y="53215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F970111" w14:textId="77777777" w:rsidR="004A5F36" w:rsidRPr="005E55EB" w:rsidRDefault="004A5F36" w:rsidP="00B817BC">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220" name="Oval 220"/>
                        <wps:cNvSpPr>
                          <a:spLocks noChangeArrowheads="1"/>
                        </wps:cNvSpPr>
                        <wps:spPr bwMode="auto">
                          <a:xfrm>
                            <a:off x="4304062" y="30355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F10A1F8" w14:textId="77777777" w:rsidR="004A5F36" w:rsidRPr="005E55EB" w:rsidRDefault="004A5F36" w:rsidP="00B817BC">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221" name="Oval 221"/>
                        <wps:cNvSpPr>
                          <a:spLocks noChangeArrowheads="1"/>
                        </wps:cNvSpPr>
                        <wps:spPr bwMode="auto">
                          <a:xfrm>
                            <a:off x="-13610" y="34709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C229B29" w14:textId="77777777" w:rsidR="004A5F36" w:rsidRPr="005E55EB" w:rsidRDefault="004A5F36" w:rsidP="00B817BC">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s:wsp>
                        <wps:cNvPr id="222" name="Oval 222"/>
                        <wps:cNvSpPr>
                          <a:spLocks noChangeArrowheads="1"/>
                        </wps:cNvSpPr>
                        <wps:spPr bwMode="auto">
                          <a:xfrm>
                            <a:off x="3199674" y="-2103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6A7354F" w14:textId="77777777" w:rsidR="004A5F36" w:rsidRPr="005E55EB" w:rsidRDefault="004A5F36" w:rsidP="00B817BC">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223" name="Oval 223"/>
                        <wps:cNvSpPr>
                          <a:spLocks noChangeArrowheads="1"/>
                        </wps:cNvSpPr>
                        <wps:spPr bwMode="auto">
                          <a:xfrm>
                            <a:off x="2524745" y="-21039"/>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7B4E121" w14:textId="77777777" w:rsidR="004A5F36" w:rsidRPr="005E55EB" w:rsidRDefault="004A5F36" w:rsidP="00B817BC">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320" name="Elbow Connector 320"/>
                        <wps:cNvCnPr>
                          <a:stCxn id="321" idx="4"/>
                        </wps:cNvCnPr>
                        <wps:spPr>
                          <a:xfrm rot="5400000">
                            <a:off x="3803780" y="2437910"/>
                            <a:ext cx="3724561" cy="134"/>
                          </a:xfrm>
                          <a:prstGeom prst="bentConnector3">
                            <a:avLst>
                              <a:gd name="adj1" fmla="val 50000"/>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321" name="Oval 321"/>
                        <wps:cNvSpPr>
                          <a:spLocks noChangeArrowheads="1"/>
                        </wps:cNvSpPr>
                        <wps:spPr bwMode="auto">
                          <a:xfrm>
                            <a:off x="5551827" y="347097"/>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12D8920" w14:textId="77777777" w:rsidR="004A5F36" w:rsidRPr="005E55EB" w:rsidRDefault="004A5F36" w:rsidP="00B817BC">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F26E4" id="Group 214" o:spid="_x0000_s1159" style="position:absolute;left:0;text-align:left;margin-left:28.5pt;margin-top:26.15pt;width:456.6pt;height:350.65pt;z-index:251881472;mso-position-horizontal-relative:text;mso-position-vertical-relative:text;mso-width-relative:margin;mso-height-relative:margin" coordorigin="-190,-1536" coordsize="57994,4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">
                <v:oval id="_x0000_s1160" style="position:absolute;left:-190;top:-1536;width:2285;height:2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J0IMEA&#10;AADcAAAADwAAAGRycy9kb3ducmV2LnhtbESPUYvCMBCE3wX/Q1jh3jRt4USqUVRQ7k1O/QFLsybF&#10;ZlObnO39+4tw4OMwO9/srDaDa8STulB7VpDPMhDEldc1GwXXy2G6ABEissbGMyn4pQCb9Xi0wlL7&#10;nr/peY5GJAiHEhXYGNtSylBZchhmviVO3s13DmOSnZG6wz7BXSOLLJtLhzWnBost7S1V9/OPS29c&#10;ivx2yg5yTtj2djDHnXkclfqYDNsliEhDfB//p7+0giL/hNeYR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ydCDBAAAA3AAAAA8AAAAAAAAAAAAAAAAAmAIAAGRycy9kb3du&#10;cmV2LnhtbFBLBQYAAAAABAAEAPUAAACGAwAAAAA=&#10;" fillcolor="#43b02a" stroked="f">
                  <v:shadow on="t" opacity="22936f" origin=",.5" offset="0,.63889mm"/>
                  <v:textbox inset="0,0,0,0">
                    <w:txbxContent>
                      <w:p w14:paraId="015B27D5" w14:textId="77777777" w:rsidR="004A5F36" w:rsidRPr="005E55EB" w:rsidRDefault="004A5F36" w:rsidP="00B817BC">
                        <w:pPr>
                          <w:jc w:val="center"/>
                          <w:rPr>
                            <w:color w:val="FFFFFF" w:themeColor="background1"/>
                            <w:sz w:val="18"/>
                            <w:szCs w:val="18"/>
                          </w:rPr>
                        </w:pPr>
                        <w:r>
                          <w:rPr>
                            <w:color w:val="FFFFFF" w:themeColor="background1"/>
                            <w:sz w:val="18"/>
                            <w:szCs w:val="18"/>
                          </w:rPr>
                          <w:t>1</w:t>
                        </w:r>
                      </w:p>
                    </w:txbxContent>
                  </v:textbox>
                </v:oval>
                <v:oval id="_x0000_s1161" style="position:absolute;left:12909;top:21028;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V8EA&#10;AADcAAAADwAAAGRycy9kb3ducmV2LnhtbESPQYvCMBCF74L/IYywN03bQ5GuUVRQvC2r/oChGZOy&#10;zaQ20dZ/bxYW9vh48743b7UZXSue1IfGs4J8kYEgrr1u2Ci4Xg7zJYgQkTW2nknBiwJs1tPJCivt&#10;B/6m5zkakSAcKlRgY+wqKUNtyWFY+I44eTffO4xJ9kbqHocEd60ssqyUDhtODRY72luqf84Pl964&#10;FPntKzvIkrAb7GiOO3M/KvUxG7efICKN8f/4L33SCoq8hN8xiQB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6lfBAAAA3AAAAA8AAAAAAAAAAAAAAAAAmAIAAGRycy9kb3du&#10;cmV2LnhtbFBLBQYAAAAABAAEAPUAAACGAwAAAAA=&#10;" fillcolor="#43b02a" stroked="f">
                  <v:shadow on="t" opacity="22936f" origin=",.5" offset="0,.63889mm"/>
                  <v:textbox inset="0,0,0,0">
                    <w:txbxContent>
                      <w:p w14:paraId="2113D5B2" w14:textId="77777777" w:rsidR="004A5F36" w:rsidRPr="005E55EB" w:rsidRDefault="004A5F36" w:rsidP="00B817BC">
                        <w:pPr>
                          <w:jc w:val="center"/>
                          <w:rPr>
                            <w:color w:val="FFFFFF" w:themeColor="background1"/>
                            <w:sz w:val="18"/>
                            <w:szCs w:val="18"/>
                          </w:rPr>
                        </w:pPr>
                        <w:r>
                          <w:rPr>
                            <w:color w:val="FFFFFF" w:themeColor="background1"/>
                            <w:sz w:val="18"/>
                            <w:szCs w:val="18"/>
                          </w:rPr>
                          <w:t>10</w:t>
                        </w:r>
                      </w:p>
                    </w:txbxContent>
                  </v:textbox>
                </v:oval>
                <v:oval id="_x0000_s1162" style="position:absolute;left:-190;top:15301;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PzMIA&#10;AADcAAAADwAAAGRycy9kb3ducmV2LnhtbESPzW7CMBCE70i8g7VIvYGTHAAFDAIkUG8VPw+wihc7&#10;Il6H2CXp29eVKnEczc43O+vt4Brxoi7UnhXkswwEceV1zUbB7XqcLkGEiKyx8UwKfijAdjMerbHU&#10;vuczvS7RiAThUKICG2NbShkqSw7DzLfEybv7zmFMsjNSd9gnuGtkkWVz6bDm1GCxpYOl6nH5dumN&#10;a5Hfv7KjnBO2vR3MaW+eJ6U+JsNuBSLSEN/H/+lPraDIF/A3JhF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E/MwgAAANwAAAAPAAAAAAAAAAAAAAAAAJgCAABkcnMvZG93&#10;bnJldi54bWxQSwUGAAAAAAQABAD1AAAAhwMAAAAA&#10;" fillcolor="#43b02a" stroked="f">
                  <v:shadow on="t" opacity="22936f" origin=",.5" offset="0,.63889mm"/>
                  <v:textbox inset="0,0,0,0">
                    <w:txbxContent>
                      <w:p w14:paraId="10F9D3CD" w14:textId="77777777" w:rsidR="004A5F36" w:rsidRPr="005E55EB" w:rsidRDefault="004A5F36" w:rsidP="00B817BC">
                        <w:pPr>
                          <w:jc w:val="center"/>
                          <w:rPr>
                            <w:color w:val="FFFFFF" w:themeColor="background1"/>
                            <w:sz w:val="18"/>
                            <w:szCs w:val="18"/>
                          </w:rPr>
                        </w:pPr>
                        <w:r>
                          <w:rPr>
                            <w:color w:val="FFFFFF" w:themeColor="background1"/>
                            <w:sz w:val="18"/>
                            <w:szCs w:val="18"/>
                          </w:rPr>
                          <w:t>9</w:t>
                        </w:r>
                      </w:p>
                    </w:txbxContent>
                  </v:textbox>
                </v:oval>
                <v:oval id="_x0000_s1163" style="position:absolute;left:-149;top:8750;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bvsIA&#10;AADcAAAADwAAAGRycy9kb3ducmV2LnhtbESPwWrDMAyG74W9g9Fgt9ZJDmWkdcM2SNlttN0DiFi1&#10;w2I5i70me/vpMOhR/Po/fdo3SxjUjabURzZQbgpQxF20PTsDn5d2/QwqZWSLQ2Qy8EsJmsPDao+1&#10;jTOf6HbOTgmEU40GfM5jrXXqPAVMmzgSS3aNU8As4+S0nXAWeBh0VRRbHbBnueBxpDdP3df5J4jG&#10;pSqvH0Wrt4Tj7Bd3fHXfR2OeHpeXHahMS74v/7ffrYGqFFt5Rgi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M9u+wgAAANwAAAAPAAAAAAAAAAAAAAAAAJgCAABkcnMvZG93&#10;bnJldi54bWxQSwUGAAAAAAQABAD1AAAAhwMAAAAA&#10;" fillcolor="#43b02a" stroked="f">
                  <v:shadow on="t" opacity="22936f" origin=",.5" offset="0,.63889mm"/>
                  <v:textbox inset="0,0,0,0">
                    <w:txbxContent>
                      <w:p w14:paraId="5B3F1F0C" w14:textId="77777777" w:rsidR="004A5F36" w:rsidRPr="005E55EB" w:rsidRDefault="004A5F36" w:rsidP="00B817BC">
                        <w:pPr>
                          <w:jc w:val="center"/>
                          <w:rPr>
                            <w:color w:val="FFFFFF" w:themeColor="background1"/>
                            <w:sz w:val="18"/>
                            <w:szCs w:val="18"/>
                          </w:rPr>
                        </w:pPr>
                        <w:r>
                          <w:rPr>
                            <w:color w:val="FFFFFF" w:themeColor="background1"/>
                            <w:sz w:val="18"/>
                            <w:szCs w:val="18"/>
                          </w:rPr>
                          <w:t>8</w:t>
                        </w:r>
                      </w:p>
                    </w:txbxContent>
                  </v:textbox>
                </v:oval>
                <v:oval id="_x0000_s1164" style="position:absolute;left:10804;top:5321;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9+JcIA&#10;AADcAAAADwAAAGRycy9kb3ducmV2LnhtbESPzW7CMBCE70i8g7VIvYGTHBAEDAIkUG8VPw+wihc7&#10;Il6H2CXp29eVKnEczc43O+vt4Brxoi7UnhXkswwEceV1zUbB7XqcLkCEiKyx8UwKfijAdjMerbHU&#10;vuczvS7RiAThUKICG2NbShkqSw7DzLfEybv7zmFMsjNSd9gnuGtkkWVz6bDm1GCxpYOl6nH5dumN&#10;a5Hfv7KjnBO2vR3MaW+eJ6U+JsNuBSLSEN/H/+lPraDIl/A3JhF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f34lwgAAANwAAAAPAAAAAAAAAAAAAAAAAJgCAABkcnMvZG93&#10;bnJldi54bWxQSwUGAAAAAAQABAD1AAAAhwMAAAAA&#10;" fillcolor="#43b02a" stroked="f">
                  <v:shadow on="t" opacity="22936f" origin=",.5" offset="0,.63889mm"/>
                  <v:textbox inset="0,0,0,0">
                    <w:txbxContent>
                      <w:p w14:paraId="1F970111" w14:textId="77777777" w:rsidR="004A5F36" w:rsidRPr="005E55EB" w:rsidRDefault="004A5F36" w:rsidP="00B817BC">
                        <w:pPr>
                          <w:jc w:val="center"/>
                          <w:rPr>
                            <w:color w:val="FFFFFF" w:themeColor="background1"/>
                            <w:sz w:val="18"/>
                            <w:szCs w:val="18"/>
                          </w:rPr>
                        </w:pPr>
                        <w:r>
                          <w:rPr>
                            <w:color w:val="FFFFFF" w:themeColor="background1"/>
                            <w:sz w:val="18"/>
                            <w:szCs w:val="18"/>
                          </w:rPr>
                          <w:t>7</w:t>
                        </w:r>
                      </w:p>
                    </w:txbxContent>
                  </v:textbox>
                </v:oval>
                <v:oval id="_x0000_s1165" style="position:absolute;left:43040;top:3035;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dBcEA&#10;AADcAAAADwAAAGRycy9kb3ducmV2LnhtbESPwW7CMAyG75N4h8iTuI2UHtBUCAgmgXZDgz2A1Zik&#10;onFKE2j39viAtKP1+//8ebUZQ6se1KcmsoH5rABFXEfbsDPwe95/fIJKGdliG5kM/FGCzXrytsLK&#10;xoF/6HHKTgmEU4UGfM5dpXWqPQVMs9gRS3aJfcAsY++07XEQeGh1WRQLHbBhueCxoy9P9fV0D6Jx&#10;LueXY7HXC8Ju8KM77NztYMz0fdwuQWUa8//yq/1tDZSl6MszQgC9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pHQXBAAAA3AAAAA8AAAAAAAAAAAAAAAAAmAIAAGRycy9kb3du&#10;cmV2LnhtbFBLBQYAAAAABAAEAPUAAACGAwAAAAA=&#10;" fillcolor="#43b02a" stroked="f">
                  <v:shadow on="t" opacity="22936f" origin=",.5" offset="0,.63889mm"/>
                  <v:textbox inset="0,0,0,0">
                    <w:txbxContent>
                      <w:p w14:paraId="7F10A1F8" w14:textId="77777777" w:rsidR="004A5F36" w:rsidRPr="005E55EB" w:rsidRDefault="004A5F36" w:rsidP="00B817BC">
                        <w:pPr>
                          <w:jc w:val="center"/>
                          <w:rPr>
                            <w:color w:val="FFFFFF" w:themeColor="background1"/>
                            <w:sz w:val="18"/>
                            <w:szCs w:val="18"/>
                          </w:rPr>
                        </w:pPr>
                        <w:r>
                          <w:rPr>
                            <w:color w:val="FFFFFF" w:themeColor="background1"/>
                            <w:sz w:val="18"/>
                            <w:szCs w:val="18"/>
                          </w:rPr>
                          <w:t>6</w:t>
                        </w:r>
                      </w:p>
                    </w:txbxContent>
                  </v:textbox>
                </v:oval>
                <v:oval id="_x0000_s1166" style="position:absolute;left:-136;top:3470;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4nsEA&#10;AADcAAAADwAAAGRycy9kb3ducmV2LnhtbESPQYvCMBCF78L+hzALe7NpexCpRlFB2duy6g8YmjEp&#10;NpPaZG3992ZB8Ph48743b7keXSvu1IfGs4Iiy0EQ1143bBScT/vpHESIyBpbz6TgQQHWq4/JEivt&#10;B/6l+zEakSAcKlRgY+wqKUNtyWHIfEecvIvvHcYkeyN1j0OCu1aWeT6TDhtODRY72lmqr8c/l944&#10;lcXlJ9/LGWE32NEctuZ2UOrrc9wsQEQa4/v4lf7WCsqygP8xiQB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luJ7BAAAA3AAAAA8AAAAAAAAAAAAAAAAAmAIAAGRycy9kb3du&#10;cmV2LnhtbFBLBQYAAAAABAAEAPUAAACGAwAAAAA=&#10;" fillcolor="#43b02a" stroked="f">
                  <v:shadow on="t" opacity="22936f" origin=",.5" offset="0,.63889mm"/>
                  <v:textbox inset="0,0,0,0">
                    <w:txbxContent>
                      <w:p w14:paraId="3C229B29" w14:textId="77777777" w:rsidR="004A5F36" w:rsidRPr="005E55EB" w:rsidRDefault="004A5F36" w:rsidP="00B817BC">
                        <w:pPr>
                          <w:jc w:val="center"/>
                          <w:rPr>
                            <w:color w:val="FFFFFF" w:themeColor="background1"/>
                            <w:sz w:val="18"/>
                            <w:szCs w:val="18"/>
                          </w:rPr>
                        </w:pPr>
                        <w:r>
                          <w:rPr>
                            <w:color w:val="FFFFFF" w:themeColor="background1"/>
                            <w:sz w:val="18"/>
                            <w:szCs w:val="18"/>
                          </w:rPr>
                          <w:t>4</w:t>
                        </w:r>
                      </w:p>
                    </w:txbxContent>
                  </v:textbox>
                </v:oval>
                <v:oval id="_x0000_s1167" style="position:absolute;left:31996;top:-210;width:2286;height:2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m6cEA&#10;AADcAAAADwAAAGRycy9kb3ducmV2LnhtbESPzYoCMRCE74LvEFrYm2bMQWTWKCoo3hZ/HqCZtMmw&#10;k844ic7s22+EhT0W1fVV12oz+Ea8qIt1YA3zWQGCuAqmZqvhdj1MlyBiQjbYBCYNPxRhsx6PVlia&#10;0POZXpdkRYZwLFGDS6ktpYyVI49xFlri7N1D5zFl2VlpOuwz3DdSFcVCeqw5Nzhsae+o+r48fX7j&#10;qub3r+IgF4Rt7wZ73NnHUeuPybD9BJFoSP/Hf+mT0aCUgveYTA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3JunBAAAA3AAAAA8AAAAAAAAAAAAAAAAAmAIAAGRycy9kb3du&#10;cmV2LnhtbFBLBQYAAAAABAAEAPUAAACGAwAAAAA=&#10;" fillcolor="#43b02a" stroked="f">
                  <v:shadow on="t" opacity="22936f" origin=",.5" offset="0,.63889mm"/>
                  <v:textbox inset="0,0,0,0">
                    <w:txbxContent>
                      <w:p w14:paraId="16A7354F" w14:textId="77777777" w:rsidR="004A5F36" w:rsidRPr="005E55EB" w:rsidRDefault="004A5F36" w:rsidP="00B817BC">
                        <w:pPr>
                          <w:jc w:val="center"/>
                          <w:rPr>
                            <w:color w:val="FFFFFF" w:themeColor="background1"/>
                            <w:sz w:val="18"/>
                            <w:szCs w:val="18"/>
                          </w:rPr>
                        </w:pPr>
                        <w:r>
                          <w:rPr>
                            <w:color w:val="FFFFFF" w:themeColor="background1"/>
                            <w:sz w:val="18"/>
                            <w:szCs w:val="18"/>
                          </w:rPr>
                          <w:t>3</w:t>
                        </w:r>
                      </w:p>
                    </w:txbxContent>
                  </v:textbox>
                </v:oval>
                <v:oval id="_x0000_s1168" style="position:absolute;left:25247;top:-210;width:2286;height:2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DcsIA&#10;AADcAAAADwAAAGRycy9kb3ducmV2LnhtbESPwWrDMBBE74X8g9hAb40cB0xxo4QmEJNbqJMPWKyN&#10;ZGqtXEu13b+vAoUeh9l5s7Pdz64TIw2h9axgvcpAEDdet2wU3K6nl1cQISJr7DyTgh8KsN8tnrZY&#10;aj/xB411NCJBOJSowMbYl1KGxpLDsPI9cfLufnAYkxyM1ANOCe46mWdZIR22nBos9nS01HzW3y69&#10;cc3X90t2kgVhP9nZVAfzVSn1vJzf30BEmuP/8V/6rBXk+QYeYxIB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4NywgAAANwAAAAPAAAAAAAAAAAAAAAAAJgCAABkcnMvZG93&#10;bnJldi54bWxQSwUGAAAAAAQABAD1AAAAhwMAAAAA&#10;" fillcolor="#43b02a" stroked="f">
                  <v:shadow on="t" opacity="22936f" origin=",.5" offset="0,.63889mm"/>
                  <v:textbox inset="0,0,0,0">
                    <w:txbxContent>
                      <w:p w14:paraId="27B4E121" w14:textId="77777777" w:rsidR="004A5F36" w:rsidRPr="005E55EB" w:rsidRDefault="004A5F36" w:rsidP="00B817BC">
                        <w:pPr>
                          <w:jc w:val="center"/>
                          <w:rPr>
                            <w:color w:val="FFFFFF" w:themeColor="background1"/>
                            <w:sz w:val="18"/>
                            <w:szCs w:val="18"/>
                          </w:rPr>
                        </w:pPr>
                        <w:r>
                          <w:rPr>
                            <w:color w:val="FFFFFF" w:themeColor="background1"/>
                            <w:sz w:val="18"/>
                            <w:szCs w:val="18"/>
                          </w:rPr>
                          <w:t>2</w:t>
                        </w:r>
                      </w:p>
                    </w:txbxContent>
                  </v:textbox>
                </v:oval>
                <v:shape id="Elbow Connector 320" o:spid="_x0000_s1169" type="#_x0000_t34" style="position:absolute;left:38037;top:24378;width:37246;height: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3KcAAAADcAAAADwAAAGRycy9kb3ducmV2LnhtbERPTYvCMBC9L/gfwgje1tQKslSjiCCK&#10;N92F3ePYjG1qMylNrNVfbw7CHh/ve7HqbS06ar1xrGAyTkAQ504bLhT8fG8/v0D4gKyxdkwKHuRh&#10;tRx8LDDT7s5H6k6hEDGEfYYKyhCaTEqfl2TRj11DHLmLay2GCNtC6hbvMdzWMk2SmbRoODaU2NCm&#10;pPx6ulkF1aGrtrczP4+F4b/ftHp0u8YoNRr26zmIQH34F7/de61gmsb58U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ndynAAAAA3AAAAA8AAAAAAAAAAAAAAAAA&#10;oQIAAGRycy9kb3ducmV2LnhtbFBLBQYAAAAABAAEAPkAAACOAwAAAAA=&#10;" strokecolor="#42af48" strokeweight="2pt">
                  <v:stroke endarrow="oval" endarrowwidth="wide" endarrowlength="long"/>
                  <v:shadow on="t" color="black" opacity="24903f" origin=",.5" offset="0,.55556mm"/>
                </v:shape>
                <v:oval id="Oval 321" o:spid="_x0000_s1170" style="position:absolute;left:55518;top:347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3A8EA&#10;AADcAAAADwAAAGRycy9kb3ducmV2LnhtbESPUYvCMBCE3wX/Q1jh3jRtD0SqUVRQ7k1O/QFLsybF&#10;ZlObnO39+4tw4OMwO9/srDaDa8STulB7VpDPMhDEldc1GwXXy2G6ABEissbGMyn4pQCb9Xi0wlL7&#10;nr/peY5GJAiHEhXYGNtSylBZchhmviVO3s13DmOSnZG6wz7BXSOLLJtLhzWnBost7S1V9/OPS29c&#10;ivx2yg5yTtj2djDHnXkclfqYDNsliEhDfB//p7+0gs8ih9eYR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EtwPBAAAA3AAAAA8AAAAAAAAAAAAAAAAAmAIAAGRycy9kb3du&#10;cmV2LnhtbFBLBQYAAAAABAAEAPUAAACGAwAAAAA=&#10;" fillcolor="#43b02a" stroked="f">
                  <v:shadow on="t" opacity="22936f" origin=",.5" offset="0,.63889mm"/>
                  <v:textbox inset="0,0,0,0">
                    <w:txbxContent>
                      <w:p w14:paraId="612D8920" w14:textId="77777777" w:rsidR="004A5F36" w:rsidRPr="005E55EB" w:rsidRDefault="004A5F36" w:rsidP="00B817BC">
                        <w:pPr>
                          <w:jc w:val="center"/>
                          <w:rPr>
                            <w:color w:val="FFFFFF" w:themeColor="background1"/>
                            <w:sz w:val="18"/>
                            <w:szCs w:val="18"/>
                          </w:rPr>
                        </w:pPr>
                        <w:r>
                          <w:rPr>
                            <w:color w:val="FFFFFF" w:themeColor="background1"/>
                            <w:sz w:val="18"/>
                            <w:szCs w:val="18"/>
                          </w:rPr>
                          <w:t>5</w:t>
                        </w:r>
                      </w:p>
                    </w:txbxContent>
                  </v:textbox>
                </v:oval>
              </v:group>
            </w:pict>
          </mc:Fallback>
        </mc:AlternateContent>
      </w:r>
      <w:r w:rsidR="00B817BC" w:rsidRPr="00A00D51">
        <w:rPr>
          <w:noProof/>
        </w:rPr>
        <w:drawing>
          <wp:inline distT="0" distB="0" distL="0" distR="0" wp14:anchorId="45F9A56B" wp14:editId="5127D830">
            <wp:extent cx="6118169" cy="4370120"/>
            <wp:effectExtent l="19050" t="19050" r="1651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24.png"/>
                    <pic:cNvPicPr/>
                  </pic:nvPicPr>
                  <pic:blipFill>
                    <a:blip r:embed="rId110">
                      <a:extLst>
                        <a:ext uri="{28A0092B-C50C-407E-A947-70E740481C1C}">
                          <a14:useLocalDpi xmlns:a14="http://schemas.microsoft.com/office/drawing/2010/main" val="0"/>
                        </a:ext>
                      </a:extLst>
                    </a:blip>
                    <a:stretch>
                      <a:fillRect/>
                    </a:stretch>
                  </pic:blipFill>
                  <pic:spPr>
                    <a:xfrm>
                      <a:off x="0" y="0"/>
                      <a:ext cx="6118169" cy="4370120"/>
                    </a:xfrm>
                    <a:prstGeom prst="rect">
                      <a:avLst/>
                    </a:prstGeom>
                    <a:ln>
                      <a:solidFill>
                        <a:schemeClr val="tx1">
                          <a:alpha val="50000"/>
                        </a:schemeClr>
                      </a:solidFill>
                    </a:ln>
                  </pic:spPr>
                </pic:pic>
              </a:graphicData>
            </a:graphic>
          </wp:inline>
        </w:drawing>
      </w:r>
    </w:p>
    <w:p w14:paraId="1BB49977" w14:textId="77777777" w:rsidR="005E41E4" w:rsidRDefault="005E41E4" w:rsidP="005E41E4">
      <w:pPr>
        <w:keepNext/>
      </w:pPr>
    </w:p>
    <w:p w14:paraId="7A702C8A" w14:textId="3D8D15DE" w:rsidR="005E41E4" w:rsidRPr="00A00D51" w:rsidRDefault="005E41E4" w:rsidP="005E41E4">
      <w:pPr>
        <w:keepNext/>
        <w:ind w:left="720"/>
      </w:pPr>
      <w:r>
        <w:rPr>
          <w:noProof/>
        </w:rPr>
        <w:drawing>
          <wp:inline distT="0" distB="0" distL="0" distR="0" wp14:anchorId="688CB0F3" wp14:editId="007D34A6">
            <wp:extent cx="6117336" cy="2759032"/>
            <wp:effectExtent l="19050" t="19050" r="1714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_and_i_61.2.png"/>
                    <pic:cNvPicPr/>
                  </pic:nvPicPr>
                  <pic:blipFill>
                    <a:blip r:embed="rId111">
                      <a:extLst>
                        <a:ext uri="{28A0092B-C50C-407E-A947-70E740481C1C}">
                          <a14:useLocalDpi xmlns:a14="http://schemas.microsoft.com/office/drawing/2010/main" val="0"/>
                        </a:ext>
                      </a:extLst>
                    </a:blip>
                    <a:stretch>
                      <a:fillRect/>
                    </a:stretch>
                  </pic:blipFill>
                  <pic:spPr>
                    <a:xfrm>
                      <a:off x="0" y="0"/>
                      <a:ext cx="6117336" cy="2759032"/>
                    </a:xfrm>
                    <a:prstGeom prst="rect">
                      <a:avLst/>
                    </a:prstGeom>
                    <a:ln>
                      <a:solidFill>
                        <a:schemeClr val="tx1">
                          <a:alpha val="50000"/>
                        </a:schemeClr>
                      </a:solidFill>
                    </a:ln>
                  </pic:spPr>
                </pic:pic>
              </a:graphicData>
            </a:graphic>
          </wp:inline>
        </w:drawing>
      </w:r>
    </w:p>
    <w:p w14:paraId="21FD3C6F" w14:textId="3830F2CA" w:rsidR="006C44B4" w:rsidRPr="004348DB" w:rsidRDefault="000D573F" w:rsidP="00BD6A52">
      <w:pPr>
        <w:pStyle w:val="Caption"/>
        <w:ind w:left="720"/>
      </w:pPr>
      <w:bookmarkStart w:id="101" w:name="_Toc291348650"/>
      <w:r w:rsidRPr="00A00D51">
        <w:t xml:space="preserve">Figure </w:t>
      </w:r>
      <w:r w:rsidR="009223FF">
        <w:fldChar w:fldCharType="begin"/>
      </w:r>
      <w:r w:rsidR="009223FF">
        <w:instrText xml:space="preserve"> SEQ Figure \* ARABIC </w:instrText>
      </w:r>
      <w:r w:rsidR="009223FF">
        <w:fldChar w:fldCharType="separate"/>
      </w:r>
      <w:r w:rsidR="005E321A">
        <w:rPr>
          <w:noProof/>
        </w:rPr>
        <w:t>45</w:t>
      </w:r>
      <w:r w:rsidR="009223FF">
        <w:rPr>
          <w:noProof/>
        </w:rPr>
        <w:fldChar w:fldCharType="end"/>
      </w:r>
      <w:r w:rsidR="003B290A" w:rsidRPr="00A00D51">
        <w:t xml:space="preserve"> - </w:t>
      </w:r>
      <w:r w:rsidRPr="00A00D51">
        <w:t>Comparing Schools in a DISTRICT</w:t>
      </w:r>
      <w:bookmarkEnd w:id="101"/>
    </w:p>
    <w:p w14:paraId="00715592" w14:textId="046140BD" w:rsidR="006C44B4" w:rsidRPr="00A00D51" w:rsidRDefault="006C44B4" w:rsidP="004D609F">
      <w:pPr>
        <w:pStyle w:val="Heading4"/>
      </w:pPr>
      <w:r w:rsidRPr="00A00D51">
        <w:lastRenderedPageBreak/>
        <w:t>Report Features</w:t>
      </w:r>
    </w:p>
    <w:p w14:paraId="14C25716" w14:textId="77777777" w:rsidR="006C44B4" w:rsidRPr="00A00D51" w:rsidRDefault="006C44B4" w:rsidP="006C44B4"/>
    <w:tbl>
      <w:tblPr>
        <w:tblStyle w:val="annotationstable"/>
        <w:tblW w:w="5000" w:type="pct"/>
        <w:tblLook w:val="04A0" w:firstRow="1" w:lastRow="0" w:firstColumn="1" w:lastColumn="0" w:noHBand="0" w:noVBand="1"/>
      </w:tblPr>
      <w:tblGrid>
        <w:gridCol w:w="911"/>
        <w:gridCol w:w="10119"/>
      </w:tblGrid>
      <w:tr w:rsidR="001C33C2" w:rsidRPr="00A00D51" w14:paraId="7455BE2A" w14:textId="77777777" w:rsidTr="00FE0697">
        <w:trPr>
          <w:trHeight w:val="480"/>
        </w:trPr>
        <w:tc>
          <w:tcPr>
            <w:tcW w:w="413" w:type="pct"/>
          </w:tcPr>
          <w:p w14:paraId="1A787C71" w14:textId="2AB09A80"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06426B79" wp14:editId="1DB4586A">
                      <wp:extent cx="228600" cy="228600"/>
                      <wp:effectExtent l="0" t="635" r="0" b="27940"/>
                      <wp:docPr id="66"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D21BCD3" w14:textId="77777777" w:rsidR="004A5F36" w:rsidRPr="005E55EB" w:rsidRDefault="004A5F36" w:rsidP="001C33C2">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06426B79" id="Oval 214" o:spid="_x0000_s117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45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Zfa45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D21BCD3" w14:textId="77777777" w:rsidR="004A5F36" w:rsidRPr="005E55EB" w:rsidRDefault="004A5F36" w:rsidP="001C33C2">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4587" w:type="pct"/>
            <w:hideMark/>
          </w:tcPr>
          <w:p w14:paraId="0BAFDA48" w14:textId="0479374D" w:rsidR="001C33C2" w:rsidRPr="00A00D51" w:rsidRDefault="001C33C2" w:rsidP="00FE0697">
            <w:pPr>
              <w:pStyle w:val="BodyText"/>
              <w:rPr>
                <w:b/>
                <w:bCs/>
              </w:rPr>
            </w:pPr>
            <w:r w:rsidRPr="00A00D51">
              <w:rPr>
                <w:b/>
                <w:bCs/>
              </w:rPr>
              <w:t>Breadcrumb</w:t>
            </w:r>
            <w:r w:rsidR="004673FE" w:rsidRPr="00A00D51">
              <w:rPr>
                <w:b/>
                <w:bCs/>
              </w:rPr>
              <w:t>s</w:t>
            </w:r>
            <w:r w:rsidRPr="00A00D51">
              <w:t xml:space="preserve">: At the top of the page, users can navigate back to the </w:t>
            </w:r>
            <w:r w:rsidR="000202A7" w:rsidRPr="00A00D51">
              <w:t>s</w:t>
            </w:r>
            <w:r w:rsidRPr="00A00D51">
              <w:t>tate level report.</w:t>
            </w:r>
          </w:p>
        </w:tc>
      </w:tr>
      <w:tr w:rsidR="001C33C2" w:rsidRPr="00A00D51" w14:paraId="35004BDC" w14:textId="77777777" w:rsidTr="00FE0697">
        <w:trPr>
          <w:trHeight w:val="700"/>
        </w:trPr>
        <w:tc>
          <w:tcPr>
            <w:tcW w:w="413" w:type="pct"/>
          </w:tcPr>
          <w:p w14:paraId="1B2781F1" w14:textId="6648B9A7"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2C2F7FA6" wp14:editId="2FFF0AA9">
                      <wp:extent cx="228600" cy="228600"/>
                      <wp:effectExtent l="0" t="635" r="0" b="27940"/>
                      <wp:docPr id="63"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540C94A" w14:textId="77777777" w:rsidR="004A5F36" w:rsidRPr="005E55EB" w:rsidRDefault="004A5F36" w:rsidP="001C33C2">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2C2F7FA6" id="Oval 215" o:spid="_x0000_s117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nl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U6bnl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3540C94A" w14:textId="77777777" w:rsidR="004A5F36" w:rsidRPr="005E55EB" w:rsidRDefault="004A5F36" w:rsidP="001C33C2">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587" w:type="pct"/>
            <w:hideMark/>
          </w:tcPr>
          <w:p w14:paraId="186D5270" w14:textId="5D74C40A" w:rsidR="001C33C2" w:rsidRPr="00A00D51" w:rsidRDefault="001C33C2" w:rsidP="00FE0697">
            <w:pPr>
              <w:pStyle w:val="BodyText"/>
              <w:rPr>
                <w:b/>
                <w:bCs/>
              </w:rPr>
            </w:pPr>
            <w:r w:rsidRPr="00A00D51">
              <w:rPr>
                <w:b/>
                <w:bCs/>
              </w:rPr>
              <w:t>Report Information</w:t>
            </w:r>
            <w:r w:rsidRPr="00A00D51">
              <w:t xml:space="preserve">: Detailed report information regarding the report’s purpose and its prospective uses is accessible by </w:t>
            </w:r>
            <w:r w:rsidR="000202A7" w:rsidRPr="00A00D51">
              <w:t>pausing on</w:t>
            </w:r>
            <w:r w:rsidRPr="00A00D51">
              <w:t xml:space="preserve"> or clicking the “i” information icon next to the report’s title.</w:t>
            </w:r>
          </w:p>
        </w:tc>
      </w:tr>
      <w:tr w:rsidR="001C33C2" w:rsidRPr="00A00D51" w14:paraId="0F16158B" w14:textId="77777777" w:rsidTr="00FE0697">
        <w:trPr>
          <w:trHeight w:val="480"/>
        </w:trPr>
        <w:tc>
          <w:tcPr>
            <w:tcW w:w="413" w:type="pct"/>
          </w:tcPr>
          <w:p w14:paraId="780AFD73" w14:textId="0754A541"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05E3CC20" wp14:editId="7B5502AD">
                      <wp:extent cx="228600" cy="228600"/>
                      <wp:effectExtent l="0" t="6985" r="0" b="31115"/>
                      <wp:docPr id="62"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F1A9A0E" w14:textId="77777777" w:rsidR="004A5F36" w:rsidRPr="005E55EB" w:rsidRDefault="004A5F36" w:rsidP="001C33C2">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05E3CC20" id="Oval 216" o:spid="_x0000_s1173"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ID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CXd6ID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0F1A9A0E" w14:textId="77777777" w:rsidR="004A5F36" w:rsidRPr="005E55EB" w:rsidRDefault="004A5F36" w:rsidP="001C33C2">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587" w:type="pct"/>
            <w:hideMark/>
          </w:tcPr>
          <w:p w14:paraId="676B0119" w14:textId="5EC9F389" w:rsidR="001C33C2" w:rsidRPr="00A00D51" w:rsidRDefault="001C33C2" w:rsidP="00FE0697">
            <w:pPr>
              <w:pStyle w:val="BodyText"/>
              <w:rPr>
                <w:b/>
                <w:bCs/>
              </w:rPr>
            </w:pPr>
            <w:r w:rsidRPr="00A00D51">
              <w:rPr>
                <w:b/>
                <w:bCs/>
              </w:rPr>
              <w:t>Download</w:t>
            </w:r>
            <w:r w:rsidRPr="00A00D51">
              <w:t xml:space="preserve">: The </w:t>
            </w:r>
            <w:r w:rsidRPr="00A00D51">
              <w:rPr>
                <w:b/>
              </w:rPr>
              <w:t>Download</w:t>
            </w:r>
            <w:r w:rsidRPr="00A00D51">
              <w:t xml:space="preserve"> button allows users to </w:t>
            </w:r>
            <w:r w:rsidR="000202A7" w:rsidRPr="00A00D51">
              <w:t xml:space="preserve">save </w:t>
            </w:r>
            <w:r w:rsidRPr="00A00D51">
              <w:t>the current page as a CSV file, or to download the underlying data for analysis.</w:t>
            </w:r>
          </w:p>
        </w:tc>
      </w:tr>
      <w:tr w:rsidR="001C33C2" w:rsidRPr="00A00D51" w14:paraId="43C86D08" w14:textId="77777777" w:rsidTr="00FE0697">
        <w:trPr>
          <w:trHeight w:val="480"/>
        </w:trPr>
        <w:tc>
          <w:tcPr>
            <w:tcW w:w="413" w:type="pct"/>
          </w:tcPr>
          <w:p w14:paraId="12D23D80" w14:textId="5F73DB9C"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2CE89DC3" wp14:editId="109C83AA">
                      <wp:extent cx="228600" cy="236855"/>
                      <wp:effectExtent l="0" t="6985" r="0" b="32385"/>
                      <wp:docPr id="61" name="Oval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2F8FB62" w14:textId="77777777" w:rsidR="004A5F36" w:rsidRPr="005E55EB" w:rsidRDefault="004A5F36" w:rsidP="001C33C2">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2CE89DC3" id="Oval 217" o:spid="_x0000_s1174"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" fillcolor="#43b02a" stroked="f">
                      <v:shadow on="t" opacity="22936f" origin=",.5" offset="0,.63889mm"/>
                      <v:textbox inset="0,0,0,0">
                        <w:txbxContent>
                          <w:p w14:paraId="72F8FB62" w14:textId="77777777" w:rsidR="004A5F36" w:rsidRPr="005E55EB" w:rsidRDefault="004A5F36" w:rsidP="001C33C2">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587" w:type="pct"/>
            <w:hideMark/>
          </w:tcPr>
          <w:p w14:paraId="5D4539D4" w14:textId="0490B2BA" w:rsidR="001C33C2" w:rsidRPr="00A00D51" w:rsidRDefault="001C33C2" w:rsidP="00FE0697">
            <w:pPr>
              <w:pStyle w:val="BodyText"/>
              <w:rPr>
                <w:b/>
                <w:bCs/>
              </w:rPr>
            </w:pPr>
            <w:r w:rsidRPr="00A00D51">
              <w:rPr>
                <w:b/>
                <w:bCs/>
              </w:rPr>
              <w:t>Academic Year Selector</w:t>
            </w:r>
            <w:r w:rsidRPr="00A00D51">
              <w:t xml:space="preserve">: A </w:t>
            </w:r>
            <w:r w:rsidR="001B27E0" w:rsidRPr="00A00D51">
              <w:t>dropdown</w:t>
            </w:r>
            <w:r w:rsidRPr="00A00D51">
              <w:t xml:space="preserve"> list of all academic years for which there is available assessment data.</w:t>
            </w:r>
          </w:p>
        </w:tc>
      </w:tr>
      <w:tr w:rsidR="001C33C2" w:rsidRPr="00A00D51" w14:paraId="07D70E17" w14:textId="77777777" w:rsidTr="00FE0697">
        <w:trPr>
          <w:trHeight w:val="480"/>
        </w:trPr>
        <w:tc>
          <w:tcPr>
            <w:tcW w:w="413" w:type="pct"/>
          </w:tcPr>
          <w:p w14:paraId="36109EE9" w14:textId="37F0AE15"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1A12BB9C" wp14:editId="0B1B78A9">
                      <wp:extent cx="228600" cy="228600"/>
                      <wp:effectExtent l="0" t="6985" r="0" b="31115"/>
                      <wp:docPr id="60"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BB4089E" w14:textId="77777777" w:rsidR="004A5F36" w:rsidRPr="005E55EB" w:rsidRDefault="004A5F36" w:rsidP="001C33C2">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1A12BB9C" id="Oval 218" o:spid="_x0000_s117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1I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KSr1I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BB4089E" w14:textId="77777777" w:rsidR="004A5F36" w:rsidRPr="005E55EB" w:rsidRDefault="004A5F36" w:rsidP="001C33C2">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587" w:type="pct"/>
            <w:hideMark/>
          </w:tcPr>
          <w:p w14:paraId="7B0B9EC6" w14:textId="3769F299" w:rsidR="001C33C2" w:rsidRPr="00A00D51" w:rsidRDefault="001C33C2" w:rsidP="00FE0697">
            <w:pPr>
              <w:pStyle w:val="BodyText"/>
              <w:rPr>
                <w:b/>
                <w:bCs/>
              </w:rPr>
            </w:pPr>
            <w:r w:rsidRPr="00A00D51">
              <w:rPr>
                <w:b/>
                <w:bCs/>
              </w:rPr>
              <w:t>Align</w:t>
            </w:r>
            <w:r w:rsidRPr="00A00D51">
              <w:t xml:space="preserve">: The </w:t>
            </w:r>
            <w:r w:rsidRPr="00A00D51">
              <w:rPr>
                <w:b/>
              </w:rPr>
              <w:t>Align</w:t>
            </w:r>
            <w:r w:rsidRPr="00A00D51">
              <w:t xml:space="preserve"> switch allows users to display results centered along the cut between achievement levels 2 and 3.</w:t>
            </w:r>
          </w:p>
        </w:tc>
      </w:tr>
      <w:tr w:rsidR="001C33C2" w:rsidRPr="00A00D51" w14:paraId="349B6D58" w14:textId="77777777" w:rsidTr="00FE0697">
        <w:trPr>
          <w:trHeight w:val="480"/>
        </w:trPr>
        <w:tc>
          <w:tcPr>
            <w:tcW w:w="413" w:type="pct"/>
          </w:tcPr>
          <w:p w14:paraId="2B0A56D1" w14:textId="5A09106C"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572C94A8" wp14:editId="2197DD14">
                      <wp:extent cx="228600" cy="228600"/>
                      <wp:effectExtent l="0" t="6985" r="0" b="31115"/>
                      <wp:docPr id="53" name="Oval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44FDB5A" w14:textId="77777777" w:rsidR="004A5F36" w:rsidRPr="005E55EB" w:rsidRDefault="004A5F36" w:rsidP="001C33C2">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572C94A8" id="Oval 219" o:spid="_x0000_s117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" fillcolor="#43b02a" stroked="f">
                      <v:shadow on="t" opacity="22936f" origin=",.5" offset="0,.63889mm"/>
                      <v:textbox inset="0,0,0,0">
                        <w:txbxContent>
                          <w:p w14:paraId="644FDB5A" w14:textId="77777777" w:rsidR="004A5F36" w:rsidRPr="005E55EB" w:rsidRDefault="004A5F36" w:rsidP="001C33C2">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587" w:type="pct"/>
            <w:hideMark/>
          </w:tcPr>
          <w:p w14:paraId="60443B15" w14:textId="36AD2251" w:rsidR="001C33C2" w:rsidRPr="00A00D51" w:rsidRDefault="001C33C2" w:rsidP="00FE0697">
            <w:pPr>
              <w:pStyle w:val="BodyText"/>
              <w:rPr>
                <w:b/>
                <w:bCs/>
              </w:rPr>
            </w:pPr>
            <w:r w:rsidRPr="00A00D51">
              <w:rPr>
                <w:b/>
                <w:bCs/>
              </w:rPr>
              <w:t>Filter</w:t>
            </w:r>
            <w:r w:rsidRPr="00A00D51">
              <w:t xml:space="preserve">: The </w:t>
            </w:r>
            <w:r w:rsidRPr="00A00D51">
              <w:rPr>
                <w:b/>
              </w:rPr>
              <w:t>Filter</w:t>
            </w:r>
            <w:r w:rsidRPr="00A00D51">
              <w:t xml:space="preserve"> button opens a window that enables advanced filtering of student results by student demographic information.</w:t>
            </w:r>
          </w:p>
        </w:tc>
      </w:tr>
      <w:tr w:rsidR="001C33C2" w:rsidRPr="00A00D51" w14:paraId="31D4ACBC" w14:textId="77777777" w:rsidTr="00FE0697">
        <w:trPr>
          <w:trHeight w:val="480"/>
        </w:trPr>
        <w:tc>
          <w:tcPr>
            <w:tcW w:w="413" w:type="pct"/>
          </w:tcPr>
          <w:p w14:paraId="1D75C9EC" w14:textId="0C841CFB"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05B1BCF0" wp14:editId="71CACF6A">
                      <wp:extent cx="228600" cy="228600"/>
                      <wp:effectExtent l="0" t="6985" r="0" b="31115"/>
                      <wp:docPr id="51"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EAA08E0" w14:textId="77777777" w:rsidR="004A5F36" w:rsidRPr="005E55EB" w:rsidRDefault="004A5F36" w:rsidP="001C33C2">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05B1BCF0" id="Oval 220" o:spid="_x0000_s1177"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Qwnon3UCAADH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0EAA08E0" w14:textId="77777777" w:rsidR="004A5F36" w:rsidRPr="005E55EB" w:rsidRDefault="004A5F36" w:rsidP="001C33C2">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587" w:type="pct"/>
            <w:hideMark/>
          </w:tcPr>
          <w:p w14:paraId="49BEA535" w14:textId="768CB204" w:rsidR="001C33C2" w:rsidRPr="00A00D51" w:rsidRDefault="001C33C2" w:rsidP="00FE0697">
            <w:pPr>
              <w:pStyle w:val="BodyText"/>
              <w:rPr>
                <w:b/>
                <w:bCs/>
              </w:rPr>
            </w:pPr>
            <w:r w:rsidRPr="00A00D51">
              <w:rPr>
                <w:b/>
                <w:bCs/>
              </w:rPr>
              <w:t>Column Sorting</w:t>
            </w:r>
            <w:r w:rsidRPr="00A00D51">
              <w:t xml:space="preserve">: Column </w:t>
            </w:r>
            <w:r w:rsidR="001B27E0" w:rsidRPr="00A00D51">
              <w:t>h</w:t>
            </w:r>
            <w:r w:rsidRPr="00A00D51">
              <w:t>eaders allow users to sort the list of grades by the values in each column.</w:t>
            </w:r>
          </w:p>
        </w:tc>
      </w:tr>
      <w:tr w:rsidR="001C33C2" w:rsidRPr="00A00D51" w14:paraId="043F2823" w14:textId="77777777" w:rsidTr="00FE0697">
        <w:trPr>
          <w:trHeight w:val="480"/>
        </w:trPr>
        <w:tc>
          <w:tcPr>
            <w:tcW w:w="413" w:type="pct"/>
          </w:tcPr>
          <w:p w14:paraId="2F9CDD00" w14:textId="561FAEF0"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60418427" wp14:editId="5DF9E053">
                      <wp:extent cx="228600" cy="228600"/>
                      <wp:effectExtent l="0" t="6985" r="0" b="31115"/>
                      <wp:docPr id="44"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C77AAA7" w14:textId="77777777" w:rsidR="004A5F36" w:rsidRPr="005E55EB" w:rsidRDefault="004A5F36" w:rsidP="001C33C2">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60418427" id="Oval 221" o:spid="_x0000_s117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Q2s9bHUCAADH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4C77AAA7" w14:textId="77777777" w:rsidR="004A5F36" w:rsidRPr="005E55EB" w:rsidRDefault="004A5F36" w:rsidP="001C33C2">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587" w:type="pct"/>
            <w:hideMark/>
          </w:tcPr>
          <w:p w14:paraId="46F370E7" w14:textId="4AD02EB6" w:rsidR="001C33C2" w:rsidRPr="00A00D51" w:rsidRDefault="001C33C2" w:rsidP="00FE0697">
            <w:pPr>
              <w:pStyle w:val="BodyText"/>
              <w:rPr>
                <w:b/>
                <w:bCs/>
              </w:rPr>
            </w:pPr>
            <w:r w:rsidRPr="00A00D51">
              <w:rPr>
                <w:b/>
                <w:bCs/>
              </w:rPr>
              <w:t>Reference Row</w:t>
            </w:r>
            <w:r w:rsidRPr="00A00D51">
              <w:t>: Percentages and counts of students in each achievement level across the entire school.</w:t>
            </w:r>
          </w:p>
        </w:tc>
      </w:tr>
      <w:tr w:rsidR="001C33C2" w:rsidRPr="00A00D51" w14:paraId="66E30FA5" w14:textId="77777777" w:rsidTr="00FE0697">
        <w:trPr>
          <w:trHeight w:val="480"/>
        </w:trPr>
        <w:tc>
          <w:tcPr>
            <w:tcW w:w="413" w:type="pct"/>
          </w:tcPr>
          <w:p w14:paraId="6A944CF5" w14:textId="63D16FEC"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3E01CD35" wp14:editId="65680D41">
                      <wp:extent cx="228600" cy="228600"/>
                      <wp:effectExtent l="0" t="6985" r="0" b="31115"/>
                      <wp:docPr id="34" name="Ov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62A510E" w14:textId="77777777" w:rsidR="004A5F36" w:rsidRPr="005E55EB" w:rsidRDefault="004A5F36" w:rsidP="001C33C2">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3E01CD35" id="Oval 222" o:spid="_x0000_s117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R18cw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FLZHXx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662A510E" w14:textId="77777777" w:rsidR="004A5F36" w:rsidRPr="005E55EB" w:rsidRDefault="004A5F36" w:rsidP="001C33C2">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587" w:type="pct"/>
            <w:hideMark/>
          </w:tcPr>
          <w:p w14:paraId="05F36E81" w14:textId="370FE5F2" w:rsidR="001C33C2" w:rsidRPr="00A00D51" w:rsidRDefault="001C33C2" w:rsidP="00FE0697">
            <w:pPr>
              <w:pStyle w:val="BodyText"/>
              <w:rPr>
                <w:b/>
                <w:bCs/>
              </w:rPr>
            </w:pPr>
            <w:r w:rsidRPr="00A00D51">
              <w:rPr>
                <w:b/>
                <w:bCs/>
              </w:rPr>
              <w:t>Select a School</w:t>
            </w:r>
            <w:r w:rsidRPr="00A00D51">
              <w:t>: Checkboxes next to school names allow users to select specific schools for comparison or printing. Deselect All removes the selection.</w:t>
            </w:r>
          </w:p>
        </w:tc>
      </w:tr>
      <w:tr w:rsidR="001C33C2" w:rsidRPr="00A00D51" w14:paraId="2B4706ED" w14:textId="77777777" w:rsidTr="00FE0697">
        <w:trPr>
          <w:trHeight w:val="700"/>
        </w:trPr>
        <w:tc>
          <w:tcPr>
            <w:tcW w:w="413" w:type="pct"/>
          </w:tcPr>
          <w:p w14:paraId="39A3A367" w14:textId="40EE50F6" w:rsidR="001C33C2" w:rsidRPr="00A00D51" w:rsidRDefault="0058356A" w:rsidP="000E6002">
            <w:pPr>
              <w:jc w:val="center"/>
              <w:rPr>
                <w:rFonts w:eastAsia="Times New Roman" w:cs="Times New Roman"/>
                <w:b/>
                <w:bCs/>
                <w:color w:val="000000"/>
                <w:sz w:val="18"/>
                <w:szCs w:val="18"/>
              </w:rPr>
            </w:pPr>
            <w:r w:rsidRPr="00A00D51">
              <w:rPr>
                <w:noProof/>
              </w:rPr>
              <mc:AlternateContent>
                <mc:Choice Requires="wps">
                  <w:drawing>
                    <wp:inline distT="0" distB="0" distL="0" distR="0" wp14:anchorId="53ED24A1" wp14:editId="6779A651">
                      <wp:extent cx="228600" cy="228600"/>
                      <wp:effectExtent l="0" t="6985" r="0" b="31115"/>
                      <wp:docPr id="33"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BA31226" w14:textId="77777777" w:rsidR="004A5F36" w:rsidRPr="005E55EB" w:rsidRDefault="004A5F36" w:rsidP="001C33C2">
                                  <w:pPr>
                                    <w:rPr>
                                      <w:color w:val="FFFFFF" w:themeColor="background1"/>
                                      <w:sz w:val="18"/>
                                      <w:szCs w:val="18"/>
                                    </w:rPr>
                                  </w:pPr>
                                  <w:r>
                                    <w:rPr>
                                      <w:color w:val="FFFFFF" w:themeColor="background1"/>
                                      <w:sz w:val="18"/>
                                      <w:szCs w:val="18"/>
                                    </w:rPr>
                                    <w:t>10</w:t>
                                  </w:r>
                                </w:p>
                              </w:txbxContent>
                            </wps:txbx>
                            <wps:bodyPr rot="0" vert="horz" wrap="square" lIns="0" tIns="0" rIns="0" bIns="0" anchor="ctr" anchorCtr="0" upright="1">
                              <a:noAutofit/>
                            </wps:bodyPr>
                          </wps:wsp>
                        </a:graphicData>
                      </a:graphic>
                    </wp:inline>
                  </w:drawing>
                </mc:Choice>
                <mc:Fallback>
                  <w:pict>
                    <v:oval w14:anchorId="53ED24A1" id="Oval 223" o:spid="_x0000_s118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" fillcolor="#43b02a" stroked="f">
                      <v:shadow on="t" opacity="22936f" origin=",.5" offset="0,.63889mm"/>
                      <v:textbox inset="0,0,0,0">
                        <w:txbxContent>
                          <w:p w14:paraId="4BA31226" w14:textId="77777777" w:rsidR="004A5F36" w:rsidRPr="005E55EB" w:rsidRDefault="004A5F36" w:rsidP="001C33C2">
                            <w:pPr>
                              <w:rPr>
                                <w:color w:val="FFFFFF" w:themeColor="background1"/>
                                <w:sz w:val="18"/>
                                <w:szCs w:val="18"/>
                              </w:rPr>
                            </w:pPr>
                            <w:r>
                              <w:rPr>
                                <w:color w:val="FFFFFF" w:themeColor="background1"/>
                                <w:sz w:val="18"/>
                                <w:szCs w:val="18"/>
                              </w:rPr>
                              <w:t>10</w:t>
                            </w:r>
                          </w:p>
                        </w:txbxContent>
                      </v:textbox>
                      <w10:anchorlock/>
                    </v:oval>
                  </w:pict>
                </mc:Fallback>
              </mc:AlternateContent>
            </w:r>
          </w:p>
        </w:tc>
        <w:tc>
          <w:tcPr>
            <w:tcW w:w="4587" w:type="pct"/>
            <w:hideMark/>
          </w:tcPr>
          <w:p w14:paraId="2FDC2368" w14:textId="1A63F054" w:rsidR="001C33C2" w:rsidRPr="00A00D51" w:rsidRDefault="001C33C2" w:rsidP="00FE0697">
            <w:pPr>
              <w:pStyle w:val="BodyText"/>
              <w:rPr>
                <w:b/>
                <w:bCs/>
              </w:rPr>
            </w:pPr>
            <w:r w:rsidRPr="00A00D51">
              <w:rPr>
                <w:b/>
                <w:bCs/>
              </w:rPr>
              <w:t>Achievement Level Aggregates</w:t>
            </w:r>
            <w:r w:rsidRPr="00A00D51">
              <w:t>: Percentages and actual counts of students in each achievement level for each grade</w:t>
            </w:r>
            <w:r w:rsidR="001945E6">
              <w:t>’s summative assessment</w:t>
            </w:r>
            <w:r w:rsidRPr="00A00D51">
              <w:t xml:space="preserve">. Users can </w:t>
            </w:r>
            <w:r w:rsidR="00D46BAC" w:rsidRPr="00A00D51">
              <w:t>pause on</w:t>
            </w:r>
            <w:r w:rsidRPr="00A00D51">
              <w:t xml:space="preserve"> the information to display the actual counts of students in each achievement level.</w:t>
            </w:r>
          </w:p>
        </w:tc>
      </w:tr>
    </w:tbl>
    <w:p w14:paraId="0D66338E" w14:textId="77777777" w:rsidR="001578E0" w:rsidRPr="00A00D51" w:rsidRDefault="001578E0" w:rsidP="004D609F">
      <w:pPr>
        <w:pStyle w:val="Heading4"/>
      </w:pPr>
      <w:r w:rsidRPr="00A00D51">
        <w:t>Detailed Descriptions</w:t>
      </w:r>
    </w:p>
    <w:p w14:paraId="057D8949" w14:textId="77777777" w:rsidR="001578E0" w:rsidRPr="00A00D51" w:rsidRDefault="001578E0" w:rsidP="00FE0697">
      <w:pPr>
        <w:pStyle w:val="Heading5"/>
      </w:pPr>
      <w:r w:rsidRPr="00A00D51">
        <w:t>Navigation</w:t>
      </w:r>
    </w:p>
    <w:p w14:paraId="3C085F8E" w14:textId="19A72A9B" w:rsidR="001578E0" w:rsidRPr="00A00D51" w:rsidRDefault="00FA44A3" w:rsidP="00F838C7">
      <w:pPr>
        <w:pStyle w:val="ListParagraph"/>
        <w:numPr>
          <w:ilvl w:val="0"/>
          <w:numId w:val="73"/>
        </w:numPr>
      </w:pPr>
      <w:r w:rsidRPr="00A00D51">
        <w:t>A user with appropriate permissions</w:t>
      </w:r>
      <w:r w:rsidR="001578E0" w:rsidRPr="00A00D51">
        <w:t xml:space="preserve"> can access the Comparing Schools in a DISTRICT </w:t>
      </w:r>
      <w:r w:rsidR="00BD26A1" w:rsidRPr="00A00D51">
        <w:t>report by clicking the district</w:t>
      </w:r>
      <w:r w:rsidR="001578E0" w:rsidRPr="00A00D51">
        <w:t>’s name in the Comparing Districts in a STATE report.</w:t>
      </w:r>
    </w:p>
    <w:p w14:paraId="2846A09B" w14:textId="40BE91DE" w:rsidR="001578E0" w:rsidRPr="00A00D51" w:rsidRDefault="001578E0" w:rsidP="00F838C7">
      <w:pPr>
        <w:pStyle w:val="ListParagraph"/>
        <w:numPr>
          <w:ilvl w:val="0"/>
          <w:numId w:val="73"/>
        </w:numPr>
      </w:pPr>
      <w:r w:rsidRPr="00A00D51">
        <w:t xml:space="preserve">A user can access the Comparing Schools in a DISTRICT report by clicking the school’s name in the </w:t>
      </w:r>
      <w:r w:rsidR="004673FE" w:rsidRPr="00A00D51">
        <w:t>b</w:t>
      </w:r>
      <w:r w:rsidRPr="00A00D51">
        <w:t xml:space="preserve">readcrumb </w:t>
      </w:r>
      <w:r w:rsidR="004673FE" w:rsidRPr="00A00D51">
        <w:t>n</w:t>
      </w:r>
      <w:r w:rsidRPr="00A00D51">
        <w:t xml:space="preserve">avigation of an Individual STUDENT Report, </w:t>
      </w:r>
      <w:r w:rsidR="00E20CE4">
        <w:t>List of Students by Assessment GRADE</w:t>
      </w:r>
      <w:r w:rsidRPr="00A00D51">
        <w:t xml:space="preserve"> report or Results by Grade for a SCHOOL report.</w:t>
      </w:r>
    </w:p>
    <w:p w14:paraId="34CFB3AF" w14:textId="3122783E" w:rsidR="00790633" w:rsidRPr="00A00D51" w:rsidRDefault="00790633" w:rsidP="00F838C7">
      <w:pPr>
        <w:pStyle w:val="ListParagraph"/>
        <w:numPr>
          <w:ilvl w:val="0"/>
          <w:numId w:val="73"/>
        </w:numPr>
      </w:pPr>
      <w:r w:rsidRPr="00A00D51">
        <w:t>A user can navigate from the Comparing Schools in a DISTRICT report to any Results by Grade for a SCHOOL report by clicking the school’s name.</w:t>
      </w:r>
    </w:p>
    <w:p w14:paraId="388C21DE" w14:textId="479C6AAF" w:rsidR="001578E0" w:rsidRPr="00A00D51" w:rsidRDefault="001578E0" w:rsidP="00F838C7">
      <w:pPr>
        <w:pStyle w:val="ListParagraph"/>
        <w:numPr>
          <w:ilvl w:val="0"/>
          <w:numId w:val="73"/>
        </w:numPr>
      </w:pPr>
      <w:r w:rsidRPr="00A00D51">
        <w:t>A user can to navigate back to the STATE report</w:t>
      </w:r>
      <w:r w:rsidR="001B27E0" w:rsidRPr="00A00D51">
        <w:t xml:space="preserve"> using the breadcrumb</w:t>
      </w:r>
      <w:r w:rsidR="004673FE" w:rsidRPr="00A00D51">
        <w:t>s</w:t>
      </w:r>
      <w:r w:rsidR="001B27E0" w:rsidRPr="00A00D51">
        <w:t xml:space="preserve"> on top</w:t>
      </w:r>
      <w:r w:rsidRPr="00A00D51">
        <w:t>.</w:t>
      </w:r>
    </w:p>
    <w:p w14:paraId="736BF815" w14:textId="77777777" w:rsidR="00EC1B17" w:rsidRPr="00A00D51" w:rsidRDefault="00B817BC" w:rsidP="00BD6A52">
      <w:pPr>
        <w:pStyle w:val="ListParagraph"/>
        <w:keepNext/>
      </w:pPr>
      <w:r w:rsidRPr="00A00D51">
        <w:rPr>
          <w:b/>
          <w:noProof/>
        </w:rPr>
        <w:lastRenderedPageBreak/>
        <w:drawing>
          <wp:inline distT="0" distB="0" distL="0" distR="0" wp14:anchorId="119E65A7" wp14:editId="04AE7FFA">
            <wp:extent cx="5486400" cy="45895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72FC0707" w14:textId="6FF39A15" w:rsidR="001578E0" w:rsidRPr="00A00D51" w:rsidRDefault="00EC1B17" w:rsidP="00BD6A52">
      <w:pPr>
        <w:pStyle w:val="Caption"/>
        <w:ind w:left="720"/>
      </w:pPr>
      <w:bookmarkStart w:id="102" w:name="_Toc291348651"/>
      <w:r w:rsidRPr="00A00D51">
        <w:t xml:space="preserve">Figure </w:t>
      </w:r>
      <w:r w:rsidR="009223FF">
        <w:fldChar w:fldCharType="begin"/>
      </w:r>
      <w:r w:rsidR="009223FF">
        <w:instrText xml:space="preserve"> SEQ Figure \* ARABIC </w:instrText>
      </w:r>
      <w:r w:rsidR="009223FF">
        <w:fldChar w:fldCharType="separate"/>
      </w:r>
      <w:r w:rsidR="005E321A">
        <w:rPr>
          <w:noProof/>
        </w:rPr>
        <w:t>46</w:t>
      </w:r>
      <w:r w:rsidR="009223FF">
        <w:rPr>
          <w:noProof/>
        </w:rPr>
        <w:fldChar w:fldCharType="end"/>
      </w:r>
      <w:r w:rsidRPr="00A00D51">
        <w:t xml:space="preserve"> - Breadcrumb Navigation</w:t>
      </w:r>
      <w:bookmarkEnd w:id="102"/>
    </w:p>
    <w:p w14:paraId="49A69F63" w14:textId="3DC54E25" w:rsidR="001578E0" w:rsidRPr="00A00D51" w:rsidRDefault="001578E0" w:rsidP="001578E0">
      <w:pPr>
        <w:jc w:val="center"/>
      </w:pPr>
    </w:p>
    <w:p w14:paraId="183D7EF2" w14:textId="78B05606" w:rsidR="001578E0" w:rsidRPr="00A00D51" w:rsidRDefault="00867522" w:rsidP="00F838C7">
      <w:pPr>
        <w:pStyle w:val="ListParagraph"/>
        <w:numPr>
          <w:ilvl w:val="0"/>
          <w:numId w:val="73"/>
        </w:numPr>
      </w:pPr>
      <w:r w:rsidRPr="00A00D51">
        <w:t xml:space="preserve">Users do </w:t>
      </w:r>
      <w:r w:rsidR="001578E0" w:rsidRPr="00A00D51">
        <w:t xml:space="preserve">not need PII access in order to see the Comparing Schools in a DISTRICT report, </w:t>
      </w:r>
      <w:r w:rsidR="00277C66">
        <w:t>general access to the reporting system is sufficient</w:t>
      </w:r>
      <w:r w:rsidR="001578E0" w:rsidRPr="00A00D51">
        <w:t>.</w:t>
      </w:r>
    </w:p>
    <w:p w14:paraId="3216C8E8" w14:textId="77777777" w:rsidR="001578E0" w:rsidRPr="00A00D51" w:rsidRDefault="001578E0" w:rsidP="001578E0"/>
    <w:p w14:paraId="3CF6E484" w14:textId="77777777" w:rsidR="006C44B4" w:rsidRPr="00A00D51" w:rsidRDefault="006C44B4">
      <w:pPr>
        <w:rPr>
          <w:b/>
          <w:sz w:val="24"/>
        </w:rPr>
      </w:pPr>
      <w:r w:rsidRPr="00A00D51">
        <w:rPr>
          <w:b/>
          <w:sz w:val="24"/>
        </w:rPr>
        <w:br w:type="page"/>
      </w:r>
    </w:p>
    <w:p w14:paraId="2F262A79" w14:textId="0B043F23" w:rsidR="001578E0" w:rsidRPr="00A00D51" w:rsidRDefault="001578E0" w:rsidP="00FE0697">
      <w:pPr>
        <w:pStyle w:val="Heading5"/>
      </w:pPr>
      <w:r w:rsidRPr="00A00D51">
        <w:lastRenderedPageBreak/>
        <w:t>Selecting Assessment Results</w:t>
      </w:r>
    </w:p>
    <w:p w14:paraId="663834A7" w14:textId="1B34603C" w:rsidR="001578E0" w:rsidRPr="00A00D51" w:rsidRDefault="001578E0" w:rsidP="00F838C7">
      <w:pPr>
        <w:pStyle w:val="ListParagraph"/>
        <w:numPr>
          <w:ilvl w:val="0"/>
          <w:numId w:val="72"/>
        </w:numPr>
      </w:pPr>
      <w:r w:rsidRPr="00A00D51">
        <w:t xml:space="preserve">A user can see results for the summative assessment for any academic year for which there are available results via the Academic Year Selector. The options in the Academic Year Selector are based on all assessment results received by the Data Warehouse. </w:t>
      </w:r>
    </w:p>
    <w:p w14:paraId="1548DC90" w14:textId="51635A6B" w:rsidR="001578E0" w:rsidRPr="00A00D51" w:rsidRDefault="001578E0" w:rsidP="00F838C7">
      <w:pPr>
        <w:pStyle w:val="ListParagraph"/>
        <w:numPr>
          <w:ilvl w:val="0"/>
          <w:numId w:val="72"/>
        </w:numPr>
      </w:pPr>
      <w:r w:rsidRPr="00A00D51">
        <w:t xml:space="preserve">This report </w:t>
      </w:r>
      <w:r w:rsidRPr="00A00D51">
        <w:rPr>
          <w:b/>
        </w:rPr>
        <w:t>only</w:t>
      </w:r>
      <w:r w:rsidRPr="00A00D51">
        <w:t xml:space="preserve"> displays aggregations of </w:t>
      </w:r>
      <w:r w:rsidR="00614494" w:rsidRPr="00A00D51">
        <w:t>s</w:t>
      </w:r>
      <w:r w:rsidRPr="00A00D51">
        <w:t>ummative results</w:t>
      </w:r>
      <w:r w:rsidR="00702E92" w:rsidRPr="00A00D51">
        <w:t xml:space="preserve">, not </w:t>
      </w:r>
      <w:r w:rsidR="00614494" w:rsidRPr="00A00D51">
        <w:t>i</w:t>
      </w:r>
      <w:r w:rsidR="00702E92" w:rsidRPr="00A00D51">
        <w:t>nterim results</w:t>
      </w:r>
      <w:r w:rsidRPr="00A00D51">
        <w:t>.</w:t>
      </w:r>
    </w:p>
    <w:p w14:paraId="27423763" w14:textId="6B90AB69" w:rsidR="001578E0" w:rsidRPr="00A00D51" w:rsidRDefault="001578E0" w:rsidP="00F838C7">
      <w:pPr>
        <w:pStyle w:val="ListParagraph"/>
        <w:numPr>
          <w:ilvl w:val="0"/>
          <w:numId w:val="72"/>
        </w:numPr>
      </w:pPr>
      <w:r w:rsidRPr="00A00D51">
        <w:t>When a previous academic year is selected, the report display</w:t>
      </w:r>
      <w:r w:rsidR="00D01D1E" w:rsidRPr="00A00D51">
        <w:t>s</w:t>
      </w:r>
      <w:r w:rsidRPr="00A00D51">
        <w:t xml:space="preserve"> a warning message alerting users that the results displayed are for a prior academic year’s assessments. </w:t>
      </w:r>
    </w:p>
    <w:p w14:paraId="1501093B" w14:textId="77777777" w:rsidR="00FA44A3" w:rsidRPr="00A00D51" w:rsidRDefault="00FA44A3" w:rsidP="00FA44A3"/>
    <w:p w14:paraId="0514A200" w14:textId="77D1F6E7" w:rsidR="0073419C" w:rsidRPr="00A00D51" w:rsidRDefault="002623B0" w:rsidP="004726A1">
      <w:pPr>
        <w:ind w:left="360"/>
      </w:pPr>
      <w:r w:rsidRPr="0068428F">
        <w:rPr>
          <w:noProof/>
        </w:rPr>
        <w:drawing>
          <wp:inline distT="0" distB="0" distL="0" distR="0" wp14:anchorId="75D8E9A1" wp14:editId="4BF7B936">
            <wp:extent cx="6531428" cy="1659516"/>
            <wp:effectExtent l="0" t="0" r="317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1.png"/>
                    <pic:cNvPicPr/>
                  </pic:nvPicPr>
                  <pic:blipFill>
                    <a:blip r:embed="rId112">
                      <a:extLst>
                        <a:ext uri="{28A0092B-C50C-407E-A947-70E740481C1C}">
                          <a14:useLocalDpi xmlns:a14="http://schemas.microsoft.com/office/drawing/2010/main" val="0"/>
                        </a:ext>
                      </a:extLst>
                    </a:blip>
                    <a:stretch>
                      <a:fillRect/>
                    </a:stretch>
                  </pic:blipFill>
                  <pic:spPr>
                    <a:xfrm>
                      <a:off x="0" y="0"/>
                      <a:ext cx="6525779" cy="1658081"/>
                    </a:xfrm>
                    <a:prstGeom prst="rect">
                      <a:avLst/>
                    </a:prstGeom>
                  </pic:spPr>
                </pic:pic>
              </a:graphicData>
            </a:graphic>
          </wp:inline>
        </w:drawing>
      </w:r>
    </w:p>
    <w:p w14:paraId="7481EC5D" w14:textId="6F6B05FF" w:rsidR="006F4391" w:rsidRDefault="0073419C" w:rsidP="004048E1">
      <w:pPr>
        <w:pStyle w:val="Caption"/>
        <w:ind w:left="360"/>
      </w:pPr>
      <w:bookmarkStart w:id="103" w:name="_Toc291348652"/>
      <w:r w:rsidRPr="00A00D51">
        <w:t xml:space="preserve">Figure </w:t>
      </w:r>
      <w:r w:rsidR="009223FF">
        <w:fldChar w:fldCharType="begin"/>
      </w:r>
      <w:r w:rsidR="009223FF">
        <w:instrText xml:space="preserve"> SEQ Figure \* ARABIC </w:instrText>
      </w:r>
      <w:r w:rsidR="009223FF">
        <w:fldChar w:fldCharType="separate"/>
      </w:r>
      <w:r w:rsidR="005E321A">
        <w:rPr>
          <w:noProof/>
        </w:rPr>
        <w:t>47</w:t>
      </w:r>
      <w:r w:rsidR="009223FF">
        <w:rPr>
          <w:noProof/>
        </w:rPr>
        <w:fldChar w:fldCharType="end"/>
      </w:r>
      <w:r w:rsidRPr="00A00D51">
        <w:t xml:space="preserve"> - Previous Year Warning Message</w:t>
      </w:r>
      <w:bookmarkEnd w:id="103"/>
    </w:p>
    <w:p w14:paraId="7F6071DA" w14:textId="77777777" w:rsidR="00770C0B" w:rsidRDefault="00770C0B" w:rsidP="002623B0"/>
    <w:p w14:paraId="5C9F3E52" w14:textId="43242283" w:rsidR="001578E0" w:rsidRPr="00A00D51" w:rsidRDefault="001578E0" w:rsidP="00FE0697">
      <w:pPr>
        <w:pStyle w:val="Heading5"/>
      </w:pPr>
      <w:r w:rsidRPr="00A00D51">
        <w:t>Informational Popup Windows</w:t>
      </w:r>
    </w:p>
    <w:p w14:paraId="6426CA85" w14:textId="77777777" w:rsidR="001578E0" w:rsidRPr="00A00D51" w:rsidRDefault="001578E0" w:rsidP="001578E0">
      <w:pPr>
        <w:rPr>
          <w:b/>
        </w:rPr>
      </w:pPr>
    </w:p>
    <w:p w14:paraId="3F343E63" w14:textId="0B9E425B" w:rsidR="001578E0" w:rsidRPr="00A00D51" w:rsidRDefault="0073419C" w:rsidP="00EC1DE7">
      <w:pPr>
        <w:keepNext/>
      </w:pPr>
      <w:r w:rsidRPr="00A00D51">
        <w:rPr>
          <w:noProof/>
        </w:rPr>
        <w:drawing>
          <wp:inline distT="0" distB="0" distL="0" distR="0" wp14:anchorId="16A41072" wp14:editId="1F49D484">
            <wp:extent cx="6804025" cy="91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icatorsSchools.png"/>
                    <pic:cNvPicPr/>
                  </pic:nvPicPr>
                  <pic:blipFill rotWithShape="1">
                    <a:blip r:embed="rId110">
                      <a:extLst>
                        <a:ext uri="{28A0092B-C50C-407E-A947-70E740481C1C}">
                          <a14:useLocalDpi xmlns:a14="http://schemas.microsoft.com/office/drawing/2010/main" val="0"/>
                        </a:ext>
                      </a:extLst>
                    </a:blip>
                    <a:srcRect t="-5" b="81189"/>
                    <a:stretch/>
                  </pic:blipFill>
                  <pic:spPr bwMode="auto">
                    <a:xfrm>
                      <a:off x="0" y="0"/>
                      <a:ext cx="6858000" cy="92165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24A2F49" w14:textId="4CF9F214" w:rsidR="001578E0" w:rsidRDefault="001578E0" w:rsidP="004726A1">
      <w:pPr>
        <w:pStyle w:val="Caption"/>
      </w:pPr>
      <w:bookmarkStart w:id="104" w:name="_Toc291348653"/>
      <w:r w:rsidRPr="00A00D51">
        <w:t xml:space="preserve">Figure </w:t>
      </w:r>
      <w:r w:rsidR="009223FF">
        <w:fldChar w:fldCharType="begin"/>
      </w:r>
      <w:r w:rsidR="009223FF">
        <w:instrText xml:space="preserve"> SEQ Figure \* ARABIC </w:instrText>
      </w:r>
      <w:r w:rsidR="009223FF">
        <w:fldChar w:fldCharType="separate"/>
      </w:r>
      <w:r w:rsidR="005E321A">
        <w:rPr>
          <w:noProof/>
        </w:rPr>
        <w:t>48</w:t>
      </w:r>
      <w:r w:rsidR="009223FF">
        <w:rPr>
          <w:noProof/>
        </w:rPr>
        <w:fldChar w:fldCharType="end"/>
      </w:r>
      <w:r w:rsidR="003B290A" w:rsidRPr="00A00D51">
        <w:t xml:space="preserve"> - </w:t>
      </w:r>
      <w:r w:rsidR="006F4391" w:rsidRPr="00A00D51">
        <w:t xml:space="preserve">Comparing Schools in a DISTRICT </w:t>
      </w:r>
      <w:r w:rsidRPr="00A00D51">
        <w:t>Information Indicators</w:t>
      </w:r>
      <w:bookmarkEnd w:id="104"/>
    </w:p>
    <w:p w14:paraId="2A21B70B" w14:textId="77777777" w:rsidR="00EC1DE7" w:rsidRPr="00EC1DE7" w:rsidRDefault="00EC1DE7" w:rsidP="00EC1DE7"/>
    <w:p w14:paraId="0304DCC3" w14:textId="1CD389C5" w:rsidR="001578E0" w:rsidRPr="00A00D51" w:rsidRDefault="001578E0" w:rsidP="00FE0697">
      <w:pPr>
        <w:pStyle w:val="BodyText"/>
      </w:pPr>
      <w:r w:rsidRPr="00A00D51">
        <w:t>Report Information</w:t>
      </w:r>
      <w:r w:rsidR="00D25030" w:rsidRPr="00A00D51">
        <w:t xml:space="preserve"> </w:t>
      </w:r>
      <w:r w:rsidRPr="00A00D51">
        <w:t>and Legend</w:t>
      </w:r>
      <w:r w:rsidR="00D25030" w:rsidRPr="00A00D51">
        <w:t xml:space="preserve"> </w:t>
      </w:r>
      <w:r w:rsidRPr="00A00D51">
        <w:t xml:space="preserve">are available by </w:t>
      </w:r>
      <w:r w:rsidR="00614494" w:rsidRPr="00A00D51">
        <w:t>pausing on</w:t>
      </w:r>
      <w:r w:rsidRPr="00A00D51">
        <w:t xml:space="preserve"> or clicking </w:t>
      </w:r>
      <w:r w:rsidR="00614494" w:rsidRPr="00A00D51">
        <w:t xml:space="preserve">the </w:t>
      </w:r>
      <w:r w:rsidRPr="00A00D51">
        <w:t xml:space="preserve">respective icons. </w:t>
      </w:r>
    </w:p>
    <w:p w14:paraId="1E0A98DA" w14:textId="188CB14F" w:rsidR="001578E0" w:rsidRPr="00A00D51" w:rsidRDefault="001578E0" w:rsidP="00FE0697">
      <w:pPr>
        <w:pStyle w:val="BodyText"/>
      </w:pPr>
      <w:r w:rsidRPr="00A00D51">
        <w:t>The Report Information popup</w:t>
      </w:r>
      <w:r w:rsidR="00D25030" w:rsidRPr="00A00D51">
        <w:t xml:space="preserve"> </w:t>
      </w:r>
      <w:r w:rsidRPr="00A00D51">
        <w:t xml:space="preserve">contains additional information about the purposes and proposed uses of the report. For the </w:t>
      </w:r>
      <w:r w:rsidR="00F817FB" w:rsidRPr="00A00D51">
        <w:t>Comparing Schools in a DISTRICT report</w:t>
      </w:r>
      <w:r w:rsidRPr="00A00D51">
        <w:t>, the text is as follows:</w:t>
      </w:r>
    </w:p>
    <w:p w14:paraId="46480C9A" w14:textId="28EB2A08" w:rsidR="001578E0" w:rsidRPr="00A00D51" w:rsidRDefault="0058356A" w:rsidP="001578E0">
      <w:pPr>
        <w:jc w:val="center"/>
      </w:pPr>
      <w:r w:rsidRPr="00A00D51">
        <w:rPr>
          <w:noProof/>
        </w:rPr>
        <w:lastRenderedPageBreak/>
        <mc:AlternateContent>
          <mc:Choice Requires="wps">
            <w:drawing>
              <wp:inline distT="0" distB="0" distL="0" distR="0" wp14:anchorId="78BDAC4D" wp14:editId="6ACF2C80">
                <wp:extent cx="5953125" cy="2557780"/>
                <wp:effectExtent l="9525" t="13335" r="9525" b="10160"/>
                <wp:docPr id="3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57780"/>
                        </a:xfrm>
                        <a:prstGeom prst="rect">
                          <a:avLst/>
                        </a:prstGeom>
                        <a:noFill/>
                        <a:ln w="9525">
                          <a:solidFill>
                            <a:srgbClr val="4F81BD"/>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1F87FE62" w14:textId="77777777" w:rsidR="004A5F36" w:rsidRPr="00BE13B8" w:rsidRDefault="004A5F36" w:rsidP="00FE0697">
                            <w:pPr>
                              <w:pStyle w:val="Heading5"/>
                            </w:pPr>
                            <w:r w:rsidRPr="00BE13B8">
                              <w:t>Purpose:</w:t>
                            </w:r>
                          </w:p>
                          <w:p w14:paraId="3F36CB8B" w14:textId="77777777" w:rsidR="004A5F36" w:rsidRPr="00BE13B8" w:rsidRDefault="004A5F36" w:rsidP="00F817FB">
                            <w:pPr>
                              <w:pStyle w:val="NormalWeb"/>
                              <w:shd w:val="clear" w:color="auto" w:fill="FFFFFF"/>
                              <w:spacing w:before="0" w:beforeAutospacing="0" w:after="0" w:afterAutospacing="0"/>
                              <w:rPr>
                                <w:rFonts w:ascii="Franklin Gothic Book" w:hAnsi="Franklin Gothic Book"/>
                                <w:sz w:val="22"/>
                                <w:szCs w:val="22"/>
                              </w:rPr>
                            </w:pPr>
                            <w:r w:rsidRPr="00BE13B8">
                              <w:rPr>
                                <w:rFonts w:ascii="Franklin Gothic Book" w:hAnsi="Franklin Gothic Book"/>
                                <w:sz w:val="22"/>
                                <w:szCs w:val="22"/>
                              </w:rPr>
                              <w:t>This report presents a view of student performance on the most recent summative assessment for each school in a selected district. For each school, the report displays the percentage of students in each achievement level and the number of students assessed.</w:t>
                            </w:r>
                            <w:r w:rsidRPr="00BE13B8">
                              <w:rPr>
                                <w:rFonts w:ascii="Franklin Gothic Book" w:hAnsi="Franklin Gothic Book"/>
                                <w:sz w:val="22"/>
                                <w:szCs w:val="22"/>
                              </w:rPr>
                              <w:br/>
                            </w:r>
                          </w:p>
                          <w:p w14:paraId="342B7A73" w14:textId="77777777" w:rsidR="004A5F36" w:rsidRPr="00BE13B8" w:rsidRDefault="004A5F36" w:rsidP="00FE0697">
                            <w:pPr>
                              <w:pStyle w:val="Heading5"/>
                            </w:pPr>
                            <w:r w:rsidRPr="00BE13B8">
                              <w:t>Uses:</w:t>
                            </w:r>
                          </w:p>
                          <w:p w14:paraId="03055749" w14:textId="77777777" w:rsidR="004A5F36" w:rsidRPr="00BE13B8" w:rsidRDefault="004A5F36" w:rsidP="00FE0697">
                            <w:pPr>
                              <w:pStyle w:val="ListBullet2"/>
                            </w:pPr>
                            <w:r w:rsidRPr="00BE13B8">
                              <w:t>Use this report to compare overall school achievement within a district.</w:t>
                            </w:r>
                          </w:p>
                          <w:p w14:paraId="7EF24643" w14:textId="0D1344AA" w:rsidR="004A5F36" w:rsidRPr="00BE13B8" w:rsidRDefault="004A5F36" w:rsidP="00FE0697">
                            <w:pPr>
                              <w:pStyle w:val="ListBullet2"/>
                            </w:pPr>
                            <w:r w:rsidRPr="00BE13B8">
                              <w:t>Filter the view to analyze sub-groups within schools.</w:t>
                            </w:r>
                          </w:p>
                          <w:p w14:paraId="2F7E61C5" w14:textId="77777777" w:rsidR="004A5F36" w:rsidRPr="00BE13B8" w:rsidRDefault="004A5F36" w:rsidP="00F817FB">
                            <w:pPr>
                              <w:shd w:val="clear" w:color="auto" w:fill="FFFFFF"/>
                              <w:rPr>
                                <w:rFonts w:eastAsia="Times New Roman" w:cs="Times New Roman"/>
                                <w:szCs w:val="22"/>
                              </w:rPr>
                            </w:pPr>
                          </w:p>
                          <w:p w14:paraId="1E797C7D" w14:textId="77777777" w:rsidR="004A5F36" w:rsidRPr="00BE13B8" w:rsidRDefault="004A5F36" w:rsidP="00FE0697">
                            <w:pPr>
                              <w:pStyle w:val="Heading5"/>
                            </w:pPr>
                            <w:r w:rsidRPr="00BE13B8">
                              <w:t>Features:</w:t>
                            </w:r>
                          </w:p>
                          <w:p w14:paraId="35A98A8C" w14:textId="01A752F6" w:rsidR="004A5F36" w:rsidRPr="00BE13B8" w:rsidRDefault="004A5F36" w:rsidP="00FE0697">
                            <w:pPr>
                              <w:pStyle w:val="ListBullet2"/>
                            </w:pPr>
                            <w:r w:rsidRPr="00BE13B8">
                              <w:t>Align the visual display by the percentage of students in each achievement level or along the line between Level 2 and Level 3</w:t>
                            </w:r>
                          </w:p>
                          <w:p w14:paraId="4434ED1C" w14:textId="0B2649EA" w:rsidR="004A5F36" w:rsidRPr="00BE13B8" w:rsidRDefault="004A5F36" w:rsidP="00FE0697">
                            <w:pPr>
                              <w:pStyle w:val="ListBullet2"/>
                            </w:pPr>
                            <w:r w:rsidRPr="00BE13B8">
                              <w:t>Sort results by any column</w:t>
                            </w:r>
                          </w:p>
                          <w:p w14:paraId="3D791341" w14:textId="56EE3F5E" w:rsidR="004A5F36" w:rsidRPr="00BE13B8" w:rsidRDefault="004A5F36" w:rsidP="00FE0697">
                            <w:pPr>
                              <w:pStyle w:val="ListBullet2"/>
                            </w:pPr>
                            <w:r w:rsidRPr="00BE13B8">
                              <w:t>Filter results by attributes (e.g., Gender, IEP, Economic Disadvantage)</w:t>
                            </w:r>
                          </w:p>
                          <w:p w14:paraId="68E47469" w14:textId="0D01E8AF" w:rsidR="004A5F36" w:rsidRPr="00BE13B8" w:rsidRDefault="004A5F36" w:rsidP="00FE0697">
                            <w:pPr>
                              <w:pStyle w:val="ListBullet2"/>
                            </w:pPr>
                            <w:r w:rsidRPr="00BE13B8">
                              <w:t>Download student assessment results for further analysis</w:t>
                            </w:r>
                          </w:p>
                        </w:txbxContent>
                      </wps:txbx>
                      <wps:bodyPr rot="0" vert="horz" wrap="none" lIns="91440" tIns="45720" rIns="91440" bIns="45720" anchor="t" anchorCtr="0" upright="1">
                        <a:spAutoFit/>
                      </wps:bodyPr>
                    </wps:wsp>
                  </a:graphicData>
                </a:graphic>
              </wp:inline>
            </w:drawing>
          </mc:Choice>
          <mc:Fallback>
            <w:pict>
              <v:shape w14:anchorId="78BDAC4D" id="Text Box 63" o:spid="_x0000_s1181" type="#_x0000_t202" style="width:468.75pt;height:20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" filled="f" strokecolor="#4f81bd">
                <v:textbox style="mso-fit-shape-to-text:t">
                  <w:txbxContent>
                    <w:p w14:paraId="1F87FE62" w14:textId="77777777" w:rsidR="004A5F36" w:rsidRPr="00BE13B8" w:rsidRDefault="004A5F36" w:rsidP="00FE0697">
                      <w:pPr>
                        <w:pStyle w:val="Heading5"/>
                      </w:pPr>
                      <w:r w:rsidRPr="00BE13B8">
                        <w:t>Purpose:</w:t>
                      </w:r>
                    </w:p>
                    <w:p w14:paraId="3F36CB8B" w14:textId="77777777" w:rsidR="004A5F36" w:rsidRPr="00BE13B8" w:rsidRDefault="004A5F36" w:rsidP="00F817FB">
                      <w:pPr>
                        <w:pStyle w:val="NormalWeb"/>
                        <w:shd w:val="clear" w:color="auto" w:fill="FFFFFF"/>
                        <w:spacing w:before="0" w:beforeAutospacing="0" w:after="0" w:afterAutospacing="0"/>
                        <w:rPr>
                          <w:rFonts w:ascii="Franklin Gothic Book" w:hAnsi="Franklin Gothic Book"/>
                          <w:sz w:val="22"/>
                          <w:szCs w:val="22"/>
                        </w:rPr>
                      </w:pPr>
                      <w:r w:rsidRPr="00BE13B8">
                        <w:rPr>
                          <w:rFonts w:ascii="Franklin Gothic Book" w:hAnsi="Franklin Gothic Book"/>
                          <w:sz w:val="22"/>
                          <w:szCs w:val="22"/>
                        </w:rPr>
                        <w:t>This report presents a view of student performance on the most recent summative assessment for each school in a selected district. For each school, the report displays the percentage of students in each achievement level and the number of students assessed.</w:t>
                      </w:r>
                      <w:r w:rsidRPr="00BE13B8">
                        <w:rPr>
                          <w:rFonts w:ascii="Franklin Gothic Book" w:hAnsi="Franklin Gothic Book"/>
                          <w:sz w:val="22"/>
                          <w:szCs w:val="22"/>
                        </w:rPr>
                        <w:br/>
                      </w:r>
                    </w:p>
                    <w:p w14:paraId="342B7A73" w14:textId="77777777" w:rsidR="004A5F36" w:rsidRPr="00BE13B8" w:rsidRDefault="004A5F36" w:rsidP="00FE0697">
                      <w:pPr>
                        <w:pStyle w:val="Heading5"/>
                      </w:pPr>
                      <w:r w:rsidRPr="00BE13B8">
                        <w:t>Uses:</w:t>
                      </w:r>
                    </w:p>
                    <w:p w14:paraId="03055749" w14:textId="77777777" w:rsidR="004A5F36" w:rsidRPr="00BE13B8" w:rsidRDefault="004A5F36" w:rsidP="00FE0697">
                      <w:pPr>
                        <w:pStyle w:val="ListBullet2"/>
                      </w:pPr>
                      <w:r w:rsidRPr="00BE13B8">
                        <w:t>Use this report to compare overall school achievement within a district.</w:t>
                      </w:r>
                    </w:p>
                    <w:p w14:paraId="7EF24643" w14:textId="0D1344AA" w:rsidR="004A5F36" w:rsidRPr="00BE13B8" w:rsidRDefault="004A5F36" w:rsidP="00FE0697">
                      <w:pPr>
                        <w:pStyle w:val="ListBullet2"/>
                      </w:pPr>
                      <w:r w:rsidRPr="00BE13B8">
                        <w:t>Filter the view to analyze sub-groups within schools.</w:t>
                      </w:r>
                    </w:p>
                    <w:p w14:paraId="2F7E61C5" w14:textId="77777777" w:rsidR="004A5F36" w:rsidRPr="00BE13B8" w:rsidRDefault="004A5F36" w:rsidP="00F817FB">
                      <w:pPr>
                        <w:shd w:val="clear" w:color="auto" w:fill="FFFFFF"/>
                        <w:rPr>
                          <w:rFonts w:eastAsia="Times New Roman" w:cs="Times New Roman"/>
                          <w:szCs w:val="22"/>
                        </w:rPr>
                      </w:pPr>
                    </w:p>
                    <w:p w14:paraId="1E797C7D" w14:textId="77777777" w:rsidR="004A5F36" w:rsidRPr="00BE13B8" w:rsidRDefault="004A5F36" w:rsidP="00FE0697">
                      <w:pPr>
                        <w:pStyle w:val="Heading5"/>
                      </w:pPr>
                      <w:r w:rsidRPr="00BE13B8">
                        <w:t>Features:</w:t>
                      </w:r>
                    </w:p>
                    <w:p w14:paraId="35A98A8C" w14:textId="01A752F6" w:rsidR="004A5F36" w:rsidRPr="00BE13B8" w:rsidRDefault="004A5F36" w:rsidP="00FE0697">
                      <w:pPr>
                        <w:pStyle w:val="ListBullet2"/>
                      </w:pPr>
                      <w:r w:rsidRPr="00BE13B8">
                        <w:t>Align the visual display by the percentage of students in each achievement level or along the line between Level 2 and Level 3</w:t>
                      </w:r>
                    </w:p>
                    <w:p w14:paraId="4434ED1C" w14:textId="0B2649EA" w:rsidR="004A5F36" w:rsidRPr="00BE13B8" w:rsidRDefault="004A5F36" w:rsidP="00FE0697">
                      <w:pPr>
                        <w:pStyle w:val="ListBullet2"/>
                      </w:pPr>
                      <w:r w:rsidRPr="00BE13B8">
                        <w:t>Sort results by any column</w:t>
                      </w:r>
                    </w:p>
                    <w:p w14:paraId="3D791341" w14:textId="56EE3F5E" w:rsidR="004A5F36" w:rsidRPr="00BE13B8" w:rsidRDefault="004A5F36" w:rsidP="00FE0697">
                      <w:pPr>
                        <w:pStyle w:val="ListBullet2"/>
                      </w:pPr>
                      <w:r w:rsidRPr="00BE13B8">
                        <w:t>Filter results by attributes (e.g., Gender, IEP, Economic Disadvantage)</w:t>
                      </w:r>
                    </w:p>
                    <w:p w14:paraId="68E47469" w14:textId="0D01E8AF" w:rsidR="004A5F36" w:rsidRPr="00BE13B8" w:rsidRDefault="004A5F36" w:rsidP="00FE0697">
                      <w:pPr>
                        <w:pStyle w:val="ListBullet2"/>
                      </w:pPr>
                      <w:r w:rsidRPr="00BE13B8">
                        <w:t>Download student assessment results for further analysis</w:t>
                      </w:r>
                    </w:p>
                  </w:txbxContent>
                </v:textbox>
                <w10:anchorlock/>
              </v:shape>
            </w:pict>
          </mc:Fallback>
        </mc:AlternateContent>
      </w:r>
    </w:p>
    <w:p w14:paraId="09E51637" w14:textId="77777777" w:rsidR="001578E0" w:rsidRPr="00A00D51" w:rsidRDefault="001578E0" w:rsidP="001578E0">
      <w:pPr>
        <w:jc w:val="center"/>
      </w:pPr>
    </w:p>
    <w:p w14:paraId="29945143" w14:textId="6CA146B6" w:rsidR="001578E0" w:rsidRPr="00A00D51" w:rsidRDefault="001578E0" w:rsidP="00FE0697">
      <w:pPr>
        <w:pStyle w:val="BodyText"/>
      </w:pPr>
      <w:r w:rsidRPr="00A00D51">
        <w:t>The legend provides descriptions of all pictorial elements of the report, including Achievement Levels and the population bar. It appears as follows:</w:t>
      </w:r>
    </w:p>
    <w:p w14:paraId="39FE5021" w14:textId="77777777" w:rsidR="001578E0" w:rsidRPr="00A00D51" w:rsidRDefault="001578E0" w:rsidP="001578E0"/>
    <w:p w14:paraId="6C54E531" w14:textId="124FD054" w:rsidR="001578E0" w:rsidRPr="00A00D51" w:rsidRDefault="000C4AE9" w:rsidP="004048E1">
      <w:pPr>
        <w:pStyle w:val="ListParagraph"/>
        <w:keepNext/>
        <w:ind w:left="0"/>
      </w:pPr>
      <w:r>
        <w:rPr>
          <w:noProof/>
        </w:rPr>
        <w:drawing>
          <wp:inline distT="0" distB="0" distL="0" distR="0" wp14:anchorId="49BE7812" wp14:editId="33CB1E22">
            <wp:extent cx="4968695" cy="3310467"/>
            <wp:effectExtent l="0" t="0" r="10160" b="0"/>
            <wp:docPr id="148" name="Picture 148" descr="Macintosh HD:Users:jkimelman:Desktop:Schools in District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kimelman:Desktop:Schools in District Legen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69755" cy="3311173"/>
                    </a:xfrm>
                    <a:prstGeom prst="rect">
                      <a:avLst/>
                    </a:prstGeom>
                    <a:noFill/>
                    <a:ln>
                      <a:noFill/>
                    </a:ln>
                  </pic:spPr>
                </pic:pic>
              </a:graphicData>
            </a:graphic>
          </wp:inline>
        </w:drawing>
      </w:r>
    </w:p>
    <w:p w14:paraId="0FE97586" w14:textId="2BC8D457" w:rsidR="001578E0" w:rsidRPr="00A00D51" w:rsidRDefault="001578E0" w:rsidP="004726A1">
      <w:pPr>
        <w:pStyle w:val="Caption"/>
      </w:pPr>
      <w:bookmarkStart w:id="105" w:name="_Toc291348654"/>
      <w:r w:rsidRPr="00A00D51">
        <w:t xml:space="preserve">Figure </w:t>
      </w:r>
      <w:r w:rsidR="009223FF">
        <w:fldChar w:fldCharType="begin"/>
      </w:r>
      <w:r w:rsidR="009223FF">
        <w:instrText xml:space="preserve"> SEQ Figure \* ARABIC </w:instrText>
      </w:r>
      <w:r w:rsidR="009223FF">
        <w:fldChar w:fldCharType="separate"/>
      </w:r>
      <w:r w:rsidR="005E321A">
        <w:rPr>
          <w:noProof/>
        </w:rPr>
        <w:t>49</w:t>
      </w:r>
      <w:r w:rsidR="009223FF">
        <w:rPr>
          <w:noProof/>
        </w:rPr>
        <w:fldChar w:fldCharType="end"/>
      </w:r>
      <w:r w:rsidRPr="00A00D51">
        <w:t xml:space="preserve"> - </w:t>
      </w:r>
      <w:r w:rsidR="00F817FB" w:rsidRPr="00A00D51">
        <w:t xml:space="preserve">Comparing Schools in a DISTRICT </w:t>
      </w:r>
      <w:r w:rsidRPr="00A00D51">
        <w:t>Legend</w:t>
      </w:r>
      <w:bookmarkEnd w:id="105"/>
    </w:p>
    <w:p w14:paraId="7B952FF4" w14:textId="66A96006" w:rsidR="001578E0" w:rsidRPr="00A00D51" w:rsidRDefault="001578E0" w:rsidP="00FE0697">
      <w:pPr>
        <w:pStyle w:val="Heading5"/>
      </w:pPr>
      <w:r w:rsidRPr="00A00D51">
        <w:lastRenderedPageBreak/>
        <w:t>Downloads</w:t>
      </w:r>
    </w:p>
    <w:p w14:paraId="255DA5CB" w14:textId="032F3776" w:rsidR="001578E0" w:rsidRPr="00A00D51" w:rsidRDefault="001578E0" w:rsidP="001578E0">
      <w:r w:rsidRPr="00A00D51">
        <w:t>Download</w:t>
      </w:r>
      <w:r w:rsidR="00D25030" w:rsidRPr="00A00D51">
        <w:t xml:space="preserve"> </w:t>
      </w:r>
      <w:r w:rsidRPr="00A00D51">
        <w:t xml:space="preserve">options are available by clicking the </w:t>
      </w:r>
      <w:r w:rsidR="006514E4" w:rsidRPr="00A00D51">
        <w:rPr>
          <w:b/>
        </w:rPr>
        <w:t>Download</w:t>
      </w:r>
      <w:r w:rsidR="00355E49" w:rsidRPr="00A00D51">
        <w:t xml:space="preserve"> </w:t>
      </w:r>
      <w:r w:rsidRPr="00A00D51">
        <w:t>icon</w:t>
      </w:r>
      <w:r w:rsidR="006514E4" w:rsidRPr="00A00D51">
        <w:t xml:space="preserve"> </w:t>
      </w:r>
      <w:r w:rsidR="006514E4" w:rsidRPr="00A00D51">
        <w:rPr>
          <w:noProof/>
        </w:rPr>
        <w:drawing>
          <wp:inline distT="0" distB="0" distL="0" distR="0" wp14:anchorId="53BB1DBB" wp14:editId="4C708326">
            <wp:extent cx="207940" cy="230458"/>
            <wp:effectExtent l="0" t="0" r="0" b="0"/>
            <wp:docPr id="9" name="Picture 9"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00D51">
        <w:t xml:space="preserve">. There are several options for downloading information through the </w:t>
      </w:r>
      <w:r w:rsidR="00C46178" w:rsidRPr="00A00D51">
        <w:t xml:space="preserve">Comparing Schools in a DISTRICT </w:t>
      </w:r>
      <w:r w:rsidR="00B02334" w:rsidRPr="00A00D51">
        <w:t>r</w:t>
      </w:r>
      <w:r w:rsidRPr="00A00D51">
        <w:t>eport:</w:t>
      </w:r>
    </w:p>
    <w:p w14:paraId="14AE23DB" w14:textId="77777777" w:rsidR="001578E0" w:rsidRPr="00A00D51" w:rsidRDefault="001578E0" w:rsidP="001578E0"/>
    <w:p w14:paraId="77A24A7E" w14:textId="75D2D9E6" w:rsidR="001578E0" w:rsidRPr="00A00D51" w:rsidRDefault="00EB74EC" w:rsidP="004048E1">
      <w:pPr>
        <w:keepNext/>
      </w:pPr>
      <w:r w:rsidRPr="00A00D51">
        <w:rPr>
          <w:noProof/>
        </w:rPr>
        <w:drawing>
          <wp:inline distT="0" distB="0" distL="0" distR="0" wp14:anchorId="09EF3479" wp14:editId="6C888982">
            <wp:extent cx="3084843" cy="3654679"/>
            <wp:effectExtent l="0" t="0" r="0" b="317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10" t="952" r="884" b="1273"/>
                    <a:stretch/>
                  </pic:blipFill>
                  <pic:spPr bwMode="auto">
                    <a:xfrm>
                      <a:off x="0" y="0"/>
                      <a:ext cx="3084843" cy="36546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10BDFC" w14:textId="5286D6BC" w:rsidR="001578E0" w:rsidRPr="00A00D51" w:rsidRDefault="001578E0" w:rsidP="004726A1">
      <w:pPr>
        <w:pStyle w:val="Caption"/>
      </w:pPr>
      <w:bookmarkStart w:id="106" w:name="_Toc291348655"/>
      <w:r w:rsidRPr="00A00D51">
        <w:t xml:space="preserve">Figure </w:t>
      </w:r>
      <w:r w:rsidR="009223FF">
        <w:fldChar w:fldCharType="begin"/>
      </w:r>
      <w:r w:rsidR="009223FF">
        <w:instrText xml:space="preserve"> SEQ Figure \* ARABIC </w:instrText>
      </w:r>
      <w:r w:rsidR="009223FF">
        <w:fldChar w:fldCharType="separate"/>
      </w:r>
      <w:r w:rsidR="005E321A">
        <w:rPr>
          <w:noProof/>
        </w:rPr>
        <w:t>50</w:t>
      </w:r>
      <w:r w:rsidR="009223FF">
        <w:rPr>
          <w:noProof/>
        </w:rPr>
        <w:fldChar w:fldCharType="end"/>
      </w:r>
      <w:r w:rsidRPr="00A00D51">
        <w:t xml:space="preserve"> - Download Options Window</w:t>
      </w:r>
      <w:bookmarkEnd w:id="106"/>
    </w:p>
    <w:p w14:paraId="631E7406" w14:textId="77777777" w:rsidR="0051782A" w:rsidRPr="00A00D51" w:rsidRDefault="0051782A" w:rsidP="0051782A">
      <w:pPr>
        <w:pStyle w:val="ListBullet2"/>
        <w:numPr>
          <w:ilvl w:val="0"/>
          <w:numId w:val="72"/>
        </w:numPr>
      </w:pPr>
      <w:r w:rsidRPr="00C252EC">
        <w:rPr>
          <w:b/>
        </w:rPr>
        <w:t>Current View</w:t>
      </w:r>
      <w:r w:rsidRPr="00A00D51">
        <w:t>: All users with access to this report can download a tabular version of the current view of summary data (students, scores, and achievement levels, including any active filters, sorting, or selection) in CSV format for accessibility or external analysis</w:t>
      </w:r>
      <w:r w:rsidRPr="00A00D51">
        <w:rPr>
          <w:noProof/>
        </w:rPr>
        <w:t>.</w:t>
      </w:r>
    </w:p>
    <w:p w14:paraId="2255FD59" w14:textId="27DC889D" w:rsidR="0051782A" w:rsidRPr="00A00D51" w:rsidRDefault="0051782A" w:rsidP="00277C66">
      <w:pPr>
        <w:pStyle w:val="ListBullet2"/>
        <w:numPr>
          <w:ilvl w:val="0"/>
          <w:numId w:val="72"/>
        </w:numPr>
      </w:pPr>
      <w:r w:rsidRPr="00C252EC">
        <w:rPr>
          <w:b/>
        </w:rPr>
        <w:t>Student Assessment Results</w:t>
      </w:r>
      <w:r w:rsidRPr="00A00D51">
        <w:t>: A user with appropriate permissions can download the underlying Student Assessment Results for the students displayed on the report.</w:t>
      </w:r>
      <w:r w:rsidR="00277C66">
        <w:t xml:space="preserve"> If the district being viewed has only provided results of Interim assessments, this option is not available.</w:t>
      </w:r>
    </w:p>
    <w:p w14:paraId="0807DBF8" w14:textId="77777777" w:rsidR="006F7E56" w:rsidRDefault="0051782A" w:rsidP="0051782A">
      <w:pPr>
        <w:pStyle w:val="ListBullet2"/>
        <w:numPr>
          <w:ilvl w:val="0"/>
          <w:numId w:val="72"/>
        </w:numPr>
      </w:pPr>
      <w:r w:rsidRPr="0051782A">
        <w:rPr>
          <w:b/>
        </w:rPr>
        <w:t>Printable Student Reports</w:t>
      </w:r>
      <w:r w:rsidRPr="00A00D51">
        <w:t>: This selection is not available at this level and appears dimmed.</w:t>
      </w:r>
    </w:p>
    <w:p w14:paraId="064F14D9" w14:textId="308E7F27" w:rsidR="0051782A" w:rsidRPr="00A00D51" w:rsidRDefault="0051782A" w:rsidP="0051782A">
      <w:pPr>
        <w:pStyle w:val="ListBullet2"/>
        <w:numPr>
          <w:ilvl w:val="0"/>
          <w:numId w:val="72"/>
        </w:numPr>
      </w:pPr>
      <w:r w:rsidRPr="0051782A">
        <w:rPr>
          <w:b/>
        </w:rPr>
        <w:t>State Downloads</w:t>
      </w:r>
      <w:r w:rsidRPr="00A00D51">
        <w:t>: A user with appropriate permissions can request state-level downloads (see below for further description).</w:t>
      </w:r>
    </w:p>
    <w:p w14:paraId="7226E67B" w14:textId="77777777" w:rsidR="001578E0" w:rsidRPr="00A00D51" w:rsidRDefault="001578E0" w:rsidP="001578E0"/>
    <w:p w14:paraId="5964EA4D" w14:textId="0C4B1E07" w:rsidR="001578E0" w:rsidRPr="00A00D51" w:rsidRDefault="00790633" w:rsidP="001578E0">
      <w:pPr>
        <w:rPr>
          <w:b/>
          <w:sz w:val="24"/>
        </w:rPr>
      </w:pPr>
      <w:r w:rsidRPr="00A00D51">
        <w:rPr>
          <w:b/>
          <w:sz w:val="24"/>
        </w:rPr>
        <w:t>Locating Specific Schools</w:t>
      </w:r>
    </w:p>
    <w:p w14:paraId="360D38DA" w14:textId="77777777" w:rsidR="00C46178" w:rsidRPr="00A00D51" w:rsidRDefault="00C46178" w:rsidP="001578E0"/>
    <w:p w14:paraId="344ADF49" w14:textId="22AA74AF" w:rsidR="00C46178" w:rsidRPr="00A00D51" w:rsidRDefault="00C46178" w:rsidP="001578E0">
      <w:r w:rsidRPr="00A00D51">
        <w:rPr>
          <w:b/>
        </w:rPr>
        <w:t>Sorting</w:t>
      </w:r>
      <w:r w:rsidR="003B290A" w:rsidRPr="00A00D51">
        <w:t xml:space="preserve"> - </w:t>
      </w:r>
      <w:r w:rsidRPr="00A00D51">
        <w:t xml:space="preserve">A user can </w:t>
      </w:r>
      <w:r w:rsidR="00790633" w:rsidRPr="00A00D51">
        <w:t xml:space="preserve">sort </w:t>
      </w:r>
      <w:r w:rsidRPr="00A00D51">
        <w:t>on any of the columns (</w:t>
      </w:r>
      <w:r w:rsidR="0062668D" w:rsidRPr="00A00D51">
        <w:t>s</w:t>
      </w:r>
      <w:r w:rsidRPr="00A00D51">
        <w:t xml:space="preserve">chool </w:t>
      </w:r>
      <w:r w:rsidR="00094B7F" w:rsidRPr="00A00D51">
        <w:t>N</w:t>
      </w:r>
      <w:r w:rsidRPr="00A00D51">
        <w:t xml:space="preserve">ame, </w:t>
      </w:r>
      <w:r w:rsidR="00094B7F" w:rsidRPr="00A00D51">
        <w:t>m</w:t>
      </w:r>
      <w:r w:rsidRPr="00A00D51">
        <w:t xml:space="preserve">athematics overall results, </w:t>
      </w:r>
      <w:r w:rsidR="00094B7F" w:rsidRPr="00A00D51">
        <w:t>n</w:t>
      </w:r>
      <w:r w:rsidRPr="00A00D51">
        <w:t xml:space="preserve">umber of students assessed in </w:t>
      </w:r>
      <w:r w:rsidR="00587D8D" w:rsidRPr="00A00D51">
        <w:t>m</w:t>
      </w:r>
      <w:r w:rsidRPr="00A00D51">
        <w:t>athematics, ELA/</w:t>
      </w:r>
      <w:r w:rsidR="00587D8D" w:rsidRPr="00A00D51">
        <w:t>l</w:t>
      </w:r>
      <w:r w:rsidRPr="00A00D51">
        <w:t xml:space="preserve">iteracy overall results, </w:t>
      </w:r>
      <w:r w:rsidR="00094B7F" w:rsidRPr="00A00D51">
        <w:t>and n</w:t>
      </w:r>
      <w:r w:rsidRPr="00A00D51">
        <w:t>umber of students assessed in ELA/</w:t>
      </w:r>
      <w:r w:rsidR="00587D8D" w:rsidRPr="00A00D51">
        <w:t>l</w:t>
      </w:r>
      <w:r w:rsidRPr="00A00D51">
        <w:t>iteracy). A single click sorts either alphabetically (for name) or from lowest to highest</w:t>
      </w:r>
      <w:r w:rsidR="002A171F" w:rsidRPr="00A00D51">
        <w:t>,</w:t>
      </w:r>
      <w:r w:rsidRPr="00A00D51">
        <w:t xml:space="preserve"> and a second click reverses the sort order.</w:t>
      </w:r>
    </w:p>
    <w:p w14:paraId="08D572C3" w14:textId="77777777" w:rsidR="00C46178" w:rsidRPr="00A00D51" w:rsidRDefault="00C46178" w:rsidP="001578E0"/>
    <w:p w14:paraId="0EDE529C" w14:textId="77777777" w:rsidR="006C44B4" w:rsidRPr="00A00D51" w:rsidRDefault="006C44B4">
      <w:pPr>
        <w:rPr>
          <w:b/>
        </w:rPr>
      </w:pPr>
      <w:r w:rsidRPr="00A00D51">
        <w:rPr>
          <w:b/>
        </w:rPr>
        <w:br w:type="page"/>
      </w:r>
    </w:p>
    <w:p w14:paraId="0F7D824A" w14:textId="5E5DA8EA" w:rsidR="001578E0" w:rsidRPr="00A00D51" w:rsidRDefault="00C46178" w:rsidP="001578E0">
      <w:r w:rsidRPr="00A00D51">
        <w:rPr>
          <w:b/>
        </w:rPr>
        <w:lastRenderedPageBreak/>
        <w:t>Filtering</w:t>
      </w:r>
      <w:r w:rsidR="003B290A" w:rsidRPr="00A00D51">
        <w:t xml:space="preserve"> - </w:t>
      </w:r>
      <w:r w:rsidR="001578E0" w:rsidRPr="00A00D51">
        <w:t xml:space="preserve">A user can </w:t>
      </w:r>
      <w:r w:rsidR="001578E0" w:rsidRPr="00A00D51">
        <w:rPr>
          <w:rFonts w:cs="FranklinGothic-Book"/>
        </w:rPr>
        <w:t>filter the results by demographic subgroups for in</w:t>
      </w:r>
      <w:r w:rsidR="00094B7F" w:rsidRPr="00A00D51">
        <w:rPr>
          <w:rFonts w:cs="FranklinGothic-Book"/>
        </w:rPr>
        <w:t>-</w:t>
      </w:r>
      <w:r w:rsidR="001578E0" w:rsidRPr="00A00D51">
        <w:rPr>
          <w:rFonts w:cs="FranklinGothic-Book"/>
        </w:rPr>
        <w:t xml:space="preserve">depth analysis of </w:t>
      </w:r>
      <w:r w:rsidR="00E268B7" w:rsidRPr="00A00D51">
        <w:rPr>
          <w:rFonts w:cs="FranklinGothic-Book"/>
        </w:rPr>
        <w:t xml:space="preserve">those </w:t>
      </w:r>
      <w:r w:rsidR="001578E0" w:rsidRPr="00A00D51">
        <w:rPr>
          <w:rFonts w:cs="FranklinGothic-Book"/>
        </w:rPr>
        <w:t>results</w:t>
      </w:r>
      <w:r w:rsidR="001578E0" w:rsidRPr="00A00D51">
        <w:t>.</w:t>
      </w:r>
    </w:p>
    <w:p w14:paraId="5CFBFD17" w14:textId="77777777" w:rsidR="001578E0" w:rsidRPr="00A00D51" w:rsidRDefault="001578E0" w:rsidP="001578E0">
      <w:pPr>
        <w:pStyle w:val="ListBullet3"/>
        <w:numPr>
          <w:ilvl w:val="0"/>
          <w:numId w:val="0"/>
        </w:numPr>
      </w:pPr>
    </w:p>
    <w:p w14:paraId="4A293BA3" w14:textId="05B1F61A" w:rsidR="001578E0" w:rsidRPr="00A00D51" w:rsidRDefault="00F16AFC" w:rsidP="004048E1">
      <w:pPr>
        <w:pStyle w:val="ListBullet3"/>
        <w:keepNext/>
        <w:numPr>
          <w:ilvl w:val="0"/>
          <w:numId w:val="0"/>
        </w:numPr>
      </w:pPr>
      <w:r>
        <w:rPr>
          <w:noProof/>
        </w:rPr>
        <w:drawing>
          <wp:inline distT="0" distB="0" distL="0" distR="0" wp14:anchorId="7280169D" wp14:editId="36F0798D">
            <wp:extent cx="6236898" cy="2895703"/>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48723" cy="2901193"/>
                    </a:xfrm>
                    <a:prstGeom prst="rect">
                      <a:avLst/>
                    </a:prstGeom>
                    <a:noFill/>
                    <a:ln>
                      <a:noFill/>
                    </a:ln>
                  </pic:spPr>
                </pic:pic>
              </a:graphicData>
            </a:graphic>
          </wp:inline>
        </w:drawing>
      </w:r>
    </w:p>
    <w:p w14:paraId="2AE1C5B7" w14:textId="19E8CEEE" w:rsidR="001578E0" w:rsidRPr="00A00D51" w:rsidRDefault="001578E0" w:rsidP="004726A1">
      <w:pPr>
        <w:pStyle w:val="Caption"/>
      </w:pPr>
      <w:bookmarkStart w:id="107" w:name="_Toc291348656"/>
      <w:r w:rsidRPr="00A00D51">
        <w:t xml:space="preserve">Figure </w:t>
      </w:r>
      <w:r w:rsidR="009223FF">
        <w:fldChar w:fldCharType="begin"/>
      </w:r>
      <w:r w:rsidR="009223FF">
        <w:instrText xml:space="preserve"> SEQ Figure \* ARABIC </w:instrText>
      </w:r>
      <w:r w:rsidR="009223FF">
        <w:fldChar w:fldCharType="separate"/>
      </w:r>
      <w:r w:rsidR="005E321A">
        <w:rPr>
          <w:noProof/>
        </w:rPr>
        <w:t>51</w:t>
      </w:r>
      <w:r w:rsidR="009223FF">
        <w:rPr>
          <w:noProof/>
        </w:rPr>
        <w:fldChar w:fldCharType="end"/>
      </w:r>
      <w:r w:rsidRPr="00A00D51">
        <w:t xml:space="preserve"> - Results by Grade for a SCHOOL Filter Options</w:t>
      </w:r>
      <w:bookmarkEnd w:id="107"/>
    </w:p>
    <w:p w14:paraId="326ACDBB" w14:textId="77777777" w:rsidR="001578E0" w:rsidRPr="00A00D51" w:rsidRDefault="001578E0" w:rsidP="001578E0">
      <w:pPr>
        <w:pStyle w:val="ListBullet3"/>
        <w:numPr>
          <w:ilvl w:val="0"/>
          <w:numId w:val="0"/>
        </w:numPr>
        <w:jc w:val="center"/>
      </w:pPr>
    </w:p>
    <w:p w14:paraId="4449C931" w14:textId="35DDAA8E" w:rsidR="00D73583" w:rsidRPr="00A00D51" w:rsidRDefault="00D73583" w:rsidP="00FE0697">
      <w:pPr>
        <w:pStyle w:val="BodyText"/>
      </w:pPr>
      <w:r w:rsidRPr="00A00D51">
        <w:t xml:space="preserve">Selecting multiple options in a </w:t>
      </w:r>
      <w:r w:rsidR="002C44BD" w:rsidRPr="00A00D51">
        <w:t>filter</w:t>
      </w:r>
      <w:r w:rsidRPr="00A00D51">
        <w:t xml:space="preserve"> (e.g., Hispanic/Latino and Two or More Races from Race/Ethnicity) return</w:t>
      </w:r>
      <w:r w:rsidR="00094B7F" w:rsidRPr="00A00D51">
        <w:t>s</w:t>
      </w:r>
      <w:r w:rsidRPr="00A00D51">
        <w:t xml:space="preserve"> aggregates composed of any students in either group (OR selection or Union). Selecting options in more than one </w:t>
      </w:r>
      <w:r w:rsidR="002C44BD" w:rsidRPr="00A00D51">
        <w:t>f</w:t>
      </w:r>
      <w:r w:rsidRPr="00A00D51">
        <w:t>ilter (e.g., Yes under Economic Disadvantage and Yes under Migrant Status) return</w:t>
      </w:r>
      <w:r w:rsidR="00094B7F" w:rsidRPr="00A00D51">
        <w:t>s</w:t>
      </w:r>
      <w:r w:rsidRPr="00A00D51">
        <w:t xml:space="preserve"> a list of students who fit into both groups (AND selection or Intersection).</w:t>
      </w:r>
    </w:p>
    <w:p w14:paraId="38CBA5A5" w14:textId="2EFBD6B5" w:rsidR="00790633" w:rsidRPr="00A00D51" w:rsidRDefault="00790633" w:rsidP="00FE0697">
      <w:pPr>
        <w:pStyle w:val="BodyText"/>
      </w:pPr>
      <w:r w:rsidRPr="00A00D51">
        <w:rPr>
          <w:b/>
        </w:rPr>
        <w:t>Find a School</w:t>
      </w:r>
      <w:r w:rsidR="003B290A" w:rsidRPr="00A00D51">
        <w:t xml:space="preserve"> - </w:t>
      </w:r>
      <w:r w:rsidRPr="00A00D51">
        <w:t xml:space="preserve">A user can click into the Find box, or use the browser “find” command </w:t>
      </w:r>
      <w:r w:rsidR="00C3302C" w:rsidRPr="00A00D51">
        <w:t>(Ctrl+</w:t>
      </w:r>
      <w:r w:rsidRPr="00A00D51">
        <w:t>F), to type in a part or whole name of a s</w:t>
      </w:r>
      <w:r w:rsidR="00F052B5" w:rsidRPr="00A00D51">
        <w:t>chool</w:t>
      </w:r>
      <w:r w:rsidRPr="00A00D51">
        <w:t>. The report scroll</w:t>
      </w:r>
      <w:r w:rsidR="00C3302C" w:rsidRPr="00A00D51">
        <w:t>s</w:t>
      </w:r>
      <w:r w:rsidRPr="00A00D51">
        <w:t xml:space="preserve"> down to the first entry match</w:t>
      </w:r>
      <w:r w:rsidR="002C44BD" w:rsidRPr="00A00D51">
        <w:t>ing</w:t>
      </w:r>
      <w:r w:rsidRPr="00A00D51">
        <w:t xml:space="preserve"> the search string and provide</w:t>
      </w:r>
      <w:r w:rsidR="00C3302C" w:rsidRPr="00A00D51">
        <w:t>s</w:t>
      </w:r>
      <w:r w:rsidRPr="00A00D51">
        <w:t xml:space="preserve"> controls to navigate through any matching entries. </w:t>
      </w:r>
    </w:p>
    <w:p w14:paraId="16A68659" w14:textId="610D82C3" w:rsidR="00790633" w:rsidRPr="00A00D51" w:rsidRDefault="00790633" w:rsidP="00FE0697">
      <w:pPr>
        <w:pStyle w:val="BodyText"/>
      </w:pPr>
      <w:r w:rsidRPr="00A00D51">
        <w:rPr>
          <w:b/>
        </w:rPr>
        <w:t>Select specific s</w:t>
      </w:r>
      <w:r w:rsidR="00F052B5" w:rsidRPr="00A00D51">
        <w:rPr>
          <w:b/>
        </w:rPr>
        <w:t>chools</w:t>
      </w:r>
      <w:r w:rsidR="003B290A" w:rsidRPr="00A00D51">
        <w:t xml:space="preserve"> - </w:t>
      </w:r>
      <w:r w:rsidRPr="00A00D51">
        <w:t xml:space="preserve">Each </w:t>
      </w:r>
      <w:r w:rsidR="00F052B5" w:rsidRPr="00A00D51">
        <w:t xml:space="preserve">school </w:t>
      </w:r>
      <w:r w:rsidRPr="00A00D51">
        <w:t xml:space="preserve">in the list has a checkbox next to </w:t>
      </w:r>
      <w:r w:rsidR="00C3302C" w:rsidRPr="00A00D51">
        <w:t xml:space="preserve">its </w:t>
      </w:r>
      <w:r w:rsidRPr="00A00D51">
        <w:t xml:space="preserve">name to </w:t>
      </w:r>
      <w:r w:rsidR="00E420FE" w:rsidRPr="00A00D51">
        <w:t>narrow</w:t>
      </w:r>
      <w:r w:rsidRPr="00A00D51">
        <w:t xml:space="preserve"> the list. A user can select specific </w:t>
      </w:r>
      <w:r w:rsidR="00F052B5" w:rsidRPr="00A00D51">
        <w:t>school</w:t>
      </w:r>
      <w:r w:rsidRPr="00A00D51">
        <w:t xml:space="preserve">s to compare them to one another or </w:t>
      </w:r>
      <w:r w:rsidR="00F052B5" w:rsidRPr="00A00D51">
        <w:t>create a custom list for downloading or printing</w:t>
      </w:r>
      <w:r w:rsidRPr="00A00D51">
        <w:t>.</w:t>
      </w:r>
    </w:p>
    <w:p w14:paraId="20DC51B4" w14:textId="77777777" w:rsidR="00790633" w:rsidRPr="00A00D51" w:rsidRDefault="00790633" w:rsidP="001578E0"/>
    <w:p w14:paraId="50FE954D" w14:textId="77777777" w:rsidR="006C44B4" w:rsidRPr="00A00D51" w:rsidRDefault="006C44B4">
      <w:pPr>
        <w:rPr>
          <w:b/>
          <w:sz w:val="24"/>
        </w:rPr>
      </w:pPr>
      <w:r w:rsidRPr="00A00D51">
        <w:rPr>
          <w:b/>
          <w:sz w:val="24"/>
        </w:rPr>
        <w:br w:type="page"/>
      </w:r>
    </w:p>
    <w:p w14:paraId="74E9663F" w14:textId="0213E9D7" w:rsidR="001578E0" w:rsidRPr="00A00D51" w:rsidRDefault="001578E0" w:rsidP="00FE0697">
      <w:pPr>
        <w:pStyle w:val="Heading5"/>
      </w:pPr>
      <w:r w:rsidRPr="00A00D51">
        <w:lastRenderedPageBreak/>
        <w:t>Align</w:t>
      </w:r>
    </w:p>
    <w:p w14:paraId="3904676A" w14:textId="7671B2B6" w:rsidR="001578E0" w:rsidRPr="00A00D51" w:rsidRDefault="001578E0" w:rsidP="001578E0">
      <w:pPr>
        <w:pStyle w:val="ListBullet2"/>
        <w:numPr>
          <w:ilvl w:val="0"/>
          <w:numId w:val="0"/>
        </w:numPr>
      </w:pPr>
      <w:r w:rsidRPr="00A00D51">
        <w:t xml:space="preserve">Achievement Level proportion bars can be either aligned by endpoints, or centered on the cut between levels 2 and 3. A user can click the </w:t>
      </w:r>
      <w:r w:rsidRPr="00A00D51">
        <w:rPr>
          <w:b/>
        </w:rPr>
        <w:t>Align</w:t>
      </w:r>
      <w:r w:rsidRPr="00A00D51">
        <w:t xml:space="preserve"> button to toggle between the two </w:t>
      </w:r>
      <w:r w:rsidR="00E268B7" w:rsidRPr="00A00D51">
        <w:t>options</w:t>
      </w:r>
      <w:r w:rsidRPr="00A00D51">
        <w:t>.</w:t>
      </w:r>
      <w:r w:rsidR="00670948" w:rsidRPr="00670948">
        <w:rPr>
          <w:noProof/>
        </w:rPr>
        <w:t xml:space="preserve"> </w:t>
      </w:r>
    </w:p>
    <w:p w14:paraId="79000FF7" w14:textId="77777777" w:rsidR="001578E0" w:rsidRPr="00A00D51" w:rsidRDefault="001578E0" w:rsidP="001578E0">
      <w:pPr>
        <w:pStyle w:val="ListBullet2"/>
        <w:numPr>
          <w:ilvl w:val="0"/>
          <w:numId w:val="0"/>
        </w:numPr>
        <w:ind w:left="720" w:hanging="360"/>
      </w:pPr>
    </w:p>
    <w:p w14:paraId="12717B5B" w14:textId="056DA6D4" w:rsidR="001578E0" w:rsidRPr="00A00D51" w:rsidRDefault="00670948" w:rsidP="004048E1">
      <w:pPr>
        <w:pStyle w:val="ListBullet2"/>
        <w:keepNext/>
        <w:numPr>
          <w:ilvl w:val="0"/>
          <w:numId w:val="0"/>
        </w:numPr>
        <w:ind w:left="360" w:hanging="360"/>
      </w:pPr>
      <w:r>
        <w:rPr>
          <w:noProof/>
        </w:rPr>
        <w:drawing>
          <wp:anchor distT="0" distB="0" distL="114300" distR="114300" simplePos="0" relativeHeight="251902976" behindDoc="0" locked="0" layoutInCell="1" allowOverlap="1" wp14:anchorId="5AA5C90A" wp14:editId="17CD4A5A">
            <wp:simplePos x="0" y="0"/>
            <wp:positionH relativeFrom="column">
              <wp:posOffset>3771900</wp:posOffset>
            </wp:positionH>
            <wp:positionV relativeFrom="paragraph">
              <wp:posOffset>811630</wp:posOffset>
            </wp:positionV>
            <wp:extent cx="2720975" cy="191770"/>
            <wp:effectExtent l="0" t="0" r="0" b="11430"/>
            <wp:wrapNone/>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0975" cy="19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6862A6CF" wp14:editId="5B76DEF0">
            <wp:extent cx="5943276" cy="3641090"/>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ign2.png"/>
                    <pic:cNvPicPr/>
                  </pic:nvPicPr>
                  <pic:blipFill>
                    <a:blip r:embed="rId116">
                      <a:extLst>
                        <a:ext uri="{28A0092B-C50C-407E-A947-70E740481C1C}">
                          <a14:useLocalDpi xmlns:a14="http://schemas.microsoft.com/office/drawing/2010/main" val="0"/>
                        </a:ext>
                      </a:extLst>
                    </a:blip>
                    <a:stretch>
                      <a:fillRect/>
                    </a:stretch>
                  </pic:blipFill>
                  <pic:spPr>
                    <a:xfrm>
                      <a:off x="0" y="0"/>
                      <a:ext cx="5943276" cy="3641090"/>
                    </a:xfrm>
                    <a:prstGeom prst="rect">
                      <a:avLst/>
                    </a:prstGeom>
                  </pic:spPr>
                </pic:pic>
              </a:graphicData>
            </a:graphic>
          </wp:inline>
        </w:drawing>
      </w:r>
    </w:p>
    <w:p w14:paraId="674A88D1" w14:textId="135731C4" w:rsidR="001578E0" w:rsidRPr="00A00D51" w:rsidRDefault="001578E0" w:rsidP="004726A1">
      <w:pPr>
        <w:pStyle w:val="Caption"/>
      </w:pPr>
      <w:bookmarkStart w:id="108" w:name="_Toc291348657"/>
      <w:r w:rsidRPr="00A00D51">
        <w:t xml:space="preserve">Figure </w:t>
      </w:r>
      <w:r w:rsidR="009223FF">
        <w:fldChar w:fldCharType="begin"/>
      </w:r>
      <w:r w:rsidR="009223FF">
        <w:instrText xml:space="preserve"> SEQ Figure \* ARABIC </w:instrText>
      </w:r>
      <w:r w:rsidR="009223FF">
        <w:fldChar w:fldCharType="separate"/>
      </w:r>
      <w:r w:rsidR="005E321A">
        <w:rPr>
          <w:noProof/>
        </w:rPr>
        <w:t>52</w:t>
      </w:r>
      <w:r w:rsidR="009223FF">
        <w:rPr>
          <w:noProof/>
        </w:rPr>
        <w:fldChar w:fldCharType="end"/>
      </w:r>
      <w:r w:rsidRPr="00A00D51">
        <w:t xml:space="preserve"> - Align Feature</w:t>
      </w:r>
      <w:bookmarkEnd w:id="108"/>
    </w:p>
    <w:p w14:paraId="316F9604" w14:textId="77777777" w:rsidR="001578E0" w:rsidRPr="00A00D51" w:rsidRDefault="001578E0" w:rsidP="00FE0697">
      <w:pPr>
        <w:pStyle w:val="Heading5"/>
      </w:pPr>
      <w:r w:rsidRPr="00A00D51">
        <w:t>Achievement Level Counts</w:t>
      </w:r>
    </w:p>
    <w:p w14:paraId="0603AE7D" w14:textId="687AE0C3" w:rsidR="001578E0" w:rsidRPr="00A00D51" w:rsidRDefault="00D46BAC" w:rsidP="000E6002">
      <w:pPr>
        <w:pStyle w:val="ListBullet2"/>
        <w:numPr>
          <w:ilvl w:val="0"/>
          <w:numId w:val="0"/>
        </w:numPr>
      </w:pPr>
      <w:r w:rsidRPr="00A00D51">
        <w:t>Pausing on</w:t>
      </w:r>
      <w:r w:rsidR="001578E0" w:rsidRPr="00A00D51">
        <w:t xml:space="preserve"> an Achievement Level bar display</w:t>
      </w:r>
      <w:r w:rsidR="00D01D1E" w:rsidRPr="00A00D51">
        <w:t>s</w:t>
      </w:r>
      <w:r w:rsidR="001578E0" w:rsidRPr="00A00D51">
        <w:t xml:space="preserve"> numbers of students and percentages by Achievement Level for each level.</w:t>
      </w:r>
    </w:p>
    <w:p w14:paraId="5649A483" w14:textId="0DB54F8C" w:rsidR="001578E0" w:rsidRPr="00A00D51" w:rsidRDefault="0073419C" w:rsidP="004048E1">
      <w:pPr>
        <w:pStyle w:val="ListBullet2"/>
        <w:keepNext/>
        <w:numPr>
          <w:ilvl w:val="0"/>
          <w:numId w:val="0"/>
        </w:numPr>
        <w:ind w:left="360" w:hanging="360"/>
      </w:pPr>
      <w:r w:rsidRPr="00A00D51">
        <w:rPr>
          <w:noProof/>
        </w:rPr>
        <w:lastRenderedPageBreak/>
        <w:drawing>
          <wp:inline distT="0" distB="0" distL="0" distR="0" wp14:anchorId="7FB95545" wp14:editId="25B55765">
            <wp:extent cx="5943600"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unts.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62390AC8" w14:textId="131CF39D" w:rsidR="001578E0" w:rsidRPr="00A00D51" w:rsidRDefault="001578E0" w:rsidP="004726A1">
      <w:pPr>
        <w:pStyle w:val="Caption"/>
      </w:pPr>
      <w:bookmarkStart w:id="109" w:name="_Toc291348658"/>
      <w:r w:rsidRPr="00A00D51">
        <w:t xml:space="preserve">Figure </w:t>
      </w:r>
      <w:r w:rsidR="009223FF">
        <w:fldChar w:fldCharType="begin"/>
      </w:r>
      <w:r w:rsidR="009223FF">
        <w:instrText xml:space="preserve"> SEQ Figure \* ARABIC </w:instrText>
      </w:r>
      <w:r w:rsidR="009223FF">
        <w:fldChar w:fldCharType="separate"/>
      </w:r>
      <w:r w:rsidR="005E321A">
        <w:rPr>
          <w:noProof/>
        </w:rPr>
        <w:t>53</w:t>
      </w:r>
      <w:r w:rsidR="009223FF">
        <w:rPr>
          <w:noProof/>
        </w:rPr>
        <w:fldChar w:fldCharType="end"/>
      </w:r>
      <w:r w:rsidR="003B290A" w:rsidRPr="00A00D51">
        <w:t xml:space="preserve"> - </w:t>
      </w:r>
      <w:r w:rsidRPr="00A00D51">
        <w:t>Student population detail popup window</w:t>
      </w:r>
      <w:bookmarkEnd w:id="109"/>
    </w:p>
    <w:p w14:paraId="415F88A7" w14:textId="77777777" w:rsidR="001578E0" w:rsidRPr="00A00D51" w:rsidRDefault="001578E0" w:rsidP="001578E0"/>
    <w:p w14:paraId="090A3B06" w14:textId="77777777" w:rsidR="001578E0" w:rsidRPr="00A00D51" w:rsidRDefault="001578E0" w:rsidP="00FE0697">
      <w:pPr>
        <w:pStyle w:val="Heading5"/>
      </w:pPr>
      <w:r w:rsidRPr="00A00D51">
        <w:t>Printing</w:t>
      </w:r>
    </w:p>
    <w:p w14:paraId="1FEB00A1" w14:textId="0DBD7A24" w:rsidR="001578E0" w:rsidRPr="00A00D51" w:rsidRDefault="001578E0" w:rsidP="00FE0697">
      <w:pPr>
        <w:pStyle w:val="BodyText"/>
      </w:pPr>
      <w:r w:rsidRPr="00A00D51">
        <w:t xml:space="preserve">The report as displayed can be printed directly </w:t>
      </w:r>
      <w:r w:rsidR="00C3302C" w:rsidRPr="00A00D51">
        <w:t xml:space="preserve">using </w:t>
      </w:r>
      <w:r w:rsidRPr="00A00D51">
        <w:t xml:space="preserve">the built-in browser print command </w:t>
      </w:r>
      <w:r w:rsidR="00C3302C" w:rsidRPr="00A00D51">
        <w:t>(Ctrl+</w:t>
      </w:r>
      <w:r w:rsidR="00FE0697">
        <w:t>P).</w:t>
      </w:r>
    </w:p>
    <w:p w14:paraId="1583D1A5" w14:textId="77777777" w:rsidR="001578E0" w:rsidRPr="00A00D51" w:rsidRDefault="001578E0" w:rsidP="00FE0697">
      <w:pPr>
        <w:pStyle w:val="Heading5"/>
      </w:pPr>
      <w:r w:rsidRPr="00A00D51">
        <w:t>Language Support</w:t>
      </w:r>
    </w:p>
    <w:p w14:paraId="2B958233" w14:textId="525DE3CB" w:rsidR="001578E0" w:rsidRPr="00A00D51" w:rsidRDefault="001578E0" w:rsidP="00FE0697">
      <w:pPr>
        <w:pStyle w:val="BodyText"/>
      </w:pPr>
      <w:r w:rsidRPr="00A00D51">
        <w:t xml:space="preserve">The textual content of the Reporting System is available for viewing and printing in English by default, </w:t>
      </w:r>
      <w:r w:rsidR="00037122" w:rsidRPr="00A00D51">
        <w:t xml:space="preserve">but </w:t>
      </w:r>
      <w:r w:rsidRPr="00A00D51">
        <w:t>users can select to view or print the content i</w:t>
      </w:r>
      <w:r w:rsidR="00FE0697">
        <w:t>n either Spanish or Vietnamese.</w:t>
      </w:r>
    </w:p>
    <w:p w14:paraId="21B0A14A" w14:textId="77777777" w:rsidR="001578E0" w:rsidRPr="00A00D51" w:rsidRDefault="001578E0" w:rsidP="00FE0697">
      <w:pPr>
        <w:pStyle w:val="Heading5"/>
      </w:pPr>
      <w:r w:rsidRPr="00A00D51">
        <w:t>Student Privacy</w:t>
      </w:r>
    </w:p>
    <w:p w14:paraId="102867A8" w14:textId="196752AC" w:rsidR="001578E0" w:rsidRPr="00A00D51" w:rsidRDefault="001578E0" w:rsidP="00FE0697">
      <w:pPr>
        <w:pStyle w:val="BodyText"/>
      </w:pPr>
      <w:r w:rsidRPr="00A00D51">
        <w:t xml:space="preserve">This report contains no </w:t>
      </w:r>
      <w:r w:rsidR="00037122" w:rsidRPr="00A00D51">
        <w:t>s</w:t>
      </w:r>
      <w:r w:rsidRPr="00A00D51">
        <w:t xml:space="preserve">tudent </w:t>
      </w:r>
      <w:r w:rsidR="00037122" w:rsidRPr="00A00D51">
        <w:t>personally identifiable information</w:t>
      </w:r>
      <w:r w:rsidRPr="00A00D51">
        <w:t xml:space="preserve"> (PII). However two rules </w:t>
      </w:r>
      <w:r w:rsidR="00E268B7" w:rsidRPr="00A00D51">
        <w:t>have been instituted</w:t>
      </w:r>
      <w:r w:rsidRPr="00A00D51">
        <w:t xml:space="preserve"> to protect student privacy on aggregate reports</w:t>
      </w:r>
      <w:r w:rsidR="00037122" w:rsidRPr="00A00D51">
        <w:t>:</w:t>
      </w:r>
    </w:p>
    <w:p w14:paraId="7453C6FB" w14:textId="4040E66E" w:rsidR="001578E0" w:rsidRPr="00A00D51" w:rsidRDefault="001578E0" w:rsidP="00FE0697">
      <w:pPr>
        <w:pStyle w:val="BodyText"/>
        <w:rPr>
          <w:rFonts w:eastAsia="Times New Roman" w:cs="Arial"/>
          <w:color w:val="222222"/>
          <w:shd w:val="clear" w:color="auto" w:fill="FFFFFF"/>
        </w:rPr>
      </w:pPr>
      <w:r w:rsidRPr="00A00D51">
        <w:rPr>
          <w:b/>
        </w:rPr>
        <w:t>Minimum Population Size</w:t>
      </w:r>
      <w:r w:rsidRPr="00A00D51">
        <w:t xml:space="preserve"> - States </w:t>
      </w:r>
      <w:r w:rsidR="00E268B7" w:rsidRPr="00A00D51">
        <w:t>can</w:t>
      </w:r>
      <w:r w:rsidRPr="00A00D51">
        <w:t xml:space="preserve"> configure a minimum population size for protecting privacy and if the number of students in an aggregate is lower than the minimum, users without PII authorization see </w:t>
      </w:r>
      <w:r w:rsidR="00037122" w:rsidRPr="00A00D51">
        <w:t xml:space="preserve">this </w:t>
      </w:r>
      <w:r w:rsidRPr="00A00D51">
        <w:t>message: “</w:t>
      </w:r>
      <w:r w:rsidRPr="00A00D51">
        <w:rPr>
          <w:rFonts w:eastAsia="Times New Roman" w:cs="Arial"/>
          <w:color w:val="222222"/>
          <w:shd w:val="clear" w:color="auto" w:fill="FFFFFF"/>
        </w:rPr>
        <w:t>Data suppressed to protect student privacy.” By default, the minimum number is set to 11.</w:t>
      </w:r>
    </w:p>
    <w:p w14:paraId="68372CEB" w14:textId="76817E7B" w:rsidR="001578E0" w:rsidRPr="00A00D51" w:rsidRDefault="001578E0" w:rsidP="00FE0697">
      <w:pPr>
        <w:pStyle w:val="BodyText"/>
        <w:rPr>
          <w:rFonts w:eastAsia="Times New Roman" w:cs="Times New Roman"/>
          <w:color w:val="auto"/>
        </w:rPr>
      </w:pPr>
      <w:r w:rsidRPr="00A00D51">
        <w:rPr>
          <w:b/>
        </w:rPr>
        <w:t>Low Performance</w:t>
      </w:r>
      <w:r w:rsidR="003B290A" w:rsidRPr="00A00D51">
        <w:rPr>
          <w:rFonts w:eastAsia="Times New Roman" w:cs="Arial"/>
          <w:b/>
          <w:color w:val="222222"/>
          <w:shd w:val="clear" w:color="auto" w:fill="FFFFFF"/>
        </w:rPr>
        <w:t xml:space="preserve"> - </w:t>
      </w:r>
      <w:r w:rsidRPr="00A00D51">
        <w:rPr>
          <w:rFonts w:eastAsia="Times New Roman" w:cs="Arial"/>
          <w:color w:val="222222"/>
          <w:shd w:val="clear" w:color="auto" w:fill="FFFFFF"/>
        </w:rPr>
        <w:t xml:space="preserve">If all students in an aggregate have scored in Level 1 or 2, then </w:t>
      </w:r>
      <w:r w:rsidRPr="00A00D51">
        <w:t xml:space="preserve">users without PII authorization see </w:t>
      </w:r>
      <w:r w:rsidR="00037122" w:rsidRPr="00A00D51">
        <w:t>this</w:t>
      </w:r>
      <w:r w:rsidRPr="00A00D51">
        <w:t xml:space="preserve"> message: “</w:t>
      </w:r>
      <w:r w:rsidRPr="00A00D51">
        <w:rPr>
          <w:rFonts w:eastAsia="Times New Roman" w:cs="Arial"/>
          <w:color w:val="222222"/>
          <w:shd w:val="clear" w:color="auto" w:fill="FFFFFF"/>
        </w:rPr>
        <w:t>Data suppressed to protect student privacy.”</w:t>
      </w:r>
    </w:p>
    <w:p w14:paraId="2DDBB022" w14:textId="77777777" w:rsidR="00FE0697" w:rsidRDefault="001578E0" w:rsidP="00FE0697">
      <w:pPr>
        <w:pStyle w:val="BodyText"/>
      </w:pPr>
      <w:r w:rsidRPr="00A00D51">
        <w:t xml:space="preserve">Authorization and permissions </w:t>
      </w:r>
      <w:r w:rsidR="00D01D1E" w:rsidRPr="00A00D51">
        <w:t xml:space="preserve">are </w:t>
      </w:r>
      <w:r w:rsidRPr="00A00D51">
        <w:t xml:space="preserve">set by each state and passed to the Reporting </w:t>
      </w:r>
      <w:r w:rsidR="00D01D1E" w:rsidRPr="00A00D51">
        <w:t>S</w:t>
      </w:r>
      <w:r w:rsidRPr="00A00D51">
        <w:t>ystem when a user logs in</w:t>
      </w:r>
      <w:r w:rsidR="00D2276D" w:rsidRPr="00A00D51">
        <w:t xml:space="preserve"> </w:t>
      </w:r>
      <w:r w:rsidRPr="00A00D51">
        <w:t>to the system.</w:t>
      </w:r>
      <w:bookmarkStart w:id="110" w:name="_Ref253703758"/>
      <w:bookmarkStart w:id="111" w:name="_Ref265221900"/>
    </w:p>
    <w:p w14:paraId="5DDAE83C" w14:textId="6000CD49" w:rsidR="00277C66" w:rsidRDefault="00277C66" w:rsidP="00FE0697">
      <w:pPr>
        <w:pStyle w:val="BodyText"/>
      </w:pPr>
      <w:r>
        <w:br w:type="page"/>
      </w:r>
    </w:p>
    <w:p w14:paraId="0CB96232" w14:textId="453A04E7" w:rsidR="000D573F" w:rsidRPr="00A00D51" w:rsidRDefault="000D573F" w:rsidP="00E6087D">
      <w:pPr>
        <w:pStyle w:val="Heading3"/>
      </w:pPr>
      <w:bookmarkStart w:id="112" w:name="_Toc291348467"/>
      <w:bookmarkStart w:id="113" w:name="_Ref303592928"/>
      <w:bookmarkStart w:id="114" w:name="_Toc436058866"/>
      <w:r w:rsidRPr="00A00D51">
        <w:lastRenderedPageBreak/>
        <w:t>Comparing Districts in a STATE</w:t>
      </w:r>
      <w:bookmarkEnd w:id="98"/>
      <w:bookmarkEnd w:id="110"/>
      <w:bookmarkEnd w:id="111"/>
      <w:bookmarkEnd w:id="112"/>
      <w:bookmarkEnd w:id="113"/>
      <w:bookmarkEnd w:id="114"/>
    </w:p>
    <w:p w14:paraId="49A90BB5" w14:textId="206B09EE" w:rsidR="009C69DC" w:rsidRPr="00A00D51" w:rsidRDefault="009C69DC" w:rsidP="004A2CAF">
      <w:pPr>
        <w:rPr>
          <w:b/>
        </w:rPr>
      </w:pPr>
    </w:p>
    <w:p w14:paraId="5352B9B9" w14:textId="65B0CEA3" w:rsidR="004A2CAF" w:rsidRPr="00A00D51" w:rsidRDefault="00D96D93" w:rsidP="00D96D93">
      <w:pPr>
        <w:autoSpaceDE w:val="0"/>
        <w:autoSpaceDN w:val="0"/>
        <w:adjustRightInd w:val="0"/>
      </w:pPr>
      <w:r w:rsidRPr="00A00D51">
        <w:t xml:space="preserve">This report provides a list of districts for a given </w:t>
      </w:r>
      <w:r w:rsidR="00D2276D" w:rsidRPr="00A00D51">
        <w:t>s</w:t>
      </w:r>
      <w:r w:rsidRPr="00A00D51">
        <w:t xml:space="preserve">tate </w:t>
      </w:r>
      <w:r w:rsidRPr="00A00D51">
        <w:rPr>
          <w:rFonts w:cs="FranklinGothic-Book"/>
        </w:rPr>
        <w:t>and compares the academic achievement of students in each district to the state as a whole and to other districts in the state</w:t>
      </w:r>
      <w:r w:rsidRPr="00A00D51">
        <w:t>. Multi-colored bars display the percentage of assessed students in each achievement level on the most recent summative assessment, and the total number of students assessed in each district and in the state as a whole.</w:t>
      </w:r>
      <w:r w:rsidR="00670948" w:rsidRPr="00670948">
        <w:rPr>
          <w:noProof/>
        </w:rPr>
        <w:t xml:space="preserve"> </w:t>
      </w:r>
      <w:r w:rsidR="006F7E56">
        <w:rPr>
          <w:noProof/>
        </w:rPr>
        <w:t>Interim assessment results are not aggregated</w:t>
      </w:r>
      <w:r w:rsidR="006F7E56">
        <w:t>.</w:t>
      </w:r>
    </w:p>
    <w:p w14:paraId="5D7B2202" w14:textId="77777777" w:rsidR="00D96D93" w:rsidRPr="00A00D51" w:rsidRDefault="00D96D93" w:rsidP="00D96D93">
      <w:pPr>
        <w:autoSpaceDE w:val="0"/>
        <w:autoSpaceDN w:val="0"/>
        <w:adjustRightInd w:val="0"/>
      </w:pPr>
    </w:p>
    <w:p w14:paraId="17486647" w14:textId="13187B38" w:rsidR="004A2CAF" w:rsidRPr="00A00D51" w:rsidRDefault="006D21CA" w:rsidP="00EB74EC">
      <w:pPr>
        <w:jc w:val="center"/>
      </w:pPr>
      <w:r w:rsidRPr="00A00D51">
        <w:rPr>
          <w:noProof/>
        </w:rPr>
        <mc:AlternateContent>
          <mc:Choice Requires="wpg">
            <w:drawing>
              <wp:anchor distT="0" distB="0" distL="114300" distR="114300" simplePos="0" relativeHeight="251915264" behindDoc="0" locked="0" layoutInCell="1" allowOverlap="1" wp14:anchorId="2475B3F6" wp14:editId="2A82B448">
                <wp:simplePos x="0" y="0"/>
                <wp:positionH relativeFrom="column">
                  <wp:posOffset>290195</wp:posOffset>
                </wp:positionH>
                <wp:positionV relativeFrom="paragraph">
                  <wp:posOffset>327025</wp:posOffset>
                </wp:positionV>
                <wp:extent cx="5767705" cy="2322830"/>
                <wp:effectExtent l="0" t="0" r="175895" b="140970"/>
                <wp:wrapNone/>
                <wp:docPr id="329" name="Group 329"/>
                <wp:cNvGraphicFramePr/>
                <a:graphic xmlns:a="http://schemas.openxmlformats.org/drawingml/2006/main">
                  <a:graphicData uri="http://schemas.microsoft.com/office/word/2010/wordprocessingGroup">
                    <wpg:wgp>
                      <wpg:cNvGrpSpPr/>
                      <wpg:grpSpPr>
                        <a:xfrm>
                          <a:off x="0" y="0"/>
                          <a:ext cx="5767705" cy="2322830"/>
                          <a:chOff x="-206828" y="66675"/>
                          <a:chExt cx="5768225" cy="2322830"/>
                        </a:xfrm>
                      </wpg:grpSpPr>
                      <wps:wsp>
                        <wps:cNvPr id="268" name="Elbow Connector 268"/>
                        <wps:cNvCnPr>
                          <a:stCxn id="328" idx="4"/>
                        </wps:cNvCnPr>
                        <wps:spPr>
                          <a:xfrm rot="16200000" flipH="1">
                            <a:off x="3752517" y="548875"/>
                            <a:ext cx="1903095" cy="1714664"/>
                          </a:xfrm>
                          <a:prstGeom prst="bentConnector3">
                            <a:avLst>
                              <a:gd name="adj1" fmla="val 50000"/>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324" name="Oval 324"/>
                        <wps:cNvSpPr>
                          <a:spLocks noChangeArrowheads="1"/>
                        </wps:cNvSpPr>
                        <wps:spPr bwMode="auto">
                          <a:xfrm>
                            <a:off x="733425" y="666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761E21F" w14:textId="77777777" w:rsidR="004A5F36" w:rsidRPr="005E55EB" w:rsidRDefault="004A5F36" w:rsidP="0073419C">
                              <w:pPr>
                                <w:jc w:val="center"/>
                                <w:rPr>
                                  <w:color w:val="FFFFFF" w:themeColor="background1"/>
                                  <w:sz w:val="18"/>
                                  <w:szCs w:val="18"/>
                                </w:rPr>
                              </w:pPr>
                              <w:r>
                                <w:rPr>
                                  <w:color w:val="FFFFFF" w:themeColor="background1"/>
                                  <w:sz w:val="18"/>
                                  <w:szCs w:val="18"/>
                                </w:rPr>
                                <w:t>1</w:t>
                              </w:r>
                            </w:p>
                          </w:txbxContent>
                        </wps:txbx>
                        <wps:bodyPr rot="0" vert="horz" wrap="square" lIns="0" tIns="0" rIns="0" bIns="0" anchor="ctr" anchorCtr="0" upright="1">
                          <a:noAutofit/>
                        </wps:bodyPr>
                      </wps:wsp>
                      <wps:wsp>
                        <wps:cNvPr id="260" name="Oval 260"/>
                        <wps:cNvSpPr>
                          <a:spLocks noChangeArrowheads="1"/>
                        </wps:cNvSpPr>
                        <wps:spPr bwMode="auto">
                          <a:xfrm>
                            <a:off x="-206828" y="235403"/>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12CA829" w14:textId="77777777" w:rsidR="004A5F36" w:rsidRPr="005E55EB" w:rsidRDefault="004A5F36" w:rsidP="0073419C">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wps:wsp>
                        <wps:cNvPr id="325" name="Oval 325"/>
                        <wps:cNvSpPr>
                          <a:spLocks noChangeArrowheads="1"/>
                        </wps:cNvSpPr>
                        <wps:spPr bwMode="auto">
                          <a:xfrm>
                            <a:off x="2360837" y="34036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6090184F" w14:textId="77777777" w:rsidR="004A5F36" w:rsidRPr="005E55EB" w:rsidRDefault="004A5F36" w:rsidP="0073419C">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wps:wsp>
                        <wps:cNvPr id="326" name="Oval 326"/>
                        <wps:cNvSpPr>
                          <a:spLocks noChangeArrowheads="1"/>
                        </wps:cNvSpPr>
                        <wps:spPr bwMode="auto">
                          <a:xfrm>
                            <a:off x="604158" y="402772"/>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BDFDC18" w14:textId="77777777" w:rsidR="004A5F36" w:rsidRPr="005E55EB" w:rsidRDefault="004A5F36" w:rsidP="0073419C">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wps:wsp>
                        <wps:cNvPr id="264" name="Oval 264"/>
                        <wps:cNvSpPr>
                          <a:spLocks noChangeArrowheads="1"/>
                        </wps:cNvSpPr>
                        <wps:spPr bwMode="auto">
                          <a:xfrm>
                            <a:off x="-206828" y="6381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B5FFAD5" w14:textId="77777777" w:rsidR="004A5F36" w:rsidRPr="005E55EB" w:rsidRDefault="004A5F36" w:rsidP="0073419C">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wps:wsp>
                        <wps:cNvPr id="265" name="Oval 265"/>
                        <wps:cNvSpPr>
                          <a:spLocks noChangeArrowheads="1"/>
                        </wps:cNvSpPr>
                        <wps:spPr bwMode="auto">
                          <a:xfrm>
                            <a:off x="-206828" y="9810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D3F6B24" w14:textId="77777777" w:rsidR="004A5F36" w:rsidRPr="005E55EB" w:rsidRDefault="004A5F36" w:rsidP="0073419C">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wps:wsp>
                        <wps:cNvPr id="266" name="Oval 266"/>
                        <wps:cNvSpPr>
                          <a:spLocks noChangeArrowheads="1"/>
                        </wps:cNvSpPr>
                        <wps:spPr bwMode="auto">
                          <a:xfrm>
                            <a:off x="1819275" y="93345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202A6BC" w14:textId="77777777" w:rsidR="004A5F36" w:rsidRPr="005E55EB" w:rsidRDefault="004A5F36" w:rsidP="0073419C">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wps:wsp>
                        <wps:cNvPr id="267" name="Elbow Connector 267"/>
                        <wps:cNvCnPr/>
                        <wps:spPr>
                          <a:xfrm rot="16200000" flipH="1" flipV="1">
                            <a:off x="-284480" y="468630"/>
                            <a:ext cx="2262505" cy="1579245"/>
                          </a:xfrm>
                          <a:prstGeom prst="bentConnector3">
                            <a:avLst>
                              <a:gd name="adj1" fmla="val 95246"/>
                            </a:avLst>
                          </a:prstGeom>
                          <a:ln>
                            <a:solidFill>
                              <a:srgbClr val="42AF48"/>
                            </a:solidFill>
                            <a:tailEnd type="oval" w="lg" len="lg"/>
                          </a:ln>
                          <a:effectLst>
                            <a:outerShdw blurRad="254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327" name="Oval 327"/>
                        <wps:cNvSpPr>
                          <a:spLocks noChangeArrowheads="1"/>
                        </wps:cNvSpPr>
                        <wps:spPr bwMode="auto">
                          <a:xfrm>
                            <a:off x="1529444" y="66675"/>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388087D" w14:textId="77777777" w:rsidR="004A5F36" w:rsidRPr="005E55EB" w:rsidRDefault="004A5F36" w:rsidP="0073419C">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wps:wsp>
                        <wps:cNvPr id="328" name="Oval 328"/>
                        <wps:cNvSpPr>
                          <a:spLocks noChangeArrowheads="1"/>
                        </wps:cNvSpPr>
                        <wps:spPr bwMode="auto">
                          <a:xfrm>
                            <a:off x="3732431" y="22606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11FF0AF1" w14:textId="77777777" w:rsidR="004A5F36" w:rsidRPr="005E55EB" w:rsidRDefault="004A5F36" w:rsidP="0073419C">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75B3F6" id="Group 329" o:spid="_x0000_s1182" style="position:absolute;left:0;text-align:left;margin-left:22.85pt;margin-top:25.75pt;width:454.15pt;height:182.9pt;z-index:251915264;mso-position-horizontal-relative:text;mso-position-vertical-relative:text;mso-width-relative:margin;mso-height-relative:margin" coordorigin="-2068,666" coordsize="57682,2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">
                <v:shape id="Elbow Connector 268" o:spid="_x0000_s1183" type="#_x0000_t34" style="position:absolute;left:37524;top:5489;width:19031;height:1714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MmlMIAAADcAAAADwAAAGRycy9kb3ducmV2LnhtbERPz2vCMBS+D/wfwhO8DE31UEY1igjK&#10;DrLNWgRvj+bZFpuXkmRt998vh8GOH9/vzW40rejJ+cayguUiAUFcWt1wpaC4HudvIHxA1thaJgU/&#10;5GG3nbxsMNN24Av1eahEDGGfoYI6hC6T0pc1GfQL2xFH7mGdwRChq6R2OMRw08pVkqTSYMOxocaO&#10;DjWVz/zbKDDF5eZOj68hvX98co598no+FkrNpuN+DSLQGP7Ff+53rWCVxrXxTDw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MmlMIAAADcAAAADwAAAAAAAAAAAAAA&#10;AAChAgAAZHJzL2Rvd25yZXYueG1sUEsFBgAAAAAEAAQA+QAAAJADAAAAAA==&#10;" strokecolor="#42af48" strokeweight="2pt">
                  <v:stroke endarrow="oval" endarrowwidth="wide" endarrowlength="long"/>
                  <v:shadow on="t" color="black" opacity="24903f" origin=",.5" offset="0,.55556mm"/>
                </v:shape>
                <v:oval id="Oval 324" o:spid="_x0000_s1184" style="position:absolute;left:7334;top:66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Um8IA&#10;AADcAAAADwAAAGRycy9kb3ducmV2LnhtbESP3YrCMBCF74V9hzDC3mlqV0SqUVRQ9k78eYChGZNi&#10;M+k2Wdt9+40geHk4c74zZ7nuXS0e1IbKs4LJOANBXHpdsVFwvexHcxAhImusPZOCPwqwXn0Mllho&#10;3/GJHudoRIJwKFCBjbEppAylJYdh7Bvi5N186zAm2RqpW+wS3NUyz7KZdFhxarDY0M5SeT//uvTG&#10;JZ/cjtlezgibzvbmsDU/B6U+h/1mASJSH9/Hr/S3VvCVT+E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8xSbwgAAANwAAAAPAAAAAAAAAAAAAAAAAJgCAABkcnMvZG93&#10;bnJldi54bWxQSwUGAAAAAAQABAD1AAAAhwMAAAAA&#10;" fillcolor="#43b02a" stroked="f">
                  <v:shadow on="t" opacity="22936f" origin=",.5" offset="0,.63889mm"/>
                  <v:textbox inset="0,0,0,0">
                    <w:txbxContent>
                      <w:p w14:paraId="5761E21F" w14:textId="77777777" w:rsidR="004A5F36" w:rsidRPr="005E55EB" w:rsidRDefault="004A5F36" w:rsidP="0073419C">
                        <w:pPr>
                          <w:jc w:val="center"/>
                          <w:rPr>
                            <w:color w:val="FFFFFF" w:themeColor="background1"/>
                            <w:sz w:val="18"/>
                            <w:szCs w:val="18"/>
                          </w:rPr>
                        </w:pPr>
                        <w:r>
                          <w:rPr>
                            <w:color w:val="FFFFFF" w:themeColor="background1"/>
                            <w:sz w:val="18"/>
                            <w:szCs w:val="18"/>
                          </w:rPr>
                          <w:t>1</w:t>
                        </w:r>
                      </w:p>
                    </w:txbxContent>
                  </v:textbox>
                </v:oval>
                <v:oval id="Oval 260" o:spid="_x0000_s1185" style="position:absolute;left:-2068;top:2354;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kxcIA&#10;AADcAAAADwAAAGRycy9kb3ducmV2LnhtbESPTWvDMAyG74X9B6PBbq3THEJJ65Zt0NLb6McPELFq&#10;h8VyFntN+u+nw6BH8ep99Gizm0Kn7jSkNrKB5aIARdxE27IzcL3s5ytQKSNb7CKTgQcl2G1fZhus&#10;bRz5RPdzdkognGo04HPua61T4ylgWsSeWLJbHAJmGQen7YCjwEOny6KodMCW5YLHnj49Nd/n3yAa&#10;l3J5+yr2uiLsRz+5w4f7ORjz9jq9r0FlmvJz+b99tAbKSvTlGSGA3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Q6TFwgAAANwAAAAPAAAAAAAAAAAAAAAAAJgCAABkcnMvZG93&#10;bnJldi54bWxQSwUGAAAAAAQABAD1AAAAhwMAAAAA&#10;" fillcolor="#43b02a" stroked="f">
                  <v:shadow on="t" opacity="22936f" origin=",.5" offset="0,.63889mm"/>
                  <v:textbox inset="0,0,0,0">
                    <w:txbxContent>
                      <w:p w14:paraId="612CA829" w14:textId="77777777" w:rsidR="004A5F36" w:rsidRPr="005E55EB" w:rsidRDefault="004A5F36" w:rsidP="0073419C">
                        <w:pPr>
                          <w:jc w:val="center"/>
                          <w:rPr>
                            <w:color w:val="FFFFFF" w:themeColor="background1"/>
                            <w:sz w:val="18"/>
                            <w:szCs w:val="18"/>
                          </w:rPr>
                        </w:pPr>
                        <w:r>
                          <w:rPr>
                            <w:color w:val="FFFFFF" w:themeColor="background1"/>
                            <w:sz w:val="18"/>
                            <w:szCs w:val="18"/>
                          </w:rPr>
                          <w:t>3</w:t>
                        </w:r>
                      </w:p>
                    </w:txbxContent>
                  </v:textbox>
                </v:oval>
                <v:oval id="Oval 325" o:spid="_x0000_s1186" style="position:absolute;left:23608;top:3403;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AMIA&#10;AADcAAAADwAAAGRycy9kb3ducmV2LnhtbESP3YrCMBCF74V9hzDC3mlqF0WqUVRQ9k78eYChGZNi&#10;M+k2Wdt9+40geHk4c74zZ7nuXS0e1IbKs4LJOANBXHpdsVFwvexHcxAhImusPZOCPwqwXn0Mllho&#10;3/GJHudoRIJwKFCBjbEppAylJYdh7Bvi5N186zAm2RqpW+wS3NUyz7KZdFhxarDY0M5SeT//uvTG&#10;JZ/cjtlezgibzvbmsDU/B6U+h/1mASJSH9/Hr/S3VvCVT+E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v7EAwgAAANwAAAAPAAAAAAAAAAAAAAAAAJgCAABkcnMvZG93&#10;bnJldi54bWxQSwUGAAAAAAQABAD1AAAAhwMAAAAA&#10;" fillcolor="#43b02a" stroked="f">
                  <v:shadow on="t" opacity="22936f" origin=",.5" offset="0,.63889mm"/>
                  <v:textbox inset="0,0,0,0">
                    <w:txbxContent>
                      <w:p w14:paraId="6090184F" w14:textId="77777777" w:rsidR="004A5F36" w:rsidRPr="005E55EB" w:rsidRDefault="004A5F36" w:rsidP="0073419C">
                        <w:pPr>
                          <w:jc w:val="center"/>
                          <w:rPr>
                            <w:color w:val="FFFFFF" w:themeColor="background1"/>
                            <w:sz w:val="18"/>
                            <w:szCs w:val="18"/>
                          </w:rPr>
                        </w:pPr>
                        <w:r>
                          <w:rPr>
                            <w:color w:val="FFFFFF" w:themeColor="background1"/>
                            <w:sz w:val="18"/>
                            <w:szCs w:val="18"/>
                          </w:rPr>
                          <w:t>5</w:t>
                        </w:r>
                      </w:p>
                    </w:txbxContent>
                  </v:textbox>
                </v:oval>
                <v:oval id="Oval 326" o:spid="_x0000_s1187" style="position:absolute;left:6041;top:4027;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vd8EA&#10;AADcAAAADwAAAGRycy9kb3ducmV2LnhtbESPUYvCMBCE3wX/Q1jh3jS1QpFqFBUU345Tf8DSrEmx&#10;2dQmZ3v//nJw4OMwO9/srLeDa8SLulB7VjCfZSCIK69rNgpu1+N0CSJEZI2NZ1LwQwG2m/FojaX2&#10;PX/R6xKNSBAOJSqwMballKGy5DDMfEucvLvvHMYkOyN1h32Cu0bmWVZIhzWnBostHSxVj8u3S29c&#10;8/n9MzvKgrDt7WBOe/M8KfUxGXYrEJGG+D7+T5+1gkVewN+YR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tL3fBAAAA3AAAAA8AAAAAAAAAAAAAAAAAmAIAAGRycy9kb3du&#10;cmV2LnhtbFBLBQYAAAAABAAEAPUAAACGAwAAAAA=&#10;" fillcolor="#43b02a" stroked="f">
                  <v:shadow on="t" opacity="22936f" origin=",.5" offset="0,.63889mm"/>
                  <v:textbox inset="0,0,0,0">
                    <w:txbxContent>
                      <w:p w14:paraId="3BDFDC18" w14:textId="77777777" w:rsidR="004A5F36" w:rsidRPr="005E55EB" w:rsidRDefault="004A5F36" w:rsidP="0073419C">
                        <w:pPr>
                          <w:jc w:val="center"/>
                          <w:rPr>
                            <w:color w:val="FFFFFF" w:themeColor="background1"/>
                            <w:sz w:val="18"/>
                            <w:szCs w:val="18"/>
                          </w:rPr>
                        </w:pPr>
                        <w:r>
                          <w:rPr>
                            <w:color w:val="FFFFFF" w:themeColor="background1"/>
                            <w:sz w:val="18"/>
                            <w:szCs w:val="18"/>
                          </w:rPr>
                          <w:t>6</w:t>
                        </w:r>
                      </w:p>
                    </w:txbxContent>
                  </v:textbox>
                </v:oval>
                <v:oval id="Oval 264" o:spid="_x0000_s1188" style="position:absolute;left:-2068;top:6381;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ixsEA&#10;AADcAAAADwAAAGRycy9kb3ducmV2LnhtbESPUYvCMBCE3wX/Q1jh3jS1SJFqFBUU345Tf8DSrEmx&#10;2dQmZ3v//nJw4OMwO9/srLeDa8SLulB7VjCfZSCIK69rNgpu1+N0CSJEZI2NZ1LwQwG2m/FojaX2&#10;PX/R6xKNSBAOJSqwMballKGy5DDMfEucvLvvHMYkOyN1h32Cu0bmWVZIhzWnBostHSxVj8u3S29c&#10;8/n9MzvKgrDt7WBOe/M8KfUxGXYrEJGG+D7+T5+1grxYwN+YR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4osbBAAAA3AAAAA8AAAAAAAAAAAAAAAAAmAIAAGRycy9kb3du&#10;cmV2LnhtbFBLBQYAAAAABAAEAPUAAACGAwAAAAA=&#10;" fillcolor="#43b02a" stroked="f">
                  <v:shadow on="t" opacity="22936f" origin=",.5" offset="0,.63889mm"/>
                  <v:textbox inset="0,0,0,0">
                    <w:txbxContent>
                      <w:p w14:paraId="4B5FFAD5" w14:textId="77777777" w:rsidR="004A5F36" w:rsidRPr="005E55EB" w:rsidRDefault="004A5F36" w:rsidP="0073419C">
                        <w:pPr>
                          <w:jc w:val="center"/>
                          <w:rPr>
                            <w:color w:val="FFFFFF" w:themeColor="background1"/>
                            <w:sz w:val="18"/>
                            <w:szCs w:val="18"/>
                          </w:rPr>
                        </w:pPr>
                        <w:r>
                          <w:rPr>
                            <w:color w:val="FFFFFF" w:themeColor="background1"/>
                            <w:sz w:val="18"/>
                            <w:szCs w:val="18"/>
                          </w:rPr>
                          <w:t>7</w:t>
                        </w:r>
                      </w:p>
                    </w:txbxContent>
                  </v:textbox>
                </v:oval>
                <v:oval id="Oval 265" o:spid="_x0000_s1189" style="position:absolute;left:-2068;top:9810;width:228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HXcEA&#10;AADcAAAADwAAAGRycy9kb3ducmV2LnhtbESPUYvCMBCE3wX/Q1jh3jS1YJFqFBUU345Tf8DSrEmx&#10;2dQmZ3v//nJw4OMwO9/srLeDa8SLulB7VjCfZSCIK69rNgpu1+N0CSJEZI2NZ1LwQwG2m/FojaX2&#10;PX/R6xKNSBAOJSqwMballKGy5DDMfEucvLvvHMYkOyN1h32Cu0bmWVZIhzWnBostHSxVj8u3S29c&#10;8/n9MzvKgrDt7WBOe/M8KfUxGXYrEJGG+D7+T5+1grxYwN+YR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0B13BAAAA3AAAAA8AAAAAAAAAAAAAAAAAmAIAAGRycy9kb3du&#10;cmV2LnhtbFBLBQYAAAAABAAEAPUAAACGAwAAAAA=&#10;" fillcolor="#43b02a" stroked="f">
                  <v:shadow on="t" opacity="22936f" origin=",.5" offset="0,.63889mm"/>
                  <v:textbox inset="0,0,0,0">
                    <w:txbxContent>
                      <w:p w14:paraId="2D3F6B24" w14:textId="77777777" w:rsidR="004A5F36" w:rsidRPr="005E55EB" w:rsidRDefault="004A5F36" w:rsidP="0073419C">
                        <w:pPr>
                          <w:jc w:val="center"/>
                          <w:rPr>
                            <w:color w:val="FFFFFF" w:themeColor="background1"/>
                            <w:sz w:val="18"/>
                            <w:szCs w:val="18"/>
                          </w:rPr>
                        </w:pPr>
                        <w:r>
                          <w:rPr>
                            <w:color w:val="FFFFFF" w:themeColor="background1"/>
                            <w:sz w:val="18"/>
                            <w:szCs w:val="18"/>
                          </w:rPr>
                          <w:t>8</w:t>
                        </w:r>
                      </w:p>
                    </w:txbxContent>
                  </v:textbox>
                </v:oval>
                <v:oval id="Oval 266" o:spid="_x0000_s1190" style="position:absolute;left:18192;top:933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ZKsIA&#10;AADcAAAADwAAAGRycy9kb3ducmV2LnhtbESPwWrDMBBE74X+g9hCb7UcH0xxrIQkkNBbqd0PWKy1&#10;ZGKtHEuN3b+vCoUeh9l5s1PvVzeKO81h8Kxgk+UgiDuvBzYKPtvzyyuIEJE1jp5JwTcF2O8eH2qs&#10;tF/4g+5NNCJBOFSowMY4VVKGzpLDkPmJOHm9nx3GJGcj9YxLgrtRFnleSocDpwaLE50sddfmy6U3&#10;2mLTv+dnWRJOi13N5WhuF6Wen9bDFkSkNf4f/6XftIKiLOF3TCK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5pkqwgAAANwAAAAPAAAAAAAAAAAAAAAAAJgCAABkcnMvZG93&#10;bnJldi54bWxQSwUGAAAAAAQABAD1AAAAhwMAAAAA&#10;" fillcolor="#43b02a" stroked="f">
                  <v:shadow on="t" opacity="22936f" origin=",.5" offset="0,.63889mm"/>
                  <v:textbox inset="0,0,0,0">
                    <w:txbxContent>
                      <w:p w14:paraId="5202A6BC" w14:textId="77777777" w:rsidR="004A5F36" w:rsidRPr="005E55EB" w:rsidRDefault="004A5F36" w:rsidP="0073419C">
                        <w:pPr>
                          <w:jc w:val="center"/>
                          <w:rPr>
                            <w:color w:val="FFFFFF" w:themeColor="background1"/>
                            <w:sz w:val="18"/>
                            <w:szCs w:val="18"/>
                          </w:rPr>
                        </w:pPr>
                        <w:r>
                          <w:rPr>
                            <w:color w:val="FFFFFF" w:themeColor="background1"/>
                            <w:sz w:val="18"/>
                            <w:szCs w:val="18"/>
                          </w:rPr>
                          <w:t>9</w:t>
                        </w:r>
                      </w:p>
                    </w:txbxContent>
                  </v:textbox>
                </v:oval>
                <v:shape id="Elbow Connector 267" o:spid="_x0000_s1191" type="#_x0000_t34" style="position:absolute;left:-2846;top:4687;width:22625;height:1579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3ltsUAAADcAAAADwAAAGRycy9kb3ducmV2LnhtbESPQWsCMRSE74X+h/AKvdWkHtayGkVa&#10;hFLoodsW8fbYPDerm5ewiev23zeC4HGYmW+YxWp0nRioj61nDc8TBYK49qblRsPP9+bpBURMyAY7&#10;z6ThjyKslvd3CyyNP/MXDVVqRIZwLFGDTSmUUsbaksM48YE4e3vfO0xZ9o00PZ4z3HVyqlQhHbac&#10;FywGerVUH6uT01ANvN3/nj7eVPGpom03u0NogtaPD+N6DiLRmG7ha/vdaJgWM7icyU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03ltsUAAADcAAAADwAAAAAAAAAA&#10;AAAAAAChAgAAZHJzL2Rvd25yZXYueG1sUEsFBgAAAAAEAAQA+QAAAJMDAAAAAA==&#10;" adj="20573" strokecolor="#42af48" strokeweight="2pt">
                  <v:stroke endarrow="oval" endarrowwidth="wide" endarrowlength="long"/>
                  <v:shadow on="t" color="black" opacity="24903f" origin=",.5" offset="0,.55556mm"/>
                </v:shape>
                <v:oval id="Oval 327" o:spid="_x0000_s1192" style="position:absolute;left:15294;top:666;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K7MIA&#10;AADcAAAADwAAAGRycy9kb3ducmV2LnhtbESP3YrCMBCF74V9hzDC3mlqF1SqUVRQ9k78eYChGZNi&#10;M+k2Wdt9+40geHk4c74zZ7nuXS0e1IbKs4LJOANBXHpdsVFwvexHcxAhImusPZOCPwqwXn0Mllho&#10;3/GJHudoRIJwKFCBjbEppAylJYdh7Bvi5N186zAm2RqpW+wS3NUyz7KpdFhxarDY0M5SeT//uvTG&#10;JZ/cjtleTgmbzvbmsDU/B6U+h/1mASJSH9/Hr/S3VvCVz+A5JhF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YrswgAAANwAAAAPAAAAAAAAAAAAAAAAAJgCAABkcnMvZG93&#10;bnJldi54bWxQSwUGAAAAAAQABAD1AAAAhwMAAAAA&#10;" fillcolor="#43b02a" stroked="f">
                  <v:shadow on="t" opacity="22936f" origin=",.5" offset="0,.63889mm"/>
                  <v:textbox inset="0,0,0,0">
                    <w:txbxContent>
                      <w:p w14:paraId="4388087D" w14:textId="77777777" w:rsidR="004A5F36" w:rsidRPr="005E55EB" w:rsidRDefault="004A5F36" w:rsidP="0073419C">
                        <w:pPr>
                          <w:jc w:val="center"/>
                          <w:rPr>
                            <w:color w:val="FFFFFF" w:themeColor="background1"/>
                            <w:sz w:val="18"/>
                            <w:szCs w:val="18"/>
                          </w:rPr>
                        </w:pPr>
                        <w:r>
                          <w:rPr>
                            <w:color w:val="FFFFFF" w:themeColor="background1"/>
                            <w:sz w:val="18"/>
                            <w:szCs w:val="18"/>
                          </w:rPr>
                          <w:t>2</w:t>
                        </w:r>
                      </w:p>
                    </w:txbxContent>
                  </v:textbox>
                </v:oval>
                <v:oval id="Oval 328" o:spid="_x0000_s1193" style="position:absolute;left:37324;top:226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4ensIA&#10;AADcAAAADwAAAGRycy9kb3ducmV2LnhtbESP3WrDMAxG7wd7B6PB7lanGZSS1i3doGV3pT8PIGLV&#10;Do3lLPaa7O2ri0Ivxafv6Gi5HkOrbtSnJrKB6aQARVxH27AzcD5tP+agUka22EYmA/+UYL16fVli&#10;ZePAB7ods1MC4VShAZ9zV2mdak8B0yR2xJJdYh8wy9g7bXscBB5aXRbFTAdsWC547OjbU309/gXR&#10;OJXTy77Y6hlhN/jR7b7c786Y97dxswCVaczP5Uf7xxr4LMVWnhEC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vh6ewgAAANwAAAAPAAAAAAAAAAAAAAAAAJgCAABkcnMvZG93&#10;bnJldi54bWxQSwUGAAAAAAQABAD1AAAAhwMAAAAA&#10;" fillcolor="#43b02a" stroked="f">
                  <v:shadow on="t" opacity="22936f" origin=",.5" offset="0,.63889mm"/>
                  <v:textbox inset="0,0,0,0">
                    <w:txbxContent>
                      <w:p w14:paraId="11FF0AF1" w14:textId="77777777" w:rsidR="004A5F36" w:rsidRPr="005E55EB" w:rsidRDefault="004A5F36" w:rsidP="0073419C">
                        <w:pPr>
                          <w:jc w:val="center"/>
                          <w:rPr>
                            <w:color w:val="FFFFFF" w:themeColor="background1"/>
                            <w:sz w:val="18"/>
                            <w:szCs w:val="18"/>
                          </w:rPr>
                        </w:pPr>
                        <w:r>
                          <w:rPr>
                            <w:color w:val="FFFFFF" w:themeColor="background1"/>
                            <w:sz w:val="18"/>
                            <w:szCs w:val="18"/>
                          </w:rPr>
                          <w:t>4</w:t>
                        </w:r>
                      </w:p>
                    </w:txbxContent>
                  </v:textbox>
                </v:oval>
              </v:group>
            </w:pict>
          </mc:Fallback>
        </mc:AlternateContent>
      </w:r>
      <w:r>
        <w:rPr>
          <w:noProof/>
        </w:rPr>
        <w:drawing>
          <wp:anchor distT="0" distB="0" distL="114300" distR="114300" simplePos="0" relativeHeight="251914240" behindDoc="0" locked="0" layoutInCell="1" allowOverlap="1" wp14:anchorId="3581AD9A" wp14:editId="2D3BC15A">
            <wp:simplePos x="0" y="0"/>
            <wp:positionH relativeFrom="column">
              <wp:posOffset>4604173</wp:posOffset>
            </wp:positionH>
            <wp:positionV relativeFrom="paragraph">
              <wp:posOffset>2649855</wp:posOffset>
            </wp:positionV>
            <wp:extent cx="1780331" cy="125475"/>
            <wp:effectExtent l="0" t="0" r="0" b="1905"/>
            <wp:wrapNone/>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80331" cy="12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70948">
        <w:rPr>
          <w:noProof/>
        </w:rPr>
        <w:drawing>
          <wp:anchor distT="0" distB="0" distL="114300" distR="114300" simplePos="0" relativeHeight="251885568" behindDoc="0" locked="0" layoutInCell="1" allowOverlap="1" wp14:anchorId="1949CD65" wp14:editId="78DBFCB1">
            <wp:simplePos x="0" y="0"/>
            <wp:positionH relativeFrom="column">
              <wp:posOffset>2457550</wp:posOffset>
            </wp:positionH>
            <wp:positionV relativeFrom="paragraph">
              <wp:posOffset>514985</wp:posOffset>
            </wp:positionV>
            <wp:extent cx="1996336" cy="137160"/>
            <wp:effectExtent l="0" t="0" r="10795" b="0"/>
            <wp:wrapNone/>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96336" cy="13716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22D6C493" wp14:editId="397FE04B">
            <wp:extent cx="5943600" cy="4431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e32.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155656FB" w14:textId="58BA857B" w:rsidR="004A2CAF" w:rsidRPr="00A00D51" w:rsidRDefault="000D573F" w:rsidP="004726A1">
      <w:pPr>
        <w:pStyle w:val="Caption"/>
      </w:pPr>
      <w:bookmarkStart w:id="115" w:name="_Toc291348659"/>
      <w:r w:rsidRPr="00A00D51">
        <w:t xml:space="preserve">Figure </w:t>
      </w:r>
      <w:r w:rsidR="009223FF">
        <w:fldChar w:fldCharType="begin"/>
      </w:r>
      <w:r w:rsidR="009223FF">
        <w:instrText xml:space="preserve"> SEQ Figure \* ARABIC </w:instrText>
      </w:r>
      <w:r w:rsidR="009223FF">
        <w:fldChar w:fldCharType="separate"/>
      </w:r>
      <w:r w:rsidR="005E321A">
        <w:rPr>
          <w:noProof/>
        </w:rPr>
        <w:t>54</w:t>
      </w:r>
      <w:r w:rsidR="009223FF">
        <w:rPr>
          <w:noProof/>
        </w:rPr>
        <w:fldChar w:fldCharType="end"/>
      </w:r>
      <w:r w:rsidR="003B290A" w:rsidRPr="00A00D51">
        <w:t xml:space="preserve"> - </w:t>
      </w:r>
      <w:r w:rsidRPr="00A00D51">
        <w:t>Comparing Districts in a STATE</w:t>
      </w:r>
      <w:bookmarkEnd w:id="115"/>
    </w:p>
    <w:p w14:paraId="3D1AAA61" w14:textId="77777777" w:rsidR="006C44B4" w:rsidRPr="00A00D51" w:rsidRDefault="006C44B4">
      <w:pPr>
        <w:rPr>
          <w:rFonts w:eastAsiaTheme="majorEastAsia" w:cstheme="majorBidi"/>
          <w:b/>
          <w:bCs/>
          <w:i/>
          <w:iCs/>
          <w:color w:val="00A4CC"/>
          <w:sz w:val="24"/>
        </w:rPr>
      </w:pPr>
      <w:r w:rsidRPr="00A00D51">
        <w:br w:type="page"/>
      </w:r>
    </w:p>
    <w:p w14:paraId="0C7476C0" w14:textId="27A697CF" w:rsidR="006C44B4" w:rsidRPr="00A00D51" w:rsidRDefault="006C44B4" w:rsidP="004D609F">
      <w:pPr>
        <w:pStyle w:val="Heading4"/>
      </w:pPr>
      <w:r w:rsidRPr="00A00D51">
        <w:lastRenderedPageBreak/>
        <w:t>Report Features</w:t>
      </w:r>
    </w:p>
    <w:p w14:paraId="49F138FA" w14:textId="77777777" w:rsidR="006C44B4" w:rsidRPr="00A00D51" w:rsidRDefault="006C44B4" w:rsidP="006C44B4"/>
    <w:tbl>
      <w:tblPr>
        <w:tblStyle w:val="annotationstable"/>
        <w:tblW w:w="5000" w:type="pct"/>
        <w:tblLook w:val="04A0" w:firstRow="1" w:lastRow="0" w:firstColumn="1" w:lastColumn="0" w:noHBand="0" w:noVBand="1"/>
      </w:tblPr>
      <w:tblGrid>
        <w:gridCol w:w="801"/>
        <w:gridCol w:w="10229"/>
      </w:tblGrid>
      <w:tr w:rsidR="00D96D93" w:rsidRPr="00A00D51" w14:paraId="5841DD3B" w14:textId="77777777" w:rsidTr="00531F5D">
        <w:trPr>
          <w:trHeight w:val="700"/>
        </w:trPr>
        <w:tc>
          <w:tcPr>
            <w:tcW w:w="363" w:type="pct"/>
          </w:tcPr>
          <w:p w14:paraId="3818D9AD" w14:textId="25998492"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63F35544" wp14:editId="3CF88881">
                      <wp:extent cx="228600" cy="228600"/>
                      <wp:effectExtent l="0" t="0" r="0" b="28575"/>
                      <wp:docPr id="31"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91B0C84" w14:textId="77777777" w:rsidR="004A5F36" w:rsidRPr="005E55EB" w:rsidRDefault="004A5F36" w:rsidP="00D96D93">
                                  <w:pPr>
                                    <w:jc w:val="center"/>
                                    <w:rPr>
                                      <w:color w:val="FFFFFF" w:themeColor="background1"/>
                                      <w:sz w:val="18"/>
                                      <w:szCs w:val="18"/>
                                    </w:rPr>
                                  </w:pPr>
                                  <w:r w:rsidRPr="005E55EB">
                                    <w:rPr>
                                      <w:color w:val="FFFFFF" w:themeColor="background1"/>
                                      <w:sz w:val="18"/>
                                      <w:szCs w:val="18"/>
                                    </w:rPr>
                                    <w:t>1</w:t>
                                  </w:r>
                                </w:p>
                              </w:txbxContent>
                            </wps:txbx>
                            <wps:bodyPr rot="0" vert="horz" wrap="square" lIns="0" tIns="0" rIns="0" bIns="0" anchor="ctr" anchorCtr="0" upright="1">
                              <a:noAutofit/>
                            </wps:bodyPr>
                          </wps:wsp>
                        </a:graphicData>
                      </a:graphic>
                    </wp:inline>
                  </w:drawing>
                </mc:Choice>
                <mc:Fallback>
                  <w:pict>
                    <v:oval w14:anchorId="63F35544" id="Oval 237" o:spid="_x0000_s1194"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fQ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ATiXfQ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091B0C84" w14:textId="77777777" w:rsidR="004A5F36" w:rsidRPr="005E55EB" w:rsidRDefault="004A5F36" w:rsidP="00D96D93">
                            <w:pPr>
                              <w:jc w:val="center"/>
                              <w:rPr>
                                <w:color w:val="FFFFFF" w:themeColor="background1"/>
                                <w:sz w:val="18"/>
                                <w:szCs w:val="18"/>
                              </w:rPr>
                            </w:pPr>
                            <w:r w:rsidRPr="005E55EB">
                              <w:rPr>
                                <w:color w:val="FFFFFF" w:themeColor="background1"/>
                                <w:sz w:val="18"/>
                                <w:szCs w:val="18"/>
                              </w:rPr>
                              <w:t>1</w:t>
                            </w:r>
                          </w:p>
                        </w:txbxContent>
                      </v:textbox>
                      <w10:anchorlock/>
                    </v:oval>
                  </w:pict>
                </mc:Fallback>
              </mc:AlternateContent>
            </w:r>
          </w:p>
        </w:tc>
        <w:tc>
          <w:tcPr>
            <w:tcW w:w="4637" w:type="pct"/>
            <w:hideMark/>
          </w:tcPr>
          <w:p w14:paraId="6312833E" w14:textId="5D4C81D3" w:rsidR="00D96D93" w:rsidRPr="00A00D51" w:rsidRDefault="00D96D93" w:rsidP="00531F5D">
            <w:pPr>
              <w:pStyle w:val="BodyText"/>
              <w:rPr>
                <w:b/>
                <w:bCs/>
              </w:rPr>
            </w:pPr>
            <w:r w:rsidRPr="00A00D51">
              <w:rPr>
                <w:b/>
                <w:bCs/>
              </w:rPr>
              <w:t>Report Information</w:t>
            </w:r>
            <w:r w:rsidRPr="00A00D51">
              <w:t xml:space="preserve">: Detailed report information regarding the report’s purpose and its prospective uses is accessible by </w:t>
            </w:r>
            <w:r w:rsidR="00AF4DC9" w:rsidRPr="00A00D51">
              <w:t>pausing on</w:t>
            </w:r>
            <w:r w:rsidRPr="00A00D51">
              <w:t xml:space="preserve"> or clicking the “i” information icon next to the report’s title.</w:t>
            </w:r>
          </w:p>
        </w:tc>
      </w:tr>
      <w:tr w:rsidR="00D96D93" w:rsidRPr="00A00D51" w14:paraId="787A4878" w14:textId="77777777" w:rsidTr="00531F5D">
        <w:trPr>
          <w:trHeight w:val="480"/>
        </w:trPr>
        <w:tc>
          <w:tcPr>
            <w:tcW w:w="363" w:type="pct"/>
          </w:tcPr>
          <w:p w14:paraId="03082FBF" w14:textId="44865FE4"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07689269" wp14:editId="4B3828E9">
                      <wp:extent cx="228600" cy="228600"/>
                      <wp:effectExtent l="0" t="6350" r="0" b="31750"/>
                      <wp:docPr id="30" name="Oval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51C58169" w14:textId="77777777" w:rsidR="004A5F36" w:rsidRPr="005E55EB" w:rsidRDefault="004A5F36" w:rsidP="00D96D93">
                                  <w:pPr>
                                    <w:jc w:val="center"/>
                                    <w:rPr>
                                      <w:color w:val="FFFFFF" w:themeColor="background1"/>
                                      <w:sz w:val="18"/>
                                      <w:szCs w:val="18"/>
                                    </w:rPr>
                                  </w:pPr>
                                  <w:r>
                                    <w:rPr>
                                      <w:color w:val="FFFFFF" w:themeColor="background1"/>
                                      <w:sz w:val="18"/>
                                      <w:szCs w:val="18"/>
                                    </w:rPr>
                                    <w:t>2</w:t>
                                  </w:r>
                                </w:p>
                              </w:txbxContent>
                            </wps:txbx>
                            <wps:bodyPr rot="0" vert="horz" wrap="square" lIns="0" tIns="0" rIns="0" bIns="0" anchor="ctr" anchorCtr="0" upright="1">
                              <a:noAutofit/>
                            </wps:bodyPr>
                          </wps:wsp>
                        </a:graphicData>
                      </a:graphic>
                    </wp:inline>
                  </w:drawing>
                </mc:Choice>
                <mc:Fallback>
                  <w:pict>
                    <v:oval w14:anchorId="07689269" id="Oval 238" o:spid="_x0000_s1195"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Y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gd+ZY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51C58169" w14:textId="77777777" w:rsidR="004A5F36" w:rsidRPr="005E55EB" w:rsidRDefault="004A5F36" w:rsidP="00D96D93">
                            <w:pPr>
                              <w:jc w:val="center"/>
                              <w:rPr>
                                <w:color w:val="FFFFFF" w:themeColor="background1"/>
                                <w:sz w:val="18"/>
                                <w:szCs w:val="18"/>
                              </w:rPr>
                            </w:pPr>
                            <w:r>
                              <w:rPr>
                                <w:color w:val="FFFFFF" w:themeColor="background1"/>
                                <w:sz w:val="18"/>
                                <w:szCs w:val="18"/>
                              </w:rPr>
                              <w:t>2</w:t>
                            </w:r>
                          </w:p>
                        </w:txbxContent>
                      </v:textbox>
                      <w10:anchorlock/>
                    </v:oval>
                  </w:pict>
                </mc:Fallback>
              </mc:AlternateContent>
            </w:r>
          </w:p>
        </w:tc>
        <w:tc>
          <w:tcPr>
            <w:tcW w:w="4637" w:type="pct"/>
            <w:hideMark/>
          </w:tcPr>
          <w:p w14:paraId="71D0F600" w14:textId="32DFC434" w:rsidR="00D96D93" w:rsidRPr="00A00D51" w:rsidRDefault="00D96D93" w:rsidP="00531F5D">
            <w:pPr>
              <w:pStyle w:val="BodyText"/>
              <w:rPr>
                <w:b/>
                <w:bCs/>
              </w:rPr>
            </w:pPr>
            <w:r w:rsidRPr="00A00D51">
              <w:rPr>
                <w:b/>
                <w:bCs/>
              </w:rPr>
              <w:t>Download</w:t>
            </w:r>
            <w:r w:rsidRPr="00A00D51">
              <w:t xml:space="preserve">: The </w:t>
            </w:r>
            <w:r w:rsidRPr="00A00D51">
              <w:rPr>
                <w:b/>
              </w:rPr>
              <w:t>Download</w:t>
            </w:r>
            <w:r w:rsidRPr="00A00D51">
              <w:t xml:space="preserve"> button allows users to </w:t>
            </w:r>
            <w:r w:rsidR="00AF4DC9" w:rsidRPr="00A00D51">
              <w:t xml:space="preserve">save </w:t>
            </w:r>
            <w:r w:rsidRPr="00A00D51">
              <w:t>the current page as a CSV file, or to download the underlying data for analysis.</w:t>
            </w:r>
          </w:p>
        </w:tc>
      </w:tr>
      <w:tr w:rsidR="00D96D93" w:rsidRPr="00A00D51" w14:paraId="267FD35B" w14:textId="77777777" w:rsidTr="00531F5D">
        <w:trPr>
          <w:trHeight w:val="480"/>
        </w:trPr>
        <w:tc>
          <w:tcPr>
            <w:tcW w:w="363" w:type="pct"/>
          </w:tcPr>
          <w:p w14:paraId="15F01E52" w14:textId="433C99DC"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733310E1" wp14:editId="068F51AA">
                      <wp:extent cx="228600" cy="228600"/>
                      <wp:effectExtent l="0" t="635" r="0" b="27940"/>
                      <wp:docPr id="29"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91B7F7A" w14:textId="77777777" w:rsidR="004A5F36" w:rsidRPr="005E55EB" w:rsidRDefault="004A5F36" w:rsidP="00D96D93">
                                  <w:pPr>
                                    <w:jc w:val="center"/>
                                    <w:rPr>
                                      <w:color w:val="FFFFFF" w:themeColor="background1"/>
                                      <w:sz w:val="18"/>
                                      <w:szCs w:val="18"/>
                                    </w:rPr>
                                  </w:pPr>
                                  <w:r>
                                    <w:rPr>
                                      <w:color w:val="FFFFFF" w:themeColor="background1"/>
                                      <w:sz w:val="18"/>
                                      <w:szCs w:val="18"/>
                                    </w:rPr>
                                    <w:t>3</w:t>
                                  </w:r>
                                </w:p>
                              </w:txbxContent>
                            </wps:txbx>
                            <wps:bodyPr rot="0" vert="horz" wrap="square" lIns="0" tIns="0" rIns="0" bIns="0" anchor="ctr" anchorCtr="0" upright="1">
                              <a:noAutofit/>
                            </wps:bodyPr>
                          </wps:wsp>
                        </a:graphicData>
                      </a:graphic>
                    </wp:inline>
                  </w:drawing>
                </mc:Choice>
                <mc:Fallback>
                  <w:pict>
                    <v:oval w14:anchorId="733310E1" id="Oval 239" o:spid="_x0000_s1196"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" fillcolor="#43b02a" stroked="f">
                      <v:shadow on="t" opacity="22936f" origin=",.5" offset="0,.63889mm"/>
                      <v:textbox inset="0,0,0,0">
                        <w:txbxContent>
                          <w:p w14:paraId="091B7F7A" w14:textId="77777777" w:rsidR="004A5F36" w:rsidRPr="005E55EB" w:rsidRDefault="004A5F36" w:rsidP="00D96D93">
                            <w:pPr>
                              <w:jc w:val="center"/>
                              <w:rPr>
                                <w:color w:val="FFFFFF" w:themeColor="background1"/>
                                <w:sz w:val="18"/>
                                <w:szCs w:val="18"/>
                              </w:rPr>
                            </w:pPr>
                            <w:r>
                              <w:rPr>
                                <w:color w:val="FFFFFF" w:themeColor="background1"/>
                                <w:sz w:val="18"/>
                                <w:szCs w:val="18"/>
                              </w:rPr>
                              <w:t>3</w:t>
                            </w:r>
                          </w:p>
                        </w:txbxContent>
                      </v:textbox>
                      <w10:anchorlock/>
                    </v:oval>
                  </w:pict>
                </mc:Fallback>
              </mc:AlternateContent>
            </w:r>
          </w:p>
        </w:tc>
        <w:tc>
          <w:tcPr>
            <w:tcW w:w="4637" w:type="pct"/>
            <w:hideMark/>
          </w:tcPr>
          <w:p w14:paraId="063B2825" w14:textId="4D76D4AF" w:rsidR="00D96D93" w:rsidRPr="00A00D51" w:rsidRDefault="00D96D93" w:rsidP="00531F5D">
            <w:pPr>
              <w:pStyle w:val="BodyText"/>
              <w:rPr>
                <w:b/>
                <w:bCs/>
              </w:rPr>
            </w:pPr>
            <w:r w:rsidRPr="00A00D51">
              <w:rPr>
                <w:b/>
                <w:bCs/>
              </w:rPr>
              <w:t>Academic Year Selector</w:t>
            </w:r>
            <w:r w:rsidRPr="00A00D51">
              <w:t xml:space="preserve">: A </w:t>
            </w:r>
            <w:r w:rsidR="001B27E0" w:rsidRPr="00A00D51">
              <w:t>dropdown</w:t>
            </w:r>
            <w:r w:rsidRPr="00A00D51">
              <w:t xml:space="preserve"> list of all academic years for which there is available assessment data.</w:t>
            </w:r>
          </w:p>
        </w:tc>
      </w:tr>
      <w:tr w:rsidR="00D96D93" w:rsidRPr="00A00D51" w14:paraId="6800E43C" w14:textId="77777777" w:rsidTr="00531F5D">
        <w:trPr>
          <w:trHeight w:val="480"/>
        </w:trPr>
        <w:tc>
          <w:tcPr>
            <w:tcW w:w="363" w:type="pct"/>
          </w:tcPr>
          <w:p w14:paraId="0A3E3B30" w14:textId="067891A2"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4BBF90E7" wp14:editId="414B729C">
                      <wp:extent cx="228600" cy="236855"/>
                      <wp:effectExtent l="0" t="635" r="0" b="29210"/>
                      <wp:docPr id="27"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36855"/>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F26C536" w14:textId="77777777" w:rsidR="004A5F36" w:rsidRPr="005E55EB" w:rsidRDefault="004A5F36" w:rsidP="00D96D93">
                                  <w:pPr>
                                    <w:jc w:val="center"/>
                                    <w:rPr>
                                      <w:color w:val="FFFFFF" w:themeColor="background1"/>
                                      <w:sz w:val="18"/>
                                      <w:szCs w:val="18"/>
                                    </w:rPr>
                                  </w:pPr>
                                  <w:r>
                                    <w:rPr>
                                      <w:color w:val="FFFFFF" w:themeColor="background1"/>
                                      <w:sz w:val="18"/>
                                      <w:szCs w:val="18"/>
                                    </w:rPr>
                                    <w:t>4</w:t>
                                  </w:r>
                                </w:p>
                              </w:txbxContent>
                            </wps:txbx>
                            <wps:bodyPr rot="0" vert="horz" wrap="square" lIns="0" tIns="0" rIns="0" bIns="0" anchor="ctr" anchorCtr="0" upright="1">
                              <a:noAutofit/>
                            </wps:bodyPr>
                          </wps:wsp>
                        </a:graphicData>
                      </a:graphic>
                    </wp:inline>
                  </w:drawing>
                </mc:Choice>
                <mc:Fallback>
                  <w:pict>
                    <v:oval w14:anchorId="4BBF90E7" id="Oval 240" o:spid="_x0000_s1197" style="width:18pt;height:18.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" fillcolor="#43b02a" stroked="f">
                      <v:shadow on="t" opacity="22936f" origin=",.5" offset="0,.63889mm"/>
                      <v:textbox inset="0,0,0,0">
                        <w:txbxContent>
                          <w:p w14:paraId="0F26C536" w14:textId="77777777" w:rsidR="004A5F36" w:rsidRPr="005E55EB" w:rsidRDefault="004A5F36" w:rsidP="00D96D93">
                            <w:pPr>
                              <w:jc w:val="center"/>
                              <w:rPr>
                                <w:color w:val="FFFFFF" w:themeColor="background1"/>
                                <w:sz w:val="18"/>
                                <w:szCs w:val="18"/>
                              </w:rPr>
                            </w:pPr>
                            <w:r>
                              <w:rPr>
                                <w:color w:val="FFFFFF" w:themeColor="background1"/>
                                <w:sz w:val="18"/>
                                <w:szCs w:val="18"/>
                              </w:rPr>
                              <w:t>4</w:t>
                            </w:r>
                          </w:p>
                        </w:txbxContent>
                      </v:textbox>
                      <w10:anchorlock/>
                    </v:oval>
                  </w:pict>
                </mc:Fallback>
              </mc:AlternateContent>
            </w:r>
          </w:p>
        </w:tc>
        <w:tc>
          <w:tcPr>
            <w:tcW w:w="4637" w:type="pct"/>
            <w:hideMark/>
          </w:tcPr>
          <w:p w14:paraId="10DC2194" w14:textId="7DD17099" w:rsidR="00D96D93" w:rsidRPr="00A00D51" w:rsidRDefault="00D96D93" w:rsidP="00531F5D">
            <w:pPr>
              <w:pStyle w:val="BodyText"/>
              <w:rPr>
                <w:b/>
                <w:bCs/>
              </w:rPr>
            </w:pPr>
            <w:r w:rsidRPr="00A00D51">
              <w:rPr>
                <w:b/>
                <w:bCs/>
              </w:rPr>
              <w:t>Align</w:t>
            </w:r>
            <w:r w:rsidRPr="00A00D51">
              <w:t xml:space="preserve">: The </w:t>
            </w:r>
            <w:r w:rsidRPr="00A00D51">
              <w:rPr>
                <w:b/>
              </w:rPr>
              <w:t>Align</w:t>
            </w:r>
            <w:r w:rsidRPr="00A00D51">
              <w:t xml:space="preserve"> switch allows users to display results centered along the cut between achievement levels 2 and 3.</w:t>
            </w:r>
          </w:p>
        </w:tc>
      </w:tr>
      <w:tr w:rsidR="00D96D93" w:rsidRPr="00A00D51" w14:paraId="1ED9E8CF" w14:textId="77777777" w:rsidTr="00531F5D">
        <w:trPr>
          <w:trHeight w:val="480"/>
        </w:trPr>
        <w:tc>
          <w:tcPr>
            <w:tcW w:w="363" w:type="pct"/>
          </w:tcPr>
          <w:p w14:paraId="69816916" w14:textId="58601C02"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413FD789" wp14:editId="0D06C92B">
                      <wp:extent cx="228600" cy="228600"/>
                      <wp:effectExtent l="0" t="635" r="0" b="27940"/>
                      <wp:docPr id="24" name="Oval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493C78C9" w14:textId="77777777" w:rsidR="004A5F36" w:rsidRPr="005E55EB" w:rsidRDefault="004A5F36" w:rsidP="00D96D93">
                                  <w:pPr>
                                    <w:jc w:val="center"/>
                                    <w:rPr>
                                      <w:color w:val="FFFFFF" w:themeColor="background1"/>
                                      <w:sz w:val="18"/>
                                      <w:szCs w:val="18"/>
                                    </w:rPr>
                                  </w:pPr>
                                  <w:r>
                                    <w:rPr>
                                      <w:color w:val="FFFFFF" w:themeColor="background1"/>
                                      <w:sz w:val="18"/>
                                      <w:szCs w:val="18"/>
                                    </w:rPr>
                                    <w:t>5</w:t>
                                  </w:r>
                                </w:p>
                              </w:txbxContent>
                            </wps:txbx>
                            <wps:bodyPr rot="0" vert="horz" wrap="square" lIns="0" tIns="0" rIns="0" bIns="0" anchor="ctr" anchorCtr="0" upright="1">
                              <a:noAutofit/>
                            </wps:bodyPr>
                          </wps:wsp>
                        </a:graphicData>
                      </a:graphic>
                    </wp:inline>
                  </w:drawing>
                </mc:Choice>
                <mc:Fallback>
                  <w:pict>
                    <v:oval w14:anchorId="413FD789" id="Oval 241" o:spid="_x0000_s1198"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" fillcolor="#43b02a" stroked="f">
                      <v:shadow on="t" opacity="22936f" origin=",.5" offset="0,.63889mm"/>
                      <v:textbox inset="0,0,0,0">
                        <w:txbxContent>
                          <w:p w14:paraId="493C78C9" w14:textId="77777777" w:rsidR="004A5F36" w:rsidRPr="005E55EB" w:rsidRDefault="004A5F36" w:rsidP="00D96D93">
                            <w:pPr>
                              <w:jc w:val="center"/>
                              <w:rPr>
                                <w:color w:val="FFFFFF" w:themeColor="background1"/>
                                <w:sz w:val="18"/>
                                <w:szCs w:val="18"/>
                              </w:rPr>
                            </w:pPr>
                            <w:r>
                              <w:rPr>
                                <w:color w:val="FFFFFF" w:themeColor="background1"/>
                                <w:sz w:val="18"/>
                                <w:szCs w:val="18"/>
                              </w:rPr>
                              <w:t>5</w:t>
                            </w:r>
                          </w:p>
                        </w:txbxContent>
                      </v:textbox>
                      <w10:anchorlock/>
                    </v:oval>
                  </w:pict>
                </mc:Fallback>
              </mc:AlternateContent>
            </w:r>
          </w:p>
        </w:tc>
        <w:tc>
          <w:tcPr>
            <w:tcW w:w="4637" w:type="pct"/>
            <w:hideMark/>
          </w:tcPr>
          <w:p w14:paraId="0540B7DA" w14:textId="107166CC" w:rsidR="00D96D93" w:rsidRPr="00A00D51" w:rsidRDefault="00D96D93" w:rsidP="00531F5D">
            <w:pPr>
              <w:pStyle w:val="BodyText"/>
              <w:rPr>
                <w:b/>
                <w:bCs/>
              </w:rPr>
            </w:pPr>
            <w:r w:rsidRPr="00A00D51">
              <w:rPr>
                <w:b/>
                <w:bCs/>
              </w:rPr>
              <w:t>Filter</w:t>
            </w:r>
            <w:r w:rsidRPr="00A00D51">
              <w:t xml:space="preserve">: The </w:t>
            </w:r>
            <w:r w:rsidRPr="00A00D51">
              <w:rPr>
                <w:b/>
              </w:rPr>
              <w:t>Filter</w:t>
            </w:r>
            <w:r w:rsidRPr="00A00D51">
              <w:t xml:space="preserve"> button opens a window that enables advanced filtering of student results by student demographic information.</w:t>
            </w:r>
          </w:p>
        </w:tc>
      </w:tr>
      <w:tr w:rsidR="00D96D93" w:rsidRPr="00A00D51" w14:paraId="2B77FED6" w14:textId="77777777" w:rsidTr="00531F5D">
        <w:trPr>
          <w:trHeight w:val="480"/>
        </w:trPr>
        <w:tc>
          <w:tcPr>
            <w:tcW w:w="363" w:type="pct"/>
          </w:tcPr>
          <w:p w14:paraId="12EFA245" w14:textId="0ECB8F7D"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704DE63C" wp14:editId="1025A22F">
                      <wp:extent cx="228600" cy="228600"/>
                      <wp:effectExtent l="0" t="635" r="0" b="27940"/>
                      <wp:docPr id="22"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77868D32" w14:textId="77777777" w:rsidR="004A5F36" w:rsidRPr="005E55EB" w:rsidRDefault="004A5F36" w:rsidP="00D96D93">
                                  <w:pPr>
                                    <w:jc w:val="center"/>
                                    <w:rPr>
                                      <w:color w:val="FFFFFF" w:themeColor="background1"/>
                                      <w:sz w:val="18"/>
                                      <w:szCs w:val="18"/>
                                    </w:rPr>
                                  </w:pPr>
                                  <w:r>
                                    <w:rPr>
                                      <w:color w:val="FFFFFF" w:themeColor="background1"/>
                                      <w:sz w:val="18"/>
                                      <w:szCs w:val="18"/>
                                    </w:rPr>
                                    <w:t>6</w:t>
                                  </w:r>
                                </w:p>
                              </w:txbxContent>
                            </wps:txbx>
                            <wps:bodyPr rot="0" vert="horz" wrap="square" lIns="0" tIns="0" rIns="0" bIns="0" anchor="ctr" anchorCtr="0" upright="1">
                              <a:noAutofit/>
                            </wps:bodyPr>
                          </wps:wsp>
                        </a:graphicData>
                      </a:graphic>
                    </wp:inline>
                  </w:drawing>
                </mc:Choice>
                <mc:Fallback>
                  <w:pict>
                    <v:oval w14:anchorId="704DE63C" id="Oval 242" o:spid="_x0000_s1199"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DMrWzZ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77868D32" w14:textId="77777777" w:rsidR="004A5F36" w:rsidRPr="005E55EB" w:rsidRDefault="004A5F36" w:rsidP="00D96D93">
                            <w:pPr>
                              <w:jc w:val="center"/>
                              <w:rPr>
                                <w:color w:val="FFFFFF" w:themeColor="background1"/>
                                <w:sz w:val="18"/>
                                <w:szCs w:val="18"/>
                              </w:rPr>
                            </w:pPr>
                            <w:r>
                              <w:rPr>
                                <w:color w:val="FFFFFF" w:themeColor="background1"/>
                                <w:sz w:val="18"/>
                                <w:szCs w:val="18"/>
                              </w:rPr>
                              <w:t>6</w:t>
                            </w:r>
                          </w:p>
                        </w:txbxContent>
                      </v:textbox>
                      <w10:anchorlock/>
                    </v:oval>
                  </w:pict>
                </mc:Fallback>
              </mc:AlternateContent>
            </w:r>
          </w:p>
        </w:tc>
        <w:tc>
          <w:tcPr>
            <w:tcW w:w="4637" w:type="pct"/>
            <w:hideMark/>
          </w:tcPr>
          <w:p w14:paraId="28C51309" w14:textId="66D9A44D" w:rsidR="00D96D93" w:rsidRPr="00A00D51" w:rsidRDefault="00D96D93" w:rsidP="00531F5D">
            <w:pPr>
              <w:pStyle w:val="BodyText"/>
              <w:rPr>
                <w:b/>
                <w:bCs/>
              </w:rPr>
            </w:pPr>
            <w:r w:rsidRPr="00A00D51">
              <w:rPr>
                <w:b/>
                <w:bCs/>
              </w:rPr>
              <w:t>Column Sorting</w:t>
            </w:r>
            <w:r w:rsidRPr="00A00D51">
              <w:t xml:space="preserve">: Column </w:t>
            </w:r>
            <w:r w:rsidR="005305AC" w:rsidRPr="00A00D51">
              <w:t>h</w:t>
            </w:r>
            <w:r w:rsidRPr="00A00D51">
              <w:t xml:space="preserve">eaders allow users to sort the list of </w:t>
            </w:r>
            <w:r w:rsidR="00C254B3" w:rsidRPr="00A00D51">
              <w:t>districts</w:t>
            </w:r>
            <w:r w:rsidRPr="00A00D51">
              <w:t xml:space="preserve"> by the values in each column.</w:t>
            </w:r>
          </w:p>
        </w:tc>
      </w:tr>
      <w:tr w:rsidR="00D96D93" w:rsidRPr="00A00D51" w14:paraId="5D2D28A8" w14:textId="77777777" w:rsidTr="00531F5D">
        <w:trPr>
          <w:trHeight w:val="480"/>
        </w:trPr>
        <w:tc>
          <w:tcPr>
            <w:tcW w:w="363" w:type="pct"/>
          </w:tcPr>
          <w:p w14:paraId="079C5910" w14:textId="380C4FB1"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69562131" wp14:editId="564F3760">
                      <wp:extent cx="228600" cy="228600"/>
                      <wp:effectExtent l="0" t="635" r="0" b="27940"/>
                      <wp:docPr id="21"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2844529B" w14:textId="77777777" w:rsidR="004A5F36" w:rsidRPr="005E55EB" w:rsidRDefault="004A5F36" w:rsidP="00D96D93">
                                  <w:pPr>
                                    <w:jc w:val="center"/>
                                    <w:rPr>
                                      <w:color w:val="FFFFFF" w:themeColor="background1"/>
                                      <w:sz w:val="18"/>
                                      <w:szCs w:val="18"/>
                                    </w:rPr>
                                  </w:pPr>
                                  <w:r>
                                    <w:rPr>
                                      <w:color w:val="FFFFFF" w:themeColor="background1"/>
                                      <w:sz w:val="18"/>
                                      <w:szCs w:val="18"/>
                                    </w:rPr>
                                    <w:t>7</w:t>
                                  </w:r>
                                </w:p>
                              </w:txbxContent>
                            </wps:txbx>
                            <wps:bodyPr rot="0" vert="horz" wrap="square" lIns="0" tIns="0" rIns="0" bIns="0" anchor="ctr" anchorCtr="0" upright="1">
                              <a:noAutofit/>
                            </wps:bodyPr>
                          </wps:wsp>
                        </a:graphicData>
                      </a:graphic>
                    </wp:inline>
                  </w:drawing>
                </mc:Choice>
                <mc:Fallback>
                  <w:pict>
                    <v:oval w14:anchorId="69562131" id="Oval 236" o:spid="_x0000_s1200"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Iu0/7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2844529B" w14:textId="77777777" w:rsidR="004A5F36" w:rsidRPr="005E55EB" w:rsidRDefault="004A5F36" w:rsidP="00D96D93">
                            <w:pPr>
                              <w:jc w:val="center"/>
                              <w:rPr>
                                <w:color w:val="FFFFFF" w:themeColor="background1"/>
                                <w:sz w:val="18"/>
                                <w:szCs w:val="18"/>
                              </w:rPr>
                            </w:pPr>
                            <w:r>
                              <w:rPr>
                                <w:color w:val="FFFFFF" w:themeColor="background1"/>
                                <w:sz w:val="18"/>
                                <w:szCs w:val="18"/>
                              </w:rPr>
                              <w:t>7</w:t>
                            </w:r>
                          </w:p>
                        </w:txbxContent>
                      </v:textbox>
                      <w10:anchorlock/>
                    </v:oval>
                  </w:pict>
                </mc:Fallback>
              </mc:AlternateContent>
            </w:r>
          </w:p>
        </w:tc>
        <w:tc>
          <w:tcPr>
            <w:tcW w:w="4637" w:type="pct"/>
            <w:hideMark/>
          </w:tcPr>
          <w:p w14:paraId="357824EB" w14:textId="76F51D88" w:rsidR="00D96D93" w:rsidRPr="00A00D51" w:rsidRDefault="00D96D93" w:rsidP="00531F5D">
            <w:pPr>
              <w:pStyle w:val="BodyText"/>
              <w:rPr>
                <w:b/>
                <w:bCs/>
              </w:rPr>
            </w:pPr>
            <w:r w:rsidRPr="00A00D51">
              <w:rPr>
                <w:b/>
                <w:bCs/>
              </w:rPr>
              <w:t>Reference Row</w:t>
            </w:r>
            <w:r w:rsidRPr="00A00D51">
              <w:t xml:space="preserve">: Percentages and counts of students in each achievement level across the entire </w:t>
            </w:r>
            <w:r w:rsidR="00C254B3" w:rsidRPr="00A00D51">
              <w:t>district</w:t>
            </w:r>
            <w:r w:rsidRPr="00A00D51">
              <w:t>.</w:t>
            </w:r>
          </w:p>
        </w:tc>
      </w:tr>
      <w:tr w:rsidR="00D96D93" w:rsidRPr="00A00D51" w14:paraId="74B0A93D" w14:textId="77777777" w:rsidTr="00531F5D">
        <w:trPr>
          <w:trHeight w:val="480"/>
        </w:trPr>
        <w:tc>
          <w:tcPr>
            <w:tcW w:w="363" w:type="pct"/>
          </w:tcPr>
          <w:p w14:paraId="7E8F7E38" w14:textId="292C0BB2" w:rsidR="00D96D93" w:rsidRPr="00A00D51" w:rsidRDefault="0058356A" w:rsidP="00EB74EC">
            <w:pPr>
              <w:jc w:val="center"/>
              <w:rPr>
                <w:rFonts w:eastAsia="Times New Roman" w:cs="Times New Roman"/>
                <w:b/>
                <w:bCs/>
                <w:color w:val="000000"/>
                <w:sz w:val="18"/>
                <w:szCs w:val="18"/>
              </w:rPr>
            </w:pPr>
            <w:r w:rsidRPr="00A00D51">
              <w:rPr>
                <w:noProof/>
              </w:rPr>
              <mc:AlternateContent>
                <mc:Choice Requires="wps">
                  <w:drawing>
                    <wp:inline distT="0" distB="0" distL="0" distR="0" wp14:anchorId="327D2067" wp14:editId="511EE460">
                      <wp:extent cx="228600" cy="228600"/>
                      <wp:effectExtent l="0" t="635" r="0" b="27940"/>
                      <wp:docPr id="20"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0550D7F4" w14:textId="77777777" w:rsidR="004A5F36" w:rsidRPr="005E55EB" w:rsidRDefault="004A5F36" w:rsidP="00D96D93">
                                  <w:pPr>
                                    <w:jc w:val="center"/>
                                    <w:rPr>
                                      <w:color w:val="FFFFFF" w:themeColor="background1"/>
                                      <w:sz w:val="18"/>
                                      <w:szCs w:val="18"/>
                                    </w:rPr>
                                  </w:pPr>
                                  <w:r>
                                    <w:rPr>
                                      <w:color w:val="FFFFFF" w:themeColor="background1"/>
                                      <w:sz w:val="18"/>
                                      <w:szCs w:val="18"/>
                                    </w:rPr>
                                    <w:t>8</w:t>
                                  </w:r>
                                </w:p>
                              </w:txbxContent>
                            </wps:txbx>
                            <wps:bodyPr rot="0" vert="horz" wrap="square" lIns="0" tIns="0" rIns="0" bIns="0" anchor="ctr" anchorCtr="0" upright="1">
                              <a:noAutofit/>
                            </wps:bodyPr>
                          </wps:wsp>
                        </a:graphicData>
                      </a:graphic>
                    </wp:inline>
                  </w:drawing>
                </mc:Choice>
                <mc:Fallback>
                  <w:pict>
                    <v:oval w14:anchorId="327D2067" id="Oval 243" o:spid="_x0000_s1201"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" fillcolor="#43b02a" stroked="f">
                      <v:shadow on="t" opacity="22936f" origin=",.5" offset="0,.63889mm"/>
                      <v:textbox inset="0,0,0,0">
                        <w:txbxContent>
                          <w:p w14:paraId="0550D7F4" w14:textId="77777777" w:rsidR="004A5F36" w:rsidRPr="005E55EB" w:rsidRDefault="004A5F36" w:rsidP="00D96D93">
                            <w:pPr>
                              <w:jc w:val="center"/>
                              <w:rPr>
                                <w:color w:val="FFFFFF" w:themeColor="background1"/>
                                <w:sz w:val="18"/>
                                <w:szCs w:val="18"/>
                              </w:rPr>
                            </w:pPr>
                            <w:r>
                              <w:rPr>
                                <w:color w:val="FFFFFF" w:themeColor="background1"/>
                                <w:sz w:val="18"/>
                                <w:szCs w:val="18"/>
                              </w:rPr>
                              <w:t>8</w:t>
                            </w:r>
                          </w:p>
                        </w:txbxContent>
                      </v:textbox>
                      <w10:anchorlock/>
                    </v:oval>
                  </w:pict>
                </mc:Fallback>
              </mc:AlternateContent>
            </w:r>
          </w:p>
        </w:tc>
        <w:tc>
          <w:tcPr>
            <w:tcW w:w="4637" w:type="pct"/>
            <w:hideMark/>
          </w:tcPr>
          <w:p w14:paraId="287D9458" w14:textId="50BF4CBF" w:rsidR="00D96D93" w:rsidRPr="00A00D51" w:rsidRDefault="00D96D93" w:rsidP="00531F5D">
            <w:pPr>
              <w:pStyle w:val="BodyText"/>
              <w:rPr>
                <w:b/>
                <w:bCs/>
              </w:rPr>
            </w:pPr>
            <w:r w:rsidRPr="00A00D51">
              <w:rPr>
                <w:b/>
                <w:bCs/>
              </w:rPr>
              <w:t>Select a District</w:t>
            </w:r>
            <w:r w:rsidRPr="00A00D51">
              <w:t xml:space="preserve">: Checkboxes next to district names allow users to select specific </w:t>
            </w:r>
            <w:r w:rsidR="00C254B3" w:rsidRPr="00A00D51">
              <w:t xml:space="preserve">districts </w:t>
            </w:r>
            <w:r w:rsidRPr="00A00D51">
              <w:t>for comparison or printing. “Deselect All” removes the selection.</w:t>
            </w:r>
          </w:p>
        </w:tc>
      </w:tr>
      <w:tr w:rsidR="00D96D93" w:rsidRPr="00A00D51" w14:paraId="5ECF1CE8" w14:textId="77777777" w:rsidTr="00531F5D">
        <w:trPr>
          <w:trHeight w:val="700"/>
        </w:trPr>
        <w:tc>
          <w:tcPr>
            <w:tcW w:w="363" w:type="pct"/>
          </w:tcPr>
          <w:p w14:paraId="703285CF" w14:textId="637705F0" w:rsidR="00D96D93" w:rsidRPr="00A00D51" w:rsidRDefault="0058356A" w:rsidP="00EB74EC">
            <w:pPr>
              <w:jc w:val="center"/>
              <w:rPr>
                <w:rFonts w:eastAsia="Times New Roman" w:cs="Times New Roman"/>
                <w:b/>
                <w:bCs/>
                <w:color w:val="000000"/>
                <w:sz w:val="18"/>
                <w:szCs w:val="18"/>
              </w:rPr>
            </w:pPr>
            <w:r w:rsidRPr="00A00D51">
              <w:rPr>
                <w:noProof/>
                <w:color w:val="4F81BD" w:themeColor="accent1"/>
                <w:sz w:val="18"/>
              </w:rPr>
              <mc:AlternateContent>
                <mc:Choice Requires="wps">
                  <w:drawing>
                    <wp:inline distT="0" distB="0" distL="0" distR="0" wp14:anchorId="25D00C03" wp14:editId="1885E38B">
                      <wp:extent cx="228600" cy="228600"/>
                      <wp:effectExtent l="0" t="635" r="0" b="27940"/>
                      <wp:docPr id="19"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solidFill>
                                <a:srgbClr val="43B02A"/>
                              </a:solidFill>
                              <a:ln>
                                <a:noFill/>
                              </a:ln>
                              <a:effectLst>
                                <a:outerShdw dist="23000" dir="5400000" rotWithShape="0">
                                  <a:srgbClr val="80808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txbx>
                              <w:txbxContent>
                                <w:p w14:paraId="3969A495" w14:textId="77777777" w:rsidR="004A5F36" w:rsidRPr="005E55EB" w:rsidRDefault="004A5F36" w:rsidP="00D96D93">
                                  <w:pPr>
                                    <w:jc w:val="center"/>
                                    <w:rPr>
                                      <w:color w:val="FFFFFF" w:themeColor="background1"/>
                                      <w:sz w:val="18"/>
                                      <w:szCs w:val="18"/>
                                    </w:rPr>
                                  </w:pPr>
                                  <w:r>
                                    <w:rPr>
                                      <w:color w:val="FFFFFF" w:themeColor="background1"/>
                                      <w:sz w:val="18"/>
                                      <w:szCs w:val="18"/>
                                    </w:rPr>
                                    <w:t>9</w:t>
                                  </w:r>
                                </w:p>
                              </w:txbxContent>
                            </wps:txbx>
                            <wps:bodyPr rot="0" vert="horz" wrap="square" lIns="0" tIns="0" rIns="0" bIns="0" anchor="ctr" anchorCtr="0" upright="1">
                              <a:noAutofit/>
                            </wps:bodyPr>
                          </wps:wsp>
                        </a:graphicData>
                      </a:graphic>
                    </wp:inline>
                  </w:drawing>
                </mc:Choice>
                <mc:Fallback>
                  <w:pict>
                    <v:oval w14:anchorId="25D00C03" id="Oval 244" o:spid="_x0000_s1202" style="width:18pt;height: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" fillcolor="#43b02a" stroked="f">
                      <v:shadow on="t" opacity="22936f" origin=",.5" offset="0,.63889mm"/>
                      <v:textbox inset="0,0,0,0">
                        <w:txbxContent>
                          <w:p w14:paraId="3969A495" w14:textId="77777777" w:rsidR="004A5F36" w:rsidRPr="005E55EB" w:rsidRDefault="004A5F36" w:rsidP="00D96D93">
                            <w:pPr>
                              <w:jc w:val="center"/>
                              <w:rPr>
                                <w:color w:val="FFFFFF" w:themeColor="background1"/>
                                <w:sz w:val="18"/>
                                <w:szCs w:val="18"/>
                              </w:rPr>
                            </w:pPr>
                            <w:r>
                              <w:rPr>
                                <w:color w:val="FFFFFF" w:themeColor="background1"/>
                                <w:sz w:val="18"/>
                                <w:szCs w:val="18"/>
                              </w:rPr>
                              <w:t>9</w:t>
                            </w:r>
                          </w:p>
                        </w:txbxContent>
                      </v:textbox>
                      <w10:anchorlock/>
                    </v:oval>
                  </w:pict>
                </mc:Fallback>
              </mc:AlternateContent>
            </w:r>
          </w:p>
        </w:tc>
        <w:tc>
          <w:tcPr>
            <w:tcW w:w="4637" w:type="pct"/>
            <w:hideMark/>
          </w:tcPr>
          <w:p w14:paraId="38598EFC" w14:textId="46810E97" w:rsidR="00D96D93" w:rsidRPr="00A00D51" w:rsidRDefault="00D96D93" w:rsidP="00531F5D">
            <w:pPr>
              <w:pStyle w:val="BodyText"/>
              <w:rPr>
                <w:b/>
                <w:bCs/>
              </w:rPr>
            </w:pPr>
            <w:r w:rsidRPr="00A00D51">
              <w:rPr>
                <w:b/>
                <w:bCs/>
              </w:rPr>
              <w:t>Achievement Level Aggregates</w:t>
            </w:r>
            <w:r w:rsidRPr="00A00D51">
              <w:t xml:space="preserve">: Percentages and actual counts of students in each achievement level for each </w:t>
            </w:r>
            <w:r w:rsidR="00C254B3" w:rsidRPr="00A00D51">
              <w:t>district</w:t>
            </w:r>
            <w:r w:rsidRPr="00A00D51">
              <w:t xml:space="preserve">. Users can </w:t>
            </w:r>
            <w:r w:rsidR="00D46BAC" w:rsidRPr="00A00D51">
              <w:t>pause on</w:t>
            </w:r>
            <w:r w:rsidRPr="00A00D51">
              <w:t xml:space="preserve"> the information to display the actual counts of students in each achievement level.</w:t>
            </w:r>
          </w:p>
        </w:tc>
      </w:tr>
    </w:tbl>
    <w:p w14:paraId="33BBBB97" w14:textId="77777777" w:rsidR="00BD26A1" w:rsidRPr="00A00D51" w:rsidRDefault="00BD26A1" w:rsidP="004D609F">
      <w:pPr>
        <w:pStyle w:val="Heading4"/>
      </w:pPr>
      <w:r w:rsidRPr="00A00D51">
        <w:t>Detailed Descriptions</w:t>
      </w:r>
    </w:p>
    <w:p w14:paraId="44186400" w14:textId="77777777" w:rsidR="00BD26A1" w:rsidRPr="00A00D51" w:rsidRDefault="00BD26A1" w:rsidP="00BD26A1">
      <w:pPr>
        <w:rPr>
          <w:rFonts w:eastAsiaTheme="majorEastAsia" w:cstheme="majorBidi"/>
          <w:b/>
          <w:bCs/>
          <w:i/>
          <w:iCs/>
          <w:color w:val="00A4CC"/>
        </w:rPr>
      </w:pPr>
    </w:p>
    <w:p w14:paraId="76C12D29" w14:textId="75760E11" w:rsidR="00BD26A1" w:rsidRPr="00A00D51" w:rsidRDefault="00BD26A1" w:rsidP="00BD26A1">
      <w:pPr>
        <w:pStyle w:val="ListBullet2"/>
        <w:numPr>
          <w:ilvl w:val="0"/>
          <w:numId w:val="0"/>
        </w:numPr>
        <w:rPr>
          <w:b/>
          <w:sz w:val="24"/>
        </w:rPr>
      </w:pPr>
      <w:r w:rsidRPr="00A00D51">
        <w:rPr>
          <w:b/>
          <w:sz w:val="24"/>
        </w:rPr>
        <w:t>Navigation</w:t>
      </w:r>
    </w:p>
    <w:p w14:paraId="6BEE83F0" w14:textId="4FD96DF3" w:rsidR="00BD26A1" w:rsidRPr="00A00D51" w:rsidRDefault="00BD26A1" w:rsidP="00F838C7">
      <w:pPr>
        <w:pStyle w:val="ListParagraph"/>
        <w:numPr>
          <w:ilvl w:val="0"/>
          <w:numId w:val="73"/>
        </w:numPr>
      </w:pPr>
      <w:r w:rsidRPr="00A00D51">
        <w:t xml:space="preserve">A properly permissioned state user </w:t>
      </w:r>
      <w:r w:rsidR="009C7D4D" w:rsidRPr="00A00D51">
        <w:t xml:space="preserve">can see </w:t>
      </w:r>
      <w:r w:rsidRPr="00A00D51">
        <w:t xml:space="preserve">the Comparing Districts in a STATE report for </w:t>
      </w:r>
      <w:r w:rsidR="009C7D4D" w:rsidRPr="00A00D51">
        <w:t xml:space="preserve">his or her </w:t>
      </w:r>
      <w:r w:rsidRPr="00A00D51">
        <w:t>state after logging in to the Data Warehouse and Reporting System.</w:t>
      </w:r>
    </w:p>
    <w:p w14:paraId="38488CBE" w14:textId="1AF7CF0E" w:rsidR="00BD26A1" w:rsidRPr="00A00D51" w:rsidRDefault="00BD26A1" w:rsidP="00F838C7">
      <w:pPr>
        <w:pStyle w:val="ListParagraph"/>
        <w:numPr>
          <w:ilvl w:val="0"/>
          <w:numId w:val="73"/>
        </w:numPr>
      </w:pPr>
      <w:r w:rsidRPr="00A00D51">
        <w:t xml:space="preserve">A user can access the Comparing Schools in a DISTRICT report by clicking the school’s name in the </w:t>
      </w:r>
      <w:r w:rsidR="00867522" w:rsidRPr="00A00D51">
        <w:t>b</w:t>
      </w:r>
      <w:r w:rsidRPr="00A00D51">
        <w:t xml:space="preserve">readcrumb </w:t>
      </w:r>
      <w:r w:rsidR="00867522" w:rsidRPr="00A00D51">
        <w:t>n</w:t>
      </w:r>
      <w:r w:rsidRPr="00A00D51">
        <w:t xml:space="preserve">avigation of an Individual STUDENT Report, </w:t>
      </w:r>
      <w:r w:rsidR="00E20CE4">
        <w:t>List of Students by Assessment GRADE</w:t>
      </w:r>
      <w:r w:rsidRPr="00A00D51">
        <w:t xml:space="preserve"> report, Results by Grade for a SCHOOL report, or Comparing Schools in a DISTRICT report.</w:t>
      </w:r>
    </w:p>
    <w:p w14:paraId="524C26EB" w14:textId="7F786A82" w:rsidR="00BD26A1" w:rsidRPr="00A00D51" w:rsidRDefault="00BD26A1" w:rsidP="00F838C7">
      <w:pPr>
        <w:pStyle w:val="ListParagraph"/>
        <w:numPr>
          <w:ilvl w:val="0"/>
          <w:numId w:val="73"/>
        </w:numPr>
      </w:pPr>
      <w:r w:rsidRPr="00A00D51">
        <w:t>A user can navigate from the Comparing Districts in a STATE report to any Comparing Schools in a DISTRICT report by clicking the district’s name.</w:t>
      </w:r>
    </w:p>
    <w:p w14:paraId="3AE84F03" w14:textId="5BDF00C6" w:rsidR="00BD26A1" w:rsidRDefault="00867522" w:rsidP="00F838C7">
      <w:pPr>
        <w:pStyle w:val="ListParagraph"/>
        <w:numPr>
          <w:ilvl w:val="0"/>
          <w:numId w:val="73"/>
        </w:numPr>
      </w:pPr>
      <w:r w:rsidRPr="00A00D51">
        <w:t xml:space="preserve">Users do </w:t>
      </w:r>
      <w:r w:rsidR="00BD26A1" w:rsidRPr="00A00D51">
        <w:t xml:space="preserve">not need PII access in order to see the Comparing Districts in a STATE report, but they must be authorized </w:t>
      </w:r>
      <w:r w:rsidRPr="00A00D51">
        <w:t xml:space="preserve">by their state </w:t>
      </w:r>
      <w:r w:rsidR="00BD26A1" w:rsidRPr="00A00D51">
        <w:t>to see state results.</w:t>
      </w:r>
    </w:p>
    <w:p w14:paraId="28131FF1" w14:textId="77777777" w:rsidR="00BB33E1" w:rsidRDefault="00BB33E1" w:rsidP="00023341"/>
    <w:p w14:paraId="20BFCA0B" w14:textId="0FA0FD7E" w:rsidR="00BB33E1" w:rsidRPr="00023341" w:rsidRDefault="00BB33E1" w:rsidP="00023341">
      <w:pPr>
        <w:rPr>
          <w:b/>
          <w:sz w:val="24"/>
        </w:rPr>
      </w:pPr>
      <w:r w:rsidRPr="00023341">
        <w:rPr>
          <w:b/>
          <w:sz w:val="24"/>
        </w:rPr>
        <w:t>Quick Links</w:t>
      </w:r>
    </w:p>
    <w:p w14:paraId="20669E05" w14:textId="4B8FF26B" w:rsidR="007923F0" w:rsidRDefault="00BB33E1" w:rsidP="00BB33E1">
      <w:pPr>
        <w:pStyle w:val="ListParagraph"/>
        <w:numPr>
          <w:ilvl w:val="0"/>
          <w:numId w:val="72"/>
        </w:numPr>
      </w:pPr>
      <w:r>
        <w:lastRenderedPageBreak/>
        <w:t>U</w:t>
      </w:r>
      <w:r w:rsidRPr="00A00D51">
        <w:t>ser</w:t>
      </w:r>
      <w:r>
        <w:t xml:space="preserve">s who are provisioned with PII access to one </w:t>
      </w:r>
      <w:r w:rsidR="00647341">
        <w:t xml:space="preserve">or more </w:t>
      </w:r>
      <w:r>
        <w:t>school</w:t>
      </w:r>
      <w:r w:rsidR="00647341">
        <w:t>s</w:t>
      </w:r>
      <w:r>
        <w:t xml:space="preserve"> </w:t>
      </w:r>
      <w:r w:rsidR="007923F0">
        <w:t xml:space="preserve">in the Smarter Balanced access provisioning system </w:t>
      </w:r>
      <w:r>
        <w:t>will be able to navigate directly to their school or district</w:t>
      </w:r>
      <w:r w:rsidR="007923F0">
        <w:t xml:space="preserve"> through Quick Links that appear at the top of the Comparing Districts in a STATE report.</w:t>
      </w:r>
    </w:p>
    <w:p w14:paraId="27A4184C" w14:textId="5ADFEB3E" w:rsidR="007923F0" w:rsidRDefault="00071192" w:rsidP="00023341">
      <w:r>
        <w:rPr>
          <w:noProof/>
        </w:rPr>
        <w:drawing>
          <wp:inline distT="0" distB="0" distL="0" distR="0" wp14:anchorId="74D07612" wp14:editId="23DC70CB">
            <wp:extent cx="6848475" cy="3248025"/>
            <wp:effectExtent l="0" t="0" r="9525" b="9525"/>
            <wp:docPr id="48" name="Picture 48" descr="G:\Dropbox\Amplify\SBAC.15\D&amp;I Guide\images\d_and_i_quickLi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ropbox\Amplify\SBAC.15\D&amp;I Guide\images\d_and_i_quickLink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48475" cy="3248025"/>
                    </a:xfrm>
                    <a:prstGeom prst="rect">
                      <a:avLst/>
                    </a:prstGeom>
                    <a:noFill/>
                    <a:ln>
                      <a:noFill/>
                    </a:ln>
                  </pic:spPr>
                </pic:pic>
              </a:graphicData>
            </a:graphic>
          </wp:inline>
        </w:drawing>
      </w:r>
    </w:p>
    <w:p w14:paraId="3A5CF2D0" w14:textId="08A23A90" w:rsidR="00BB33E1" w:rsidRPr="00023341" w:rsidRDefault="007923F0" w:rsidP="00023341">
      <w:pPr>
        <w:rPr>
          <w:b/>
        </w:rPr>
      </w:pPr>
      <w:r w:rsidRPr="00023341">
        <w:rPr>
          <w:b/>
        </w:rPr>
        <w:t>QUICK LINKS</w:t>
      </w:r>
      <w:r w:rsidR="00BB33E1" w:rsidRPr="00023341">
        <w:rPr>
          <w:b/>
        </w:rPr>
        <w:t xml:space="preserve"> </w:t>
      </w:r>
    </w:p>
    <w:p w14:paraId="03238D95" w14:textId="05FB336C" w:rsidR="006C44B4" w:rsidRDefault="006C44B4">
      <w:pPr>
        <w:rPr>
          <w:b/>
          <w:sz w:val="24"/>
        </w:rPr>
      </w:pPr>
    </w:p>
    <w:p w14:paraId="51F1DEB2" w14:textId="5F659E2B" w:rsidR="007923F0" w:rsidRDefault="007923F0" w:rsidP="007923F0">
      <w:pPr>
        <w:pStyle w:val="ListParagraph"/>
        <w:numPr>
          <w:ilvl w:val="0"/>
          <w:numId w:val="72"/>
        </w:numPr>
      </w:pPr>
      <w:r>
        <w:t>The s</w:t>
      </w:r>
      <w:r w:rsidR="00647341">
        <w:t>chools and</w:t>
      </w:r>
      <w:r>
        <w:t xml:space="preserve"> districts where the user has had access provisioned will appear as links on the top of the screen. Clicking on a district will navigate the user directly to the Comparing Schools in a DISTRICT report for that district; clicking on a school name will navigate the user directly to the Comparing Grades in a SCHOOL report for that school.</w:t>
      </w:r>
    </w:p>
    <w:p w14:paraId="5C3688B5" w14:textId="4CD0B6E0" w:rsidR="007923F0" w:rsidRDefault="00647341" w:rsidP="00647341">
      <w:pPr>
        <w:pStyle w:val="ListParagraph"/>
        <w:numPr>
          <w:ilvl w:val="0"/>
          <w:numId w:val="72"/>
        </w:numPr>
      </w:pPr>
      <w:r>
        <w:t xml:space="preserve">Links will appear for every school where a user has PII access and for the districts that those schools belong to. </w:t>
      </w:r>
      <w:r w:rsidR="007923F0">
        <w:t xml:space="preserve">Links to up to eight schools and eight districts may appear in the links section. If a user is provisioned to more than eight individual schools </w:t>
      </w:r>
      <w:r>
        <w:t>in a single district</w:t>
      </w:r>
      <w:r w:rsidR="007923F0">
        <w:t xml:space="preserve">, </w:t>
      </w:r>
      <w:r>
        <w:t xml:space="preserve">only the district name will be linked. If a user is provisioned to more than eight individual districts, only the </w:t>
      </w:r>
      <w:r w:rsidR="007923F0">
        <w:t xml:space="preserve">first </w:t>
      </w:r>
      <w:r>
        <w:t>eight (</w:t>
      </w:r>
      <w:r w:rsidR="007923F0">
        <w:t>alphabetical</w:t>
      </w:r>
      <w:r>
        <w:t xml:space="preserve">ly) </w:t>
      </w:r>
      <w:r w:rsidR="007923F0">
        <w:t>will appear.</w:t>
      </w:r>
    </w:p>
    <w:p w14:paraId="6A9D2273" w14:textId="2549E28F" w:rsidR="007923F0" w:rsidRPr="00A00D51" w:rsidRDefault="007923F0" w:rsidP="007923F0">
      <w:pPr>
        <w:pStyle w:val="ListParagraph"/>
        <w:numPr>
          <w:ilvl w:val="0"/>
          <w:numId w:val="72"/>
        </w:numPr>
      </w:pPr>
      <w:r>
        <w:t>Users may close the links section if they want to see more of the report and open it again for ease of navigation.</w:t>
      </w:r>
    </w:p>
    <w:p w14:paraId="59A534A8" w14:textId="77777777" w:rsidR="007923F0" w:rsidRDefault="007923F0">
      <w:pPr>
        <w:rPr>
          <w:b/>
          <w:sz w:val="24"/>
        </w:rPr>
      </w:pPr>
    </w:p>
    <w:p w14:paraId="64290638" w14:textId="77777777" w:rsidR="00BB33E1" w:rsidRPr="00A00D51" w:rsidRDefault="00BB33E1">
      <w:pPr>
        <w:rPr>
          <w:b/>
          <w:sz w:val="24"/>
        </w:rPr>
      </w:pPr>
    </w:p>
    <w:p w14:paraId="19909B75" w14:textId="43071E55" w:rsidR="00BD26A1" w:rsidRPr="00A00D51" w:rsidRDefault="00BD26A1" w:rsidP="00BD26A1">
      <w:pPr>
        <w:pStyle w:val="ListBullet2"/>
        <w:numPr>
          <w:ilvl w:val="0"/>
          <w:numId w:val="0"/>
        </w:numPr>
        <w:rPr>
          <w:b/>
          <w:sz w:val="24"/>
        </w:rPr>
      </w:pPr>
      <w:r w:rsidRPr="00A00D51">
        <w:rPr>
          <w:b/>
          <w:sz w:val="24"/>
        </w:rPr>
        <w:t>Selecting Assessment Results</w:t>
      </w:r>
    </w:p>
    <w:p w14:paraId="5BA89EC2" w14:textId="152DA5C4" w:rsidR="00BD26A1" w:rsidRPr="00A00D51" w:rsidRDefault="00BD26A1" w:rsidP="00F838C7">
      <w:pPr>
        <w:pStyle w:val="ListParagraph"/>
        <w:numPr>
          <w:ilvl w:val="0"/>
          <w:numId w:val="72"/>
        </w:numPr>
      </w:pPr>
      <w:r w:rsidRPr="00A00D51">
        <w:t xml:space="preserve">A user can see results for the summative assessment for any academic year for which there are available results via the Academic Year Selector. The options in the Academic Year Selector are based on all assessment results received by the Data Warehouse. </w:t>
      </w:r>
    </w:p>
    <w:p w14:paraId="6EDF6EB6" w14:textId="28C2A4DD" w:rsidR="00BD26A1" w:rsidRPr="00A00D51" w:rsidRDefault="00BD26A1" w:rsidP="00F838C7">
      <w:pPr>
        <w:pStyle w:val="ListParagraph"/>
        <w:numPr>
          <w:ilvl w:val="0"/>
          <w:numId w:val="72"/>
        </w:numPr>
      </w:pPr>
      <w:r w:rsidRPr="00A00D51">
        <w:t xml:space="preserve">This report only displays aggregations of </w:t>
      </w:r>
      <w:r w:rsidR="00867522" w:rsidRPr="00A00D51">
        <w:t>s</w:t>
      </w:r>
      <w:r w:rsidRPr="00A00D51">
        <w:t>ummative results</w:t>
      </w:r>
      <w:r w:rsidR="00851ED8" w:rsidRPr="00A00D51">
        <w:t xml:space="preserve">, not </w:t>
      </w:r>
      <w:r w:rsidR="00867522" w:rsidRPr="00A00D51">
        <w:t>i</w:t>
      </w:r>
      <w:r w:rsidR="00851ED8" w:rsidRPr="00A00D51">
        <w:t>nterim results</w:t>
      </w:r>
      <w:r w:rsidRPr="00A00D51">
        <w:t>.</w:t>
      </w:r>
    </w:p>
    <w:p w14:paraId="62068036" w14:textId="75B82207" w:rsidR="00246777" w:rsidRPr="00A00D51" w:rsidRDefault="00BD26A1" w:rsidP="00246777">
      <w:pPr>
        <w:pStyle w:val="ListParagraph"/>
        <w:numPr>
          <w:ilvl w:val="0"/>
          <w:numId w:val="72"/>
        </w:numPr>
      </w:pPr>
      <w:r w:rsidRPr="00A00D51">
        <w:t>When a previous academic year is selected, the report display</w:t>
      </w:r>
      <w:r w:rsidR="00D01D1E" w:rsidRPr="00A00D51">
        <w:t>s</w:t>
      </w:r>
      <w:r w:rsidRPr="00A00D51">
        <w:t xml:space="preserve"> a warning message alerting users that the results displayed are for a prior academic year’s assessments. </w:t>
      </w:r>
    </w:p>
    <w:p w14:paraId="62F56880" w14:textId="088C6D8B" w:rsidR="00246777" w:rsidRPr="00A00D51" w:rsidRDefault="00670948" w:rsidP="00531F5D">
      <w:pPr>
        <w:keepNext/>
        <w:ind w:left="720"/>
      </w:pPr>
      <w:r>
        <w:rPr>
          <w:noProof/>
        </w:rPr>
        <w:lastRenderedPageBreak/>
        <w:drawing>
          <wp:anchor distT="0" distB="0" distL="114300" distR="114300" simplePos="0" relativeHeight="251888640" behindDoc="0" locked="0" layoutInCell="1" allowOverlap="1" wp14:anchorId="6196B885" wp14:editId="736A303A">
            <wp:simplePos x="0" y="0"/>
            <wp:positionH relativeFrom="column">
              <wp:posOffset>3771900</wp:posOffset>
            </wp:positionH>
            <wp:positionV relativeFrom="paragraph">
              <wp:posOffset>957045</wp:posOffset>
            </wp:positionV>
            <wp:extent cx="2698750" cy="185420"/>
            <wp:effectExtent l="0" t="0" r="0" b="0"/>
            <wp:wrapNone/>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875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25095658" wp14:editId="082C605C">
            <wp:extent cx="5943600" cy="11741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reviousYear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inline>
        </w:drawing>
      </w:r>
    </w:p>
    <w:p w14:paraId="3B9EBECC" w14:textId="069FA969" w:rsidR="00246777" w:rsidRPr="00A00D51" w:rsidRDefault="00246777" w:rsidP="00531F5D">
      <w:pPr>
        <w:pStyle w:val="Caption"/>
        <w:ind w:left="720"/>
      </w:pPr>
      <w:bookmarkStart w:id="116" w:name="_Toc291348660"/>
      <w:r w:rsidRPr="00A00D51">
        <w:t xml:space="preserve">Figure </w:t>
      </w:r>
      <w:r w:rsidR="009223FF">
        <w:fldChar w:fldCharType="begin"/>
      </w:r>
      <w:r w:rsidR="009223FF">
        <w:instrText xml:space="preserve"> SEQ Figure \* ARABIC </w:instrText>
      </w:r>
      <w:r w:rsidR="009223FF">
        <w:fldChar w:fldCharType="separate"/>
      </w:r>
      <w:r w:rsidR="005E321A">
        <w:rPr>
          <w:noProof/>
        </w:rPr>
        <w:t>55</w:t>
      </w:r>
      <w:r w:rsidR="009223FF">
        <w:rPr>
          <w:noProof/>
        </w:rPr>
        <w:fldChar w:fldCharType="end"/>
      </w:r>
      <w:r w:rsidRPr="00A00D51">
        <w:t xml:space="preserve"> - Previous Year Warning Message</w:t>
      </w:r>
      <w:bookmarkEnd w:id="116"/>
    </w:p>
    <w:p w14:paraId="47CA5C91" w14:textId="77777777" w:rsidR="00BD26A1" w:rsidRPr="00A00D51" w:rsidRDefault="00BD26A1" w:rsidP="00BD26A1"/>
    <w:p w14:paraId="7D11ED4F" w14:textId="77777777" w:rsidR="00246777" w:rsidRPr="00A00D51" w:rsidRDefault="00246777" w:rsidP="00BD26A1"/>
    <w:p w14:paraId="33C9FA8B" w14:textId="77777777" w:rsidR="00246777" w:rsidRPr="00A00D51" w:rsidRDefault="00246777" w:rsidP="00BD26A1"/>
    <w:p w14:paraId="669D873A" w14:textId="56A7B38C" w:rsidR="00246777" w:rsidRPr="00A00D51" w:rsidRDefault="00246777" w:rsidP="00BD26A1"/>
    <w:p w14:paraId="394E03D0" w14:textId="77777777" w:rsidR="00BD26A1" w:rsidRPr="00A00D51" w:rsidRDefault="00BD26A1" w:rsidP="00BD26A1">
      <w:pPr>
        <w:rPr>
          <w:b/>
          <w:sz w:val="24"/>
        </w:rPr>
      </w:pPr>
      <w:r w:rsidRPr="00A00D51">
        <w:rPr>
          <w:b/>
          <w:sz w:val="24"/>
        </w:rPr>
        <w:t>Informational Popup Windows</w:t>
      </w:r>
    </w:p>
    <w:p w14:paraId="4459A904" w14:textId="77777777" w:rsidR="00246777" w:rsidRPr="00A00D51" w:rsidRDefault="00246777" w:rsidP="00BD26A1">
      <w:pPr>
        <w:rPr>
          <w:b/>
          <w:sz w:val="24"/>
        </w:rPr>
      </w:pPr>
    </w:p>
    <w:p w14:paraId="550A9BB4" w14:textId="58C5B5E7" w:rsidR="00BD26A1" w:rsidRPr="00A00D51" w:rsidRDefault="00670948" w:rsidP="00531F5D">
      <w:r>
        <w:rPr>
          <w:noProof/>
        </w:rPr>
        <w:drawing>
          <wp:anchor distT="0" distB="0" distL="114300" distR="114300" simplePos="0" relativeHeight="251890688" behindDoc="0" locked="0" layoutInCell="1" allowOverlap="1" wp14:anchorId="7BF1E47D" wp14:editId="648AD35E">
            <wp:simplePos x="0" y="0"/>
            <wp:positionH relativeFrom="column">
              <wp:posOffset>3657600</wp:posOffset>
            </wp:positionH>
            <wp:positionV relativeFrom="paragraph">
              <wp:posOffset>785495</wp:posOffset>
            </wp:positionV>
            <wp:extent cx="2698750" cy="185420"/>
            <wp:effectExtent l="0" t="0" r="0" b="0"/>
            <wp:wrapNone/>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8750" cy="18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244F5063" wp14:editId="2FFD3BCF">
            <wp:extent cx="5943600" cy="1004570"/>
            <wp:effectExtent l="0" t="0" r="0" b="1143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ndicatorsDistricts.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1304271B" w14:textId="3632DFEF" w:rsidR="00BD26A1" w:rsidRPr="00A00D51" w:rsidRDefault="00BD26A1" w:rsidP="004726A1">
      <w:pPr>
        <w:pStyle w:val="Caption"/>
      </w:pPr>
      <w:bookmarkStart w:id="117" w:name="_Toc291348661"/>
      <w:r w:rsidRPr="00A00D51">
        <w:t xml:space="preserve">Figure </w:t>
      </w:r>
      <w:r w:rsidR="009223FF">
        <w:fldChar w:fldCharType="begin"/>
      </w:r>
      <w:r w:rsidR="009223FF">
        <w:instrText xml:space="preserve"> SEQ Figure \* ARABIC </w:instrText>
      </w:r>
      <w:r w:rsidR="009223FF">
        <w:fldChar w:fldCharType="separate"/>
      </w:r>
      <w:r w:rsidR="005E321A">
        <w:rPr>
          <w:noProof/>
        </w:rPr>
        <w:t>56</w:t>
      </w:r>
      <w:r w:rsidR="009223FF">
        <w:rPr>
          <w:noProof/>
        </w:rPr>
        <w:fldChar w:fldCharType="end"/>
      </w:r>
      <w:r w:rsidR="003B290A" w:rsidRPr="00A00D51">
        <w:t xml:space="preserve"> - </w:t>
      </w:r>
      <w:r w:rsidRPr="00A00D51">
        <w:t>Comparing Schools in a DISTRICT Information Indicators</w:t>
      </w:r>
      <w:bookmarkEnd w:id="117"/>
    </w:p>
    <w:p w14:paraId="215CE62A" w14:textId="344EB65C" w:rsidR="00BD26A1" w:rsidRPr="00A00D51" w:rsidRDefault="00BD26A1" w:rsidP="00BD26A1">
      <w:r w:rsidRPr="00A00D51">
        <w:t>Report Information</w:t>
      </w:r>
      <w:r w:rsidR="00D25030" w:rsidRPr="00A00D51">
        <w:t xml:space="preserve"> </w:t>
      </w:r>
      <w:r w:rsidRPr="00A00D51">
        <w:t>and Legend</w:t>
      </w:r>
      <w:r w:rsidR="00D25030" w:rsidRPr="00A00D51">
        <w:t xml:space="preserve"> </w:t>
      </w:r>
      <w:r w:rsidRPr="00A00D51">
        <w:t xml:space="preserve">are all available by </w:t>
      </w:r>
      <w:r w:rsidR="00AF4DC9" w:rsidRPr="00A00D51">
        <w:t>pausing on</w:t>
      </w:r>
      <w:r w:rsidRPr="00A00D51">
        <w:t xml:space="preserve"> or clicking </w:t>
      </w:r>
      <w:r w:rsidR="00AF4DC9" w:rsidRPr="00A00D51">
        <w:t xml:space="preserve">the </w:t>
      </w:r>
      <w:r w:rsidRPr="00A00D51">
        <w:t xml:space="preserve">respective icons. </w:t>
      </w:r>
    </w:p>
    <w:p w14:paraId="03F6AB4F" w14:textId="77777777" w:rsidR="00BD26A1" w:rsidRPr="00A00D51" w:rsidRDefault="00BD26A1" w:rsidP="00BD26A1">
      <w:pPr>
        <w:rPr>
          <w:b/>
        </w:rPr>
      </w:pPr>
    </w:p>
    <w:p w14:paraId="5EB8F0E1" w14:textId="5D43F9FD" w:rsidR="00BD26A1" w:rsidRPr="00A00D51" w:rsidRDefault="00BD26A1" w:rsidP="00BD26A1">
      <w:pPr>
        <w:pStyle w:val="BodyText"/>
      </w:pPr>
      <w:r w:rsidRPr="00A00D51">
        <w:t>The Report Information popup</w:t>
      </w:r>
      <w:r w:rsidR="00D25030" w:rsidRPr="00A00D51">
        <w:t xml:space="preserve"> </w:t>
      </w:r>
      <w:r w:rsidRPr="00A00D51">
        <w:t>contains additional information about the purposes and proposed uses of the report. For the Comparing Districts in a STATE report, the text is as follows:</w:t>
      </w:r>
    </w:p>
    <w:p w14:paraId="77FDC59F" w14:textId="77777777" w:rsidR="00BD26A1" w:rsidRPr="00A00D51" w:rsidRDefault="00BD26A1" w:rsidP="00BD26A1">
      <w:pPr>
        <w:jc w:val="center"/>
      </w:pPr>
    </w:p>
    <w:p w14:paraId="535C84FC" w14:textId="777D604D" w:rsidR="00BD26A1" w:rsidRPr="00A00D51" w:rsidRDefault="0058356A" w:rsidP="00BD26A1">
      <w:pPr>
        <w:jc w:val="center"/>
      </w:pPr>
      <w:r w:rsidRPr="00A00D51">
        <w:rPr>
          <w:noProof/>
        </w:rPr>
        <mc:AlternateContent>
          <mc:Choice Requires="wps">
            <w:drawing>
              <wp:inline distT="0" distB="0" distL="0" distR="0" wp14:anchorId="3E2F4D77" wp14:editId="7FE7B7A6">
                <wp:extent cx="5953125" cy="2557780"/>
                <wp:effectExtent l="9525" t="12700" r="9525" b="10795"/>
                <wp:docPr id="1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557780"/>
                        </a:xfrm>
                        <a:prstGeom prst="rect">
                          <a:avLst/>
                        </a:prstGeom>
                        <a:noFill/>
                        <a:ln w="9525">
                          <a:solidFill>
                            <a:srgbClr val="4F81BD"/>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37BBA1B4" w14:textId="77777777" w:rsidR="004A5F36" w:rsidRPr="00BE13B8" w:rsidRDefault="004A5F36" w:rsidP="004D609F">
                            <w:pPr>
                              <w:pStyle w:val="Heading4"/>
                            </w:pPr>
                            <w:r w:rsidRPr="00BE13B8">
                              <w:t>Purpose:</w:t>
                            </w:r>
                          </w:p>
                          <w:p w14:paraId="34373734" w14:textId="77777777" w:rsidR="004A5F36" w:rsidRPr="00BE13B8" w:rsidRDefault="004A5F36" w:rsidP="001D07DB">
                            <w:pPr>
                              <w:pStyle w:val="NormalWeb"/>
                              <w:shd w:val="clear" w:color="auto" w:fill="FFFFFF"/>
                              <w:spacing w:before="0" w:beforeAutospacing="0" w:after="0" w:afterAutospacing="0"/>
                              <w:rPr>
                                <w:rFonts w:ascii="Franklin Gothic Book" w:hAnsi="Franklin Gothic Book"/>
                                <w:sz w:val="22"/>
                                <w:szCs w:val="22"/>
                              </w:rPr>
                            </w:pPr>
                            <w:r w:rsidRPr="00BE13B8">
                              <w:rPr>
                                <w:rFonts w:ascii="Franklin Gothic Book" w:hAnsi="Franklin Gothic Book"/>
                                <w:sz w:val="22"/>
                                <w:szCs w:val="22"/>
                              </w:rPr>
                              <w:t>This report presents a view of student performance on the most recent summative assessment for each district in a state. For each district, the report displays the percentage of students in each achievement level and the number of students assessed.</w:t>
                            </w:r>
                            <w:r w:rsidRPr="00BE13B8">
                              <w:rPr>
                                <w:rFonts w:ascii="Franklin Gothic Book" w:hAnsi="Franklin Gothic Book"/>
                                <w:sz w:val="22"/>
                                <w:szCs w:val="22"/>
                              </w:rPr>
                              <w:br/>
                            </w:r>
                          </w:p>
                          <w:p w14:paraId="454DA44D" w14:textId="77777777" w:rsidR="004A5F36" w:rsidRPr="00BE13B8" w:rsidRDefault="004A5F36" w:rsidP="004D609F">
                            <w:pPr>
                              <w:pStyle w:val="Heading4"/>
                            </w:pPr>
                            <w:r w:rsidRPr="00BE13B8">
                              <w:t>Uses:</w:t>
                            </w:r>
                          </w:p>
                          <w:p w14:paraId="4EA4F2B7" w14:textId="77777777" w:rsidR="004A5F36" w:rsidRPr="00BE13B8" w:rsidRDefault="004A5F36" w:rsidP="00F838C7">
                            <w:pPr>
                              <w:numPr>
                                <w:ilvl w:val="0"/>
                                <w:numId w:val="84"/>
                              </w:numPr>
                              <w:shd w:val="clear" w:color="auto" w:fill="FFFFFF"/>
                              <w:ind w:left="375"/>
                              <w:rPr>
                                <w:rFonts w:eastAsia="Times New Roman" w:cs="Times New Roman"/>
                                <w:szCs w:val="22"/>
                              </w:rPr>
                            </w:pPr>
                            <w:r w:rsidRPr="00BE13B8">
                              <w:rPr>
                                <w:rFonts w:eastAsia="Times New Roman" w:cs="Times New Roman"/>
                                <w:szCs w:val="22"/>
                              </w:rPr>
                              <w:t>Use this report to compare overall district achievement within a state.</w:t>
                            </w:r>
                          </w:p>
                          <w:p w14:paraId="29004108" w14:textId="373DDDB6" w:rsidR="004A5F36" w:rsidRPr="00BE13B8" w:rsidRDefault="004A5F36" w:rsidP="00F838C7">
                            <w:pPr>
                              <w:numPr>
                                <w:ilvl w:val="0"/>
                                <w:numId w:val="84"/>
                              </w:numPr>
                              <w:shd w:val="clear" w:color="auto" w:fill="FFFFFF"/>
                              <w:ind w:left="375"/>
                              <w:rPr>
                                <w:rFonts w:eastAsia="Times New Roman" w:cs="Times New Roman"/>
                                <w:szCs w:val="22"/>
                              </w:rPr>
                            </w:pPr>
                            <w:r w:rsidRPr="00BE13B8">
                              <w:rPr>
                                <w:rFonts w:eastAsia="Times New Roman" w:cs="Times New Roman"/>
                                <w:szCs w:val="22"/>
                              </w:rPr>
                              <w:t>Filter the view to analyze sub-groups within districts.</w:t>
                            </w:r>
                          </w:p>
                          <w:p w14:paraId="09CB8EA0" w14:textId="77777777" w:rsidR="004A5F36" w:rsidRPr="00BE13B8" w:rsidRDefault="004A5F36" w:rsidP="001D07DB">
                            <w:pPr>
                              <w:shd w:val="clear" w:color="auto" w:fill="FFFFFF"/>
                              <w:rPr>
                                <w:rFonts w:eastAsia="Times New Roman" w:cs="Times New Roman"/>
                                <w:szCs w:val="22"/>
                              </w:rPr>
                            </w:pPr>
                          </w:p>
                          <w:p w14:paraId="612B44DF" w14:textId="77777777" w:rsidR="004A5F36" w:rsidRPr="00BE13B8" w:rsidRDefault="004A5F36" w:rsidP="004D609F">
                            <w:pPr>
                              <w:pStyle w:val="Heading4"/>
                            </w:pPr>
                            <w:r w:rsidRPr="00BE13B8">
                              <w:t>Features:</w:t>
                            </w:r>
                          </w:p>
                          <w:p w14:paraId="53FE1A6B" w14:textId="1D48302F"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Align the visual display by the percentage of students in each achievement level or along the line between Level 2 and Level 3</w:t>
                            </w:r>
                          </w:p>
                          <w:p w14:paraId="56485AEE" w14:textId="756D2DCC"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Sort results by any column</w:t>
                            </w:r>
                          </w:p>
                          <w:p w14:paraId="30D5310E" w14:textId="7882EA2F"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Filter results by attributes (e.g., Gender, IEP, Economic Disadvantage)</w:t>
                            </w:r>
                          </w:p>
                          <w:p w14:paraId="7DC7C2B2" w14:textId="515F0FAC"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Download student assessment results for further analysis</w:t>
                            </w:r>
                          </w:p>
                        </w:txbxContent>
                      </wps:txbx>
                      <wps:bodyPr rot="0" vert="horz" wrap="none" lIns="91440" tIns="45720" rIns="91440" bIns="45720" anchor="t" anchorCtr="0" upright="1">
                        <a:spAutoFit/>
                      </wps:bodyPr>
                    </wps:wsp>
                  </a:graphicData>
                </a:graphic>
              </wp:inline>
            </w:drawing>
          </mc:Choice>
          <mc:Fallback>
            <w:pict>
              <v:shape w14:anchorId="3E2F4D77" id="Text Box 307" o:spid="_x0000_s1203" type="#_x0000_t202" style="width:468.75pt;height:20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" filled="f" strokecolor="#4f81bd">
                <v:textbox style="mso-fit-shape-to-text:t">
                  <w:txbxContent>
                    <w:p w14:paraId="37BBA1B4" w14:textId="77777777" w:rsidR="004A5F36" w:rsidRPr="00BE13B8" w:rsidRDefault="004A5F36" w:rsidP="004D609F">
                      <w:pPr>
                        <w:pStyle w:val="Heading4"/>
                      </w:pPr>
                      <w:r w:rsidRPr="00BE13B8">
                        <w:t>Purpose:</w:t>
                      </w:r>
                    </w:p>
                    <w:p w14:paraId="34373734" w14:textId="77777777" w:rsidR="004A5F36" w:rsidRPr="00BE13B8" w:rsidRDefault="004A5F36" w:rsidP="001D07DB">
                      <w:pPr>
                        <w:pStyle w:val="NormalWeb"/>
                        <w:shd w:val="clear" w:color="auto" w:fill="FFFFFF"/>
                        <w:spacing w:before="0" w:beforeAutospacing="0" w:after="0" w:afterAutospacing="0"/>
                        <w:rPr>
                          <w:rFonts w:ascii="Franklin Gothic Book" w:hAnsi="Franklin Gothic Book"/>
                          <w:sz w:val="22"/>
                          <w:szCs w:val="22"/>
                        </w:rPr>
                      </w:pPr>
                      <w:r w:rsidRPr="00BE13B8">
                        <w:rPr>
                          <w:rFonts w:ascii="Franklin Gothic Book" w:hAnsi="Franklin Gothic Book"/>
                          <w:sz w:val="22"/>
                          <w:szCs w:val="22"/>
                        </w:rPr>
                        <w:t>This report presents a view of student performance on the most recent summative assessment for each district in a state. For each district, the report displays the percentage of students in each achievement level and the number of students assessed.</w:t>
                      </w:r>
                      <w:r w:rsidRPr="00BE13B8">
                        <w:rPr>
                          <w:rFonts w:ascii="Franklin Gothic Book" w:hAnsi="Franklin Gothic Book"/>
                          <w:sz w:val="22"/>
                          <w:szCs w:val="22"/>
                        </w:rPr>
                        <w:br/>
                      </w:r>
                    </w:p>
                    <w:p w14:paraId="454DA44D" w14:textId="77777777" w:rsidR="004A5F36" w:rsidRPr="00BE13B8" w:rsidRDefault="004A5F36" w:rsidP="004D609F">
                      <w:pPr>
                        <w:pStyle w:val="Heading4"/>
                      </w:pPr>
                      <w:r w:rsidRPr="00BE13B8">
                        <w:t>Uses:</w:t>
                      </w:r>
                    </w:p>
                    <w:p w14:paraId="4EA4F2B7" w14:textId="77777777" w:rsidR="004A5F36" w:rsidRPr="00BE13B8" w:rsidRDefault="004A5F36" w:rsidP="00F838C7">
                      <w:pPr>
                        <w:numPr>
                          <w:ilvl w:val="0"/>
                          <w:numId w:val="84"/>
                        </w:numPr>
                        <w:shd w:val="clear" w:color="auto" w:fill="FFFFFF"/>
                        <w:ind w:left="375"/>
                        <w:rPr>
                          <w:rFonts w:eastAsia="Times New Roman" w:cs="Times New Roman"/>
                          <w:szCs w:val="22"/>
                        </w:rPr>
                      </w:pPr>
                      <w:r w:rsidRPr="00BE13B8">
                        <w:rPr>
                          <w:rFonts w:eastAsia="Times New Roman" w:cs="Times New Roman"/>
                          <w:szCs w:val="22"/>
                        </w:rPr>
                        <w:t>Use this report to compare overall district achievement within a state.</w:t>
                      </w:r>
                    </w:p>
                    <w:p w14:paraId="29004108" w14:textId="373DDDB6" w:rsidR="004A5F36" w:rsidRPr="00BE13B8" w:rsidRDefault="004A5F36" w:rsidP="00F838C7">
                      <w:pPr>
                        <w:numPr>
                          <w:ilvl w:val="0"/>
                          <w:numId w:val="84"/>
                        </w:numPr>
                        <w:shd w:val="clear" w:color="auto" w:fill="FFFFFF"/>
                        <w:ind w:left="375"/>
                        <w:rPr>
                          <w:rFonts w:eastAsia="Times New Roman" w:cs="Times New Roman"/>
                          <w:szCs w:val="22"/>
                        </w:rPr>
                      </w:pPr>
                      <w:r w:rsidRPr="00BE13B8">
                        <w:rPr>
                          <w:rFonts w:eastAsia="Times New Roman" w:cs="Times New Roman"/>
                          <w:szCs w:val="22"/>
                        </w:rPr>
                        <w:t>Filter the view to analyze sub-groups within districts.</w:t>
                      </w:r>
                    </w:p>
                    <w:p w14:paraId="09CB8EA0" w14:textId="77777777" w:rsidR="004A5F36" w:rsidRPr="00BE13B8" w:rsidRDefault="004A5F36" w:rsidP="001D07DB">
                      <w:pPr>
                        <w:shd w:val="clear" w:color="auto" w:fill="FFFFFF"/>
                        <w:rPr>
                          <w:rFonts w:eastAsia="Times New Roman" w:cs="Times New Roman"/>
                          <w:szCs w:val="22"/>
                        </w:rPr>
                      </w:pPr>
                    </w:p>
                    <w:p w14:paraId="612B44DF" w14:textId="77777777" w:rsidR="004A5F36" w:rsidRPr="00BE13B8" w:rsidRDefault="004A5F36" w:rsidP="004D609F">
                      <w:pPr>
                        <w:pStyle w:val="Heading4"/>
                      </w:pPr>
                      <w:r w:rsidRPr="00BE13B8">
                        <w:t>Features:</w:t>
                      </w:r>
                    </w:p>
                    <w:p w14:paraId="53FE1A6B" w14:textId="1D48302F"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Align the visual display by the percentage of students in each achievement level or along the line between Level 2 and Level 3</w:t>
                      </w:r>
                    </w:p>
                    <w:p w14:paraId="56485AEE" w14:textId="756D2DCC"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Sort results by any column</w:t>
                      </w:r>
                    </w:p>
                    <w:p w14:paraId="30D5310E" w14:textId="7882EA2F"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Filter results by attributes (e.g., Gender, IEP, Economic Disadvantage)</w:t>
                      </w:r>
                    </w:p>
                    <w:p w14:paraId="7DC7C2B2" w14:textId="515F0FAC" w:rsidR="004A5F36" w:rsidRPr="00BE13B8" w:rsidRDefault="004A5F36" w:rsidP="00F838C7">
                      <w:pPr>
                        <w:numPr>
                          <w:ilvl w:val="0"/>
                          <w:numId w:val="85"/>
                        </w:numPr>
                        <w:shd w:val="clear" w:color="auto" w:fill="FFFFFF"/>
                        <w:ind w:left="375"/>
                        <w:rPr>
                          <w:rFonts w:eastAsia="Times New Roman" w:cs="Times New Roman"/>
                          <w:szCs w:val="22"/>
                        </w:rPr>
                      </w:pPr>
                      <w:r w:rsidRPr="00BE13B8">
                        <w:rPr>
                          <w:rFonts w:eastAsia="Times New Roman" w:cs="Times New Roman"/>
                          <w:szCs w:val="22"/>
                        </w:rPr>
                        <w:t>Download student assessment results for further analysis</w:t>
                      </w:r>
                    </w:p>
                  </w:txbxContent>
                </v:textbox>
                <w10:anchorlock/>
              </v:shape>
            </w:pict>
          </mc:Fallback>
        </mc:AlternateContent>
      </w:r>
    </w:p>
    <w:p w14:paraId="7842242B" w14:textId="77777777" w:rsidR="00BD26A1" w:rsidRPr="00A00D51" w:rsidRDefault="00BD26A1" w:rsidP="00BD26A1">
      <w:pPr>
        <w:jc w:val="center"/>
      </w:pPr>
    </w:p>
    <w:p w14:paraId="40ABBB30" w14:textId="77777777" w:rsidR="006C44B4" w:rsidRPr="00A00D51" w:rsidRDefault="006C44B4">
      <w:r w:rsidRPr="00A00D51">
        <w:br w:type="page"/>
      </w:r>
    </w:p>
    <w:p w14:paraId="1C728E71" w14:textId="33FE5FBE" w:rsidR="00BD26A1" w:rsidRPr="00A00D51" w:rsidRDefault="00BD26A1" w:rsidP="00BD26A1">
      <w:r w:rsidRPr="00A00D51">
        <w:lastRenderedPageBreak/>
        <w:t>The legend provides descriptions of all pictorial elements of the report, including Achievement Levels and the population bar. It appears as follows:</w:t>
      </w:r>
    </w:p>
    <w:p w14:paraId="39A0B7B6" w14:textId="3C446BDF" w:rsidR="00BD26A1" w:rsidRPr="00A00D51" w:rsidRDefault="00BD26A1" w:rsidP="00BD26A1">
      <w:pPr>
        <w:pStyle w:val="ListBullet2"/>
        <w:numPr>
          <w:ilvl w:val="0"/>
          <w:numId w:val="0"/>
        </w:numPr>
      </w:pPr>
    </w:p>
    <w:p w14:paraId="65B48BF8" w14:textId="43EA1AF5" w:rsidR="00BD26A1" w:rsidRPr="00A00D51" w:rsidRDefault="00BD26A1" w:rsidP="00BD26A1"/>
    <w:p w14:paraId="5A6A948A" w14:textId="36ACD78A" w:rsidR="00BD26A1" w:rsidRPr="00A00D51" w:rsidRDefault="000C4AE9" w:rsidP="005678E4">
      <w:pPr>
        <w:pStyle w:val="ListParagraph"/>
        <w:keepNext/>
        <w:jc w:val="center"/>
      </w:pPr>
      <w:r>
        <w:rPr>
          <w:noProof/>
        </w:rPr>
        <w:drawing>
          <wp:inline distT="0" distB="0" distL="0" distR="0" wp14:anchorId="347ED210" wp14:editId="1441AD95">
            <wp:extent cx="4839218" cy="3230033"/>
            <wp:effectExtent l="0" t="0" r="0" b="0"/>
            <wp:docPr id="152" name="Picture 152" descr="Macintosh HD:Users:jkimelman:Desktop:Districts in State 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kimelman:Desktop:Districts in State Legen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40257" cy="3230727"/>
                    </a:xfrm>
                    <a:prstGeom prst="rect">
                      <a:avLst/>
                    </a:prstGeom>
                    <a:noFill/>
                    <a:ln>
                      <a:noFill/>
                    </a:ln>
                  </pic:spPr>
                </pic:pic>
              </a:graphicData>
            </a:graphic>
          </wp:inline>
        </w:drawing>
      </w:r>
    </w:p>
    <w:p w14:paraId="45D15E1B" w14:textId="33E05634" w:rsidR="00BD26A1" w:rsidRPr="00A00D51" w:rsidRDefault="00BD26A1" w:rsidP="004726A1">
      <w:pPr>
        <w:pStyle w:val="Caption"/>
      </w:pPr>
      <w:bookmarkStart w:id="118" w:name="_Toc291348662"/>
      <w:r w:rsidRPr="00A00D51">
        <w:t xml:space="preserve">Figure </w:t>
      </w:r>
      <w:r w:rsidR="009223FF">
        <w:fldChar w:fldCharType="begin"/>
      </w:r>
      <w:r w:rsidR="009223FF">
        <w:instrText xml:space="preserve"> SEQ Figure \* ARABIC </w:instrText>
      </w:r>
      <w:r w:rsidR="009223FF">
        <w:fldChar w:fldCharType="separate"/>
      </w:r>
      <w:r w:rsidR="005E321A">
        <w:rPr>
          <w:noProof/>
        </w:rPr>
        <w:t>57</w:t>
      </w:r>
      <w:r w:rsidR="009223FF">
        <w:rPr>
          <w:noProof/>
        </w:rPr>
        <w:fldChar w:fldCharType="end"/>
      </w:r>
      <w:r w:rsidRPr="00A00D51">
        <w:t xml:space="preserve"> - Comparing </w:t>
      </w:r>
      <w:r w:rsidR="000C4AE9">
        <w:t xml:space="preserve">Districts </w:t>
      </w:r>
      <w:r w:rsidRPr="00A00D51">
        <w:t xml:space="preserve">in a </w:t>
      </w:r>
      <w:r w:rsidR="000C4AE9">
        <w:t>STATE</w:t>
      </w:r>
      <w:r w:rsidR="000C4AE9" w:rsidRPr="00A00D51">
        <w:t xml:space="preserve"> </w:t>
      </w:r>
      <w:r w:rsidRPr="00A00D51">
        <w:t>Legend</w:t>
      </w:r>
      <w:bookmarkEnd w:id="118"/>
    </w:p>
    <w:p w14:paraId="0C1401D6" w14:textId="77777777" w:rsidR="00BD26A1" w:rsidRPr="00A00D51" w:rsidRDefault="00BD26A1" w:rsidP="00BD26A1">
      <w:pPr>
        <w:rPr>
          <w:b/>
          <w:sz w:val="24"/>
        </w:rPr>
      </w:pPr>
    </w:p>
    <w:p w14:paraId="009B5F52" w14:textId="77777777" w:rsidR="006C44B4" w:rsidRPr="00A00D51" w:rsidRDefault="006C44B4">
      <w:pPr>
        <w:rPr>
          <w:b/>
          <w:sz w:val="24"/>
        </w:rPr>
      </w:pPr>
      <w:r w:rsidRPr="00A00D51">
        <w:rPr>
          <w:b/>
          <w:sz w:val="24"/>
        </w:rPr>
        <w:br w:type="page"/>
      </w:r>
    </w:p>
    <w:p w14:paraId="769721EA" w14:textId="1738FF00" w:rsidR="00BD26A1" w:rsidRPr="00A00D51" w:rsidRDefault="00BD26A1" w:rsidP="00BD26A1">
      <w:pPr>
        <w:rPr>
          <w:b/>
          <w:sz w:val="24"/>
        </w:rPr>
      </w:pPr>
      <w:r w:rsidRPr="00A00D51">
        <w:rPr>
          <w:b/>
          <w:sz w:val="24"/>
        </w:rPr>
        <w:lastRenderedPageBreak/>
        <w:t>Downloads</w:t>
      </w:r>
    </w:p>
    <w:p w14:paraId="1EFD1089" w14:textId="37F07634" w:rsidR="00BD26A1" w:rsidRPr="00A00D51" w:rsidRDefault="00BD26A1" w:rsidP="00BD26A1">
      <w:r w:rsidRPr="00A00D51">
        <w:t>Download</w:t>
      </w:r>
      <w:r w:rsidR="00D25030" w:rsidRPr="00A00D51">
        <w:t xml:space="preserve"> </w:t>
      </w:r>
      <w:r w:rsidRPr="00A00D51">
        <w:t xml:space="preserve">options are available by clicking the </w:t>
      </w:r>
      <w:r w:rsidR="006514E4" w:rsidRPr="00A00D51">
        <w:rPr>
          <w:b/>
        </w:rPr>
        <w:t>Download</w:t>
      </w:r>
      <w:r w:rsidR="002A171F" w:rsidRPr="00A00D51">
        <w:t xml:space="preserve"> </w:t>
      </w:r>
      <w:r w:rsidRPr="00A00D51">
        <w:t>icon</w:t>
      </w:r>
      <w:r w:rsidR="006514E4" w:rsidRPr="00A00D51">
        <w:t xml:space="preserve"> </w:t>
      </w:r>
      <w:r w:rsidR="006514E4" w:rsidRPr="00A00D51">
        <w:rPr>
          <w:noProof/>
        </w:rPr>
        <w:drawing>
          <wp:inline distT="0" distB="0" distL="0" distR="0" wp14:anchorId="75526826" wp14:editId="757280E6">
            <wp:extent cx="207940" cy="230458"/>
            <wp:effectExtent l="0" t="0" r="0" b="0"/>
            <wp:docPr id="11" name="Picture 11"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4877" r="50233" b="61948"/>
                    <a:stretch/>
                  </pic:blipFill>
                  <pic:spPr bwMode="auto">
                    <a:xfrm>
                      <a:off x="0" y="0"/>
                      <a:ext cx="207940" cy="23045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00D51">
        <w:t>. There are several options for downloading information through the Comparing</w:t>
      </w:r>
      <w:r w:rsidR="004A478E" w:rsidRPr="00A00D51">
        <w:t xml:space="preserve"> Districts</w:t>
      </w:r>
      <w:r w:rsidR="001D07DB" w:rsidRPr="00A00D51">
        <w:t xml:space="preserve"> in a </w:t>
      </w:r>
      <w:r w:rsidR="001D07DB" w:rsidRPr="00A00D51">
        <w:rPr>
          <w:caps/>
        </w:rPr>
        <w:t>State</w:t>
      </w:r>
      <w:r w:rsidRPr="00A00D51">
        <w:t xml:space="preserve"> </w:t>
      </w:r>
      <w:r w:rsidR="007F3A56" w:rsidRPr="00A00D51">
        <w:t>r</w:t>
      </w:r>
      <w:r w:rsidRPr="00A00D51">
        <w:t>eport:</w:t>
      </w:r>
    </w:p>
    <w:p w14:paraId="6D701B6D" w14:textId="77777777" w:rsidR="00BD26A1" w:rsidRPr="00A00D51" w:rsidRDefault="00BD26A1" w:rsidP="00BD26A1"/>
    <w:p w14:paraId="00D925A1" w14:textId="35348E38" w:rsidR="00BD26A1" w:rsidRPr="00A00D51" w:rsidRDefault="00EB74EC" w:rsidP="00531F5D">
      <w:pPr>
        <w:keepNext/>
      </w:pPr>
      <w:r w:rsidRPr="00A00D51">
        <w:rPr>
          <w:noProof/>
        </w:rPr>
        <w:drawing>
          <wp:inline distT="0" distB="0" distL="0" distR="0" wp14:anchorId="57CC831D" wp14:editId="4F68F45F">
            <wp:extent cx="3089752" cy="3657219"/>
            <wp:effectExtent l="0" t="0" r="9525" b="6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l="985" t="837" r="1090" b="559"/>
                    <a:stretch/>
                  </pic:blipFill>
                  <pic:spPr bwMode="auto">
                    <a:xfrm>
                      <a:off x="0" y="0"/>
                      <a:ext cx="3089752" cy="365721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5853CE0" w14:textId="4057E953" w:rsidR="00BD26A1" w:rsidRPr="00A00D51" w:rsidRDefault="00BD26A1" w:rsidP="004726A1">
      <w:pPr>
        <w:pStyle w:val="Caption"/>
      </w:pPr>
      <w:bookmarkStart w:id="119" w:name="_Toc291348663"/>
      <w:r w:rsidRPr="00A00D51">
        <w:t xml:space="preserve">Figure </w:t>
      </w:r>
      <w:r w:rsidR="009223FF">
        <w:fldChar w:fldCharType="begin"/>
      </w:r>
      <w:r w:rsidR="009223FF">
        <w:instrText xml:space="preserve"> SEQ Figure \* ARABIC </w:instrText>
      </w:r>
      <w:r w:rsidR="009223FF">
        <w:fldChar w:fldCharType="separate"/>
      </w:r>
      <w:r w:rsidR="005E321A">
        <w:rPr>
          <w:noProof/>
        </w:rPr>
        <w:t>58</w:t>
      </w:r>
      <w:r w:rsidR="009223FF">
        <w:rPr>
          <w:noProof/>
        </w:rPr>
        <w:fldChar w:fldCharType="end"/>
      </w:r>
      <w:r w:rsidRPr="00A00D51">
        <w:t xml:space="preserve"> - Download Options Window</w:t>
      </w:r>
      <w:bookmarkEnd w:id="119"/>
    </w:p>
    <w:p w14:paraId="037D1760" w14:textId="493DD73D" w:rsidR="00BD26A1" w:rsidRPr="00A00D51" w:rsidRDefault="00BD26A1" w:rsidP="00F838C7">
      <w:pPr>
        <w:pStyle w:val="ListBullet2"/>
        <w:numPr>
          <w:ilvl w:val="0"/>
          <w:numId w:val="72"/>
        </w:numPr>
      </w:pPr>
      <w:r w:rsidRPr="000C4AE9">
        <w:rPr>
          <w:b/>
        </w:rPr>
        <w:t>Current View:</w:t>
      </w:r>
      <w:r w:rsidRPr="00A00D51">
        <w:t xml:space="preserve"> All users </w:t>
      </w:r>
      <w:r w:rsidR="00D55531" w:rsidRPr="00A00D51">
        <w:t>with</w:t>
      </w:r>
      <w:r w:rsidRPr="00A00D51">
        <w:t xml:space="preserve"> access </w:t>
      </w:r>
      <w:r w:rsidR="00D55531" w:rsidRPr="00A00D51">
        <w:t xml:space="preserve">to </w:t>
      </w:r>
      <w:r w:rsidRPr="00A00D51">
        <w:t>this report can download a tabular version of the current view of summary data (achievement levels, including any active filters, sorting, or selection) in CSV format for accessibility or external analysis</w:t>
      </w:r>
      <w:r w:rsidRPr="00A00D51">
        <w:rPr>
          <w:noProof/>
        </w:rPr>
        <w:t>.</w:t>
      </w:r>
    </w:p>
    <w:p w14:paraId="70F66D1D" w14:textId="340C807E" w:rsidR="00BD26A1" w:rsidRPr="00A00D51" w:rsidRDefault="00BD26A1" w:rsidP="00F838C7">
      <w:pPr>
        <w:pStyle w:val="ListBullet2"/>
        <w:numPr>
          <w:ilvl w:val="0"/>
          <w:numId w:val="72"/>
        </w:numPr>
      </w:pPr>
      <w:r w:rsidRPr="000C4AE9">
        <w:rPr>
          <w:b/>
        </w:rPr>
        <w:t>Student Assessment Results:</w:t>
      </w:r>
      <w:r w:rsidRPr="00A00D51">
        <w:t xml:space="preserve"> </w:t>
      </w:r>
      <w:r w:rsidR="00FA44A3" w:rsidRPr="00A00D51">
        <w:t>A user with appropriate permissions</w:t>
      </w:r>
      <w:r w:rsidRPr="00A00D51">
        <w:t xml:space="preserve"> can download the underlying Student Assessment Results for all the </w:t>
      </w:r>
      <w:r w:rsidR="00BB65F3">
        <w:t>districts</w:t>
      </w:r>
      <w:r w:rsidR="00BB65F3" w:rsidRPr="00A00D51">
        <w:t xml:space="preserve"> </w:t>
      </w:r>
      <w:r w:rsidRPr="00A00D51">
        <w:t>displayed on the report.</w:t>
      </w:r>
      <w:r w:rsidR="00BB65F3">
        <w:t xml:space="preserve"> If the state has only provided results of Interim assessments, this option is not available.</w:t>
      </w:r>
    </w:p>
    <w:p w14:paraId="034C2437" w14:textId="7D696249" w:rsidR="00246777" w:rsidRPr="00A00D51" w:rsidRDefault="00BD26A1" w:rsidP="00F838C7">
      <w:pPr>
        <w:pStyle w:val="ListBullet2"/>
        <w:numPr>
          <w:ilvl w:val="0"/>
          <w:numId w:val="72"/>
        </w:numPr>
      </w:pPr>
      <w:r w:rsidRPr="000C4AE9">
        <w:rPr>
          <w:b/>
        </w:rPr>
        <w:t>Printable Student Reports:</w:t>
      </w:r>
      <w:r w:rsidRPr="00A00D51">
        <w:t xml:space="preserve"> </w:t>
      </w:r>
      <w:r w:rsidR="004B0E2C" w:rsidRPr="00A00D51">
        <w:t>This option is n</w:t>
      </w:r>
      <w:r w:rsidR="001D07DB" w:rsidRPr="00A00D51">
        <w:t>ot available at this level</w:t>
      </w:r>
      <w:r w:rsidR="00D440CD" w:rsidRPr="00A00D51">
        <w:t xml:space="preserve"> and </w:t>
      </w:r>
      <w:r w:rsidR="00D01D1E" w:rsidRPr="00A00D51">
        <w:t xml:space="preserve">appears </w:t>
      </w:r>
      <w:r w:rsidR="002A171F" w:rsidRPr="00A00D51">
        <w:t>dimmed</w:t>
      </w:r>
      <w:r w:rsidR="001D07DB" w:rsidRPr="00A00D51">
        <w:t>.</w:t>
      </w:r>
    </w:p>
    <w:p w14:paraId="1A5D0E57" w14:textId="4EEC7F08" w:rsidR="00246777" w:rsidRPr="00A00D51" w:rsidRDefault="00246777" w:rsidP="00F838C7">
      <w:pPr>
        <w:pStyle w:val="ListBullet2"/>
        <w:numPr>
          <w:ilvl w:val="0"/>
          <w:numId w:val="72"/>
        </w:numPr>
      </w:pPr>
      <w:r w:rsidRPr="000C4AE9">
        <w:rPr>
          <w:b/>
        </w:rPr>
        <w:t>State Downloads:</w:t>
      </w:r>
      <w:r w:rsidRPr="00A00D51">
        <w:t xml:space="preserve"> </w:t>
      </w:r>
      <w:r w:rsidR="00FA44A3" w:rsidRPr="00A00D51">
        <w:t>A user with appropriate permissions</w:t>
      </w:r>
      <w:r w:rsidRPr="00A00D51">
        <w:t xml:space="preserve"> can request </w:t>
      </w:r>
      <w:r w:rsidR="002A171F" w:rsidRPr="00A00D51">
        <w:t>s</w:t>
      </w:r>
      <w:r w:rsidRPr="00A00D51">
        <w:t>tate-level downloads (see below for further description).</w:t>
      </w:r>
    </w:p>
    <w:p w14:paraId="38465AE2" w14:textId="77777777" w:rsidR="00246777" w:rsidRPr="00A00D51" w:rsidRDefault="00246777" w:rsidP="00BD26A1">
      <w:pPr>
        <w:rPr>
          <w:b/>
          <w:sz w:val="24"/>
        </w:rPr>
      </w:pPr>
    </w:p>
    <w:p w14:paraId="3E637ED6" w14:textId="11EB1E49" w:rsidR="00BD26A1" w:rsidRPr="00A00D51" w:rsidRDefault="00BD26A1" w:rsidP="00BD26A1">
      <w:pPr>
        <w:rPr>
          <w:b/>
          <w:sz w:val="24"/>
        </w:rPr>
      </w:pPr>
      <w:r w:rsidRPr="00A00D51">
        <w:rPr>
          <w:b/>
          <w:sz w:val="24"/>
        </w:rPr>
        <w:t xml:space="preserve">Locating Specific </w:t>
      </w:r>
      <w:r w:rsidR="001D07DB" w:rsidRPr="00A00D51">
        <w:rPr>
          <w:b/>
          <w:sz w:val="24"/>
        </w:rPr>
        <w:t>Districts</w:t>
      </w:r>
    </w:p>
    <w:p w14:paraId="0A05BBC6" w14:textId="77777777" w:rsidR="00BD26A1" w:rsidRPr="00A00D51" w:rsidRDefault="00BD26A1" w:rsidP="00BD26A1"/>
    <w:p w14:paraId="19016137" w14:textId="5C2D8B92" w:rsidR="00BD26A1" w:rsidRPr="00A00D51" w:rsidRDefault="00BD26A1" w:rsidP="00BD26A1">
      <w:r w:rsidRPr="00A00D51">
        <w:rPr>
          <w:b/>
        </w:rPr>
        <w:t>Sorting</w:t>
      </w:r>
      <w:r w:rsidR="003B290A" w:rsidRPr="00A00D51">
        <w:t xml:space="preserve"> - </w:t>
      </w:r>
      <w:r w:rsidRPr="00A00D51">
        <w:t>A user can sort on any of the columns (</w:t>
      </w:r>
      <w:r w:rsidR="002A171F" w:rsidRPr="00A00D51">
        <w:t>s</w:t>
      </w:r>
      <w:r w:rsidRPr="00A00D51">
        <w:t xml:space="preserve">chool name, </w:t>
      </w:r>
      <w:r w:rsidR="002A171F" w:rsidRPr="00A00D51">
        <w:t>m</w:t>
      </w:r>
      <w:r w:rsidRPr="00A00D51">
        <w:t xml:space="preserve">athematics overall results, </w:t>
      </w:r>
      <w:r w:rsidR="002A171F" w:rsidRPr="00A00D51">
        <w:t>n</w:t>
      </w:r>
      <w:r w:rsidRPr="00A00D51">
        <w:t xml:space="preserve">umber of students assessed in </w:t>
      </w:r>
      <w:r w:rsidR="002A171F" w:rsidRPr="00A00D51">
        <w:t>m</w:t>
      </w:r>
      <w:r w:rsidRPr="00A00D51">
        <w:t>athematics, ELA/</w:t>
      </w:r>
      <w:r w:rsidR="00587D8D" w:rsidRPr="00A00D51">
        <w:t>l</w:t>
      </w:r>
      <w:r w:rsidRPr="00A00D51">
        <w:t xml:space="preserve">iteracy overall results, </w:t>
      </w:r>
      <w:r w:rsidR="002A171F" w:rsidRPr="00A00D51">
        <w:t>n</w:t>
      </w:r>
      <w:r w:rsidRPr="00A00D51">
        <w:t>umber of students assessed in ELA/</w:t>
      </w:r>
      <w:r w:rsidR="00587D8D" w:rsidRPr="00A00D51">
        <w:t>l</w:t>
      </w:r>
      <w:r w:rsidRPr="00A00D51">
        <w:t>iteracy). A single click sorts either alphabetically (for name) or from lowest to highest</w:t>
      </w:r>
      <w:r w:rsidR="002A171F" w:rsidRPr="00A00D51">
        <w:t>,</w:t>
      </w:r>
      <w:r w:rsidRPr="00A00D51">
        <w:t xml:space="preserve"> and a second click reverses the sort order.</w:t>
      </w:r>
    </w:p>
    <w:p w14:paraId="64FB3CFE" w14:textId="77777777" w:rsidR="00BD26A1" w:rsidRPr="00A00D51" w:rsidRDefault="00BD26A1" w:rsidP="00BD26A1"/>
    <w:p w14:paraId="3A1E53C3" w14:textId="77777777" w:rsidR="006C44B4" w:rsidRPr="00A00D51" w:rsidRDefault="006C44B4">
      <w:pPr>
        <w:rPr>
          <w:b/>
        </w:rPr>
      </w:pPr>
      <w:r w:rsidRPr="00A00D51">
        <w:rPr>
          <w:b/>
        </w:rPr>
        <w:br w:type="page"/>
      </w:r>
    </w:p>
    <w:p w14:paraId="155FB717" w14:textId="450F30B2" w:rsidR="00BD26A1" w:rsidRPr="00A00D51" w:rsidRDefault="00BD26A1" w:rsidP="00BD26A1">
      <w:r w:rsidRPr="00A00D51">
        <w:rPr>
          <w:b/>
        </w:rPr>
        <w:lastRenderedPageBreak/>
        <w:t>Filtering</w:t>
      </w:r>
      <w:r w:rsidR="003B290A" w:rsidRPr="00A00D51">
        <w:t xml:space="preserve"> - </w:t>
      </w:r>
      <w:r w:rsidRPr="00A00D51">
        <w:t xml:space="preserve">A user can </w:t>
      </w:r>
      <w:r w:rsidRPr="00A00D51">
        <w:rPr>
          <w:rFonts w:cs="FranklinGothic-Book"/>
        </w:rPr>
        <w:t>filter the results by demographic subgroups</w:t>
      </w:r>
      <w:r w:rsidR="00D04306">
        <w:rPr>
          <w:rFonts w:cs="FranklinGothic-Book"/>
        </w:rPr>
        <w:t xml:space="preserve">, or by Completeness </w:t>
      </w:r>
      <w:r w:rsidRPr="00A00D51">
        <w:rPr>
          <w:rFonts w:cs="FranklinGothic-Book"/>
        </w:rPr>
        <w:t>for in</w:t>
      </w:r>
      <w:r w:rsidR="00094B7F" w:rsidRPr="00A00D51">
        <w:rPr>
          <w:rFonts w:cs="FranklinGothic-Book"/>
        </w:rPr>
        <w:t>-</w:t>
      </w:r>
      <w:r w:rsidRPr="00A00D51">
        <w:rPr>
          <w:rFonts w:cs="FranklinGothic-Book"/>
        </w:rPr>
        <w:t>depth analysis of results</w:t>
      </w:r>
      <w:r w:rsidRPr="00A00D51">
        <w:t>.</w:t>
      </w:r>
    </w:p>
    <w:p w14:paraId="13FFA687" w14:textId="77777777" w:rsidR="00BD26A1" w:rsidRPr="00A00D51" w:rsidRDefault="00BD26A1" w:rsidP="00094B7F">
      <w:pPr>
        <w:pStyle w:val="ListBullet3"/>
        <w:numPr>
          <w:ilvl w:val="0"/>
          <w:numId w:val="0"/>
        </w:numPr>
      </w:pPr>
    </w:p>
    <w:p w14:paraId="51A45339" w14:textId="429B8F3D" w:rsidR="00BD26A1" w:rsidRPr="00A00D51" w:rsidRDefault="00160543" w:rsidP="00531F5D">
      <w:pPr>
        <w:pStyle w:val="ListBullet3"/>
        <w:keepNext/>
        <w:numPr>
          <w:ilvl w:val="0"/>
          <w:numId w:val="0"/>
        </w:numPr>
      </w:pPr>
      <w:r>
        <w:rPr>
          <w:noProof/>
        </w:rPr>
        <w:drawing>
          <wp:inline distT="0" distB="0" distL="0" distR="0" wp14:anchorId="72F86961" wp14:editId="3EEF9DBB">
            <wp:extent cx="6236898" cy="2895703"/>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248723" cy="2901193"/>
                    </a:xfrm>
                    <a:prstGeom prst="rect">
                      <a:avLst/>
                    </a:prstGeom>
                    <a:noFill/>
                    <a:ln>
                      <a:noFill/>
                    </a:ln>
                  </pic:spPr>
                </pic:pic>
              </a:graphicData>
            </a:graphic>
          </wp:inline>
        </w:drawing>
      </w:r>
    </w:p>
    <w:p w14:paraId="281984CE" w14:textId="079EE63B" w:rsidR="00BD26A1" w:rsidRPr="00A00D51" w:rsidRDefault="00BD26A1" w:rsidP="004726A1">
      <w:pPr>
        <w:pStyle w:val="Caption"/>
      </w:pPr>
      <w:bookmarkStart w:id="120" w:name="_Toc291348664"/>
      <w:r w:rsidRPr="00A00D51">
        <w:t xml:space="preserve">Figure </w:t>
      </w:r>
      <w:r w:rsidR="009223FF">
        <w:fldChar w:fldCharType="begin"/>
      </w:r>
      <w:r w:rsidR="009223FF">
        <w:instrText xml:space="preserve"> SEQ Figure \* ARABIC </w:instrText>
      </w:r>
      <w:r w:rsidR="009223FF">
        <w:fldChar w:fldCharType="separate"/>
      </w:r>
      <w:r w:rsidR="005E321A">
        <w:rPr>
          <w:noProof/>
        </w:rPr>
        <w:t>59</w:t>
      </w:r>
      <w:r w:rsidR="009223FF">
        <w:rPr>
          <w:noProof/>
        </w:rPr>
        <w:fldChar w:fldCharType="end"/>
      </w:r>
      <w:r w:rsidRPr="00A00D51">
        <w:t xml:space="preserve"> - Results by Grade for a SCHOOL Filter Options</w:t>
      </w:r>
      <w:bookmarkEnd w:id="120"/>
    </w:p>
    <w:p w14:paraId="7608972B" w14:textId="77777777" w:rsidR="00BD26A1" w:rsidRPr="00A00D51" w:rsidRDefault="00BD26A1" w:rsidP="00BD26A1">
      <w:pPr>
        <w:pStyle w:val="ListBullet3"/>
        <w:numPr>
          <w:ilvl w:val="0"/>
          <w:numId w:val="0"/>
        </w:numPr>
        <w:jc w:val="center"/>
      </w:pPr>
    </w:p>
    <w:p w14:paraId="5DB8288D" w14:textId="3C5325CF" w:rsidR="00D73583" w:rsidRPr="00A00D51" w:rsidRDefault="00D73583" w:rsidP="00D73583">
      <w:pPr>
        <w:pStyle w:val="ListBullet3"/>
        <w:numPr>
          <w:ilvl w:val="0"/>
          <w:numId w:val="0"/>
        </w:numPr>
      </w:pPr>
      <w:r w:rsidRPr="00A00D51">
        <w:t xml:space="preserve">Selecting multiple options in a </w:t>
      </w:r>
      <w:r w:rsidR="002C44BD" w:rsidRPr="00A00D51">
        <w:t>filter</w:t>
      </w:r>
      <w:r w:rsidRPr="00A00D51">
        <w:t xml:space="preserve"> (e.g., Hispanic/Latino and Two or More Races from Race/Ethnicity) return</w:t>
      </w:r>
      <w:r w:rsidR="002C44BD" w:rsidRPr="00A00D51">
        <w:t>s</w:t>
      </w:r>
      <w:r w:rsidRPr="00A00D51">
        <w:t xml:space="preserve"> aggregates composed of any students in either group (OR selection or Union). Selecting options in more than one </w:t>
      </w:r>
      <w:r w:rsidR="002C44BD" w:rsidRPr="00A00D51">
        <w:t>f</w:t>
      </w:r>
      <w:r w:rsidRPr="00A00D51">
        <w:t>ilter (e.g., Yes under Economic Disadvantage and Yes under Migrant Status) return</w:t>
      </w:r>
      <w:r w:rsidR="002C44BD" w:rsidRPr="00A00D51">
        <w:t>s</w:t>
      </w:r>
      <w:r w:rsidRPr="00A00D51">
        <w:t xml:space="preserve"> a list of students who fit into both groups (AND selection or Intersection).</w:t>
      </w:r>
    </w:p>
    <w:p w14:paraId="7F422328" w14:textId="77777777" w:rsidR="00BD26A1" w:rsidRPr="00A00D51" w:rsidRDefault="00BD26A1" w:rsidP="00BD26A1">
      <w:pPr>
        <w:rPr>
          <w:b/>
          <w:sz w:val="24"/>
        </w:rPr>
      </w:pPr>
    </w:p>
    <w:p w14:paraId="274BB8A8" w14:textId="2100360C" w:rsidR="00BD26A1" w:rsidRPr="00A00D51" w:rsidRDefault="00BD26A1" w:rsidP="00BD26A1">
      <w:pPr>
        <w:pStyle w:val="ListBullet2"/>
        <w:numPr>
          <w:ilvl w:val="0"/>
          <w:numId w:val="0"/>
        </w:numPr>
      </w:pPr>
      <w:r w:rsidRPr="00A00D51">
        <w:rPr>
          <w:b/>
        </w:rPr>
        <w:t xml:space="preserve">Find a </w:t>
      </w:r>
      <w:r w:rsidR="001D07DB" w:rsidRPr="00A00D51">
        <w:rPr>
          <w:b/>
        </w:rPr>
        <w:t>District</w:t>
      </w:r>
      <w:r w:rsidR="003B290A" w:rsidRPr="00A00D51">
        <w:t xml:space="preserve"> - </w:t>
      </w:r>
      <w:r w:rsidRPr="00A00D51">
        <w:t xml:space="preserve">A user can click into the Find box or use the browser </w:t>
      </w:r>
      <w:r w:rsidR="002C44BD" w:rsidRPr="00A00D51">
        <w:rPr>
          <w:b/>
        </w:rPr>
        <w:t>F</w:t>
      </w:r>
      <w:r w:rsidRPr="00A00D51">
        <w:rPr>
          <w:b/>
        </w:rPr>
        <w:t>ind</w:t>
      </w:r>
      <w:r w:rsidRPr="00A00D51">
        <w:t xml:space="preserve"> command </w:t>
      </w:r>
      <w:r w:rsidR="00C3302C" w:rsidRPr="00A00D51">
        <w:t>(Ctrl+</w:t>
      </w:r>
      <w:r w:rsidRPr="00A00D51">
        <w:t xml:space="preserve">F) to type in a part or whole name of a </w:t>
      </w:r>
      <w:r w:rsidR="004A478E" w:rsidRPr="00A00D51">
        <w:t>d</w:t>
      </w:r>
      <w:r w:rsidR="001D07DB" w:rsidRPr="00A00D51">
        <w:t>istrict</w:t>
      </w:r>
      <w:r w:rsidRPr="00A00D51">
        <w:t>. The report scroll</w:t>
      </w:r>
      <w:r w:rsidR="00C3302C" w:rsidRPr="00A00D51">
        <w:t>s</w:t>
      </w:r>
      <w:r w:rsidRPr="00A00D51">
        <w:t xml:space="preserve"> down to the first entry match</w:t>
      </w:r>
      <w:r w:rsidR="002C44BD" w:rsidRPr="00A00D51">
        <w:t>ing</w:t>
      </w:r>
      <w:r w:rsidRPr="00A00D51">
        <w:t xml:space="preserve"> the search string and provide</w:t>
      </w:r>
      <w:r w:rsidR="00C3302C" w:rsidRPr="00A00D51">
        <w:t>s</w:t>
      </w:r>
      <w:r w:rsidRPr="00A00D51">
        <w:t xml:space="preserve"> controls to navigate through any matching entries. </w:t>
      </w:r>
    </w:p>
    <w:p w14:paraId="1EF7DA14" w14:textId="77777777" w:rsidR="00BD26A1" w:rsidRPr="00A00D51" w:rsidRDefault="00BD26A1" w:rsidP="00BD26A1">
      <w:pPr>
        <w:pStyle w:val="ListBullet2"/>
        <w:numPr>
          <w:ilvl w:val="0"/>
          <w:numId w:val="0"/>
        </w:numPr>
        <w:ind w:left="720" w:hanging="360"/>
      </w:pPr>
    </w:p>
    <w:p w14:paraId="2575EAF6" w14:textId="752D600D" w:rsidR="00BD26A1" w:rsidRPr="00A00D51" w:rsidRDefault="00BD26A1" w:rsidP="00BD26A1">
      <w:pPr>
        <w:pStyle w:val="ListBullet2"/>
        <w:numPr>
          <w:ilvl w:val="0"/>
          <w:numId w:val="0"/>
        </w:numPr>
      </w:pPr>
      <w:r w:rsidRPr="00A00D51">
        <w:rPr>
          <w:b/>
        </w:rPr>
        <w:t xml:space="preserve">Select </w:t>
      </w:r>
      <w:r w:rsidR="002C44BD" w:rsidRPr="00A00D51">
        <w:rPr>
          <w:b/>
        </w:rPr>
        <w:t>S</w:t>
      </w:r>
      <w:r w:rsidRPr="00A00D51">
        <w:rPr>
          <w:b/>
        </w:rPr>
        <w:t xml:space="preserve">pecific </w:t>
      </w:r>
      <w:r w:rsidR="001D07DB" w:rsidRPr="00A00D51">
        <w:rPr>
          <w:b/>
        </w:rPr>
        <w:t>Districts</w:t>
      </w:r>
      <w:r w:rsidR="003B290A" w:rsidRPr="00A00D51">
        <w:t xml:space="preserve"> - </w:t>
      </w:r>
      <w:r w:rsidRPr="00A00D51">
        <w:t xml:space="preserve">Each </w:t>
      </w:r>
      <w:r w:rsidR="001D07DB" w:rsidRPr="00A00D51">
        <w:t xml:space="preserve">district </w:t>
      </w:r>
      <w:r w:rsidRPr="00A00D51">
        <w:t xml:space="preserve">in the list has a checkbox next to </w:t>
      </w:r>
      <w:r w:rsidR="002C44BD" w:rsidRPr="00A00D51">
        <w:t xml:space="preserve">its </w:t>
      </w:r>
      <w:r w:rsidRPr="00A00D51">
        <w:t xml:space="preserve">name to </w:t>
      </w:r>
      <w:r w:rsidR="00E420FE" w:rsidRPr="00A00D51">
        <w:t>narrow</w:t>
      </w:r>
      <w:r w:rsidRPr="00A00D51">
        <w:t xml:space="preserve"> the list. A user can select specific </w:t>
      </w:r>
      <w:r w:rsidR="001D07DB" w:rsidRPr="00A00D51">
        <w:t xml:space="preserve">districts </w:t>
      </w:r>
      <w:r w:rsidRPr="00A00D51">
        <w:t>to compare them to one another or create a custom list for downloading or printing.</w:t>
      </w:r>
    </w:p>
    <w:p w14:paraId="37C3B3F6" w14:textId="77777777" w:rsidR="00BD26A1" w:rsidRPr="00A00D51" w:rsidRDefault="00BD26A1" w:rsidP="00BD26A1"/>
    <w:p w14:paraId="23185513" w14:textId="77777777" w:rsidR="00455867" w:rsidRPr="00A00D51" w:rsidRDefault="00455867">
      <w:pPr>
        <w:rPr>
          <w:b/>
          <w:sz w:val="24"/>
        </w:rPr>
      </w:pPr>
      <w:r w:rsidRPr="00A00D51">
        <w:rPr>
          <w:b/>
          <w:sz w:val="24"/>
        </w:rPr>
        <w:br w:type="page"/>
      </w:r>
    </w:p>
    <w:p w14:paraId="69DBC0FA" w14:textId="3785CD0E" w:rsidR="00BD26A1" w:rsidRPr="00A00D51" w:rsidRDefault="00BD26A1" w:rsidP="00BD26A1">
      <w:pPr>
        <w:rPr>
          <w:b/>
          <w:sz w:val="24"/>
        </w:rPr>
      </w:pPr>
      <w:r w:rsidRPr="00A00D51">
        <w:rPr>
          <w:b/>
          <w:sz w:val="24"/>
        </w:rPr>
        <w:lastRenderedPageBreak/>
        <w:t>Align</w:t>
      </w:r>
    </w:p>
    <w:p w14:paraId="2E872424" w14:textId="46E66175" w:rsidR="00BD26A1" w:rsidRPr="00A00D51" w:rsidRDefault="00BD26A1" w:rsidP="00BD26A1">
      <w:pPr>
        <w:pStyle w:val="ListBullet2"/>
        <w:numPr>
          <w:ilvl w:val="0"/>
          <w:numId w:val="0"/>
        </w:numPr>
      </w:pPr>
      <w:r w:rsidRPr="00A00D51">
        <w:t xml:space="preserve">Achievement Level proportion bars can be either aligned by endpoints or centered on the cut between levels 2 and 3. A user can click the </w:t>
      </w:r>
      <w:r w:rsidRPr="00A00D51">
        <w:rPr>
          <w:b/>
        </w:rPr>
        <w:t>Align</w:t>
      </w:r>
      <w:r w:rsidRPr="00A00D51">
        <w:t xml:space="preserve"> button to toggle between the two </w:t>
      </w:r>
      <w:r w:rsidR="00851ED8" w:rsidRPr="00A00D51">
        <w:t>options</w:t>
      </w:r>
      <w:r w:rsidRPr="00A00D51">
        <w:t>.</w:t>
      </w:r>
      <w:r w:rsidR="00670948" w:rsidRPr="00670948">
        <w:rPr>
          <w:noProof/>
        </w:rPr>
        <w:t xml:space="preserve"> </w:t>
      </w:r>
    </w:p>
    <w:p w14:paraId="11825372" w14:textId="77777777" w:rsidR="00BD26A1" w:rsidRPr="00A00D51" w:rsidRDefault="00BD26A1" w:rsidP="00BD26A1">
      <w:pPr>
        <w:pStyle w:val="ListBullet2"/>
        <w:numPr>
          <w:ilvl w:val="0"/>
          <w:numId w:val="0"/>
        </w:numPr>
        <w:ind w:left="720" w:hanging="360"/>
      </w:pPr>
    </w:p>
    <w:p w14:paraId="4FC7F223" w14:textId="41AA09E5" w:rsidR="00BD26A1" w:rsidRPr="00A00D51" w:rsidRDefault="00670948" w:rsidP="00531F5D">
      <w:pPr>
        <w:pStyle w:val="ListBullet2"/>
        <w:keepNext/>
        <w:numPr>
          <w:ilvl w:val="0"/>
          <w:numId w:val="0"/>
        </w:numPr>
        <w:ind w:left="360" w:hanging="360"/>
      </w:pPr>
      <w:r>
        <w:rPr>
          <w:noProof/>
        </w:rPr>
        <w:drawing>
          <wp:anchor distT="0" distB="0" distL="114300" distR="114300" simplePos="0" relativeHeight="251905024" behindDoc="0" locked="0" layoutInCell="1" allowOverlap="1" wp14:anchorId="334A7341" wp14:editId="2BA489C0">
            <wp:simplePos x="0" y="0"/>
            <wp:positionH relativeFrom="column">
              <wp:posOffset>3571975</wp:posOffset>
            </wp:positionH>
            <wp:positionV relativeFrom="paragraph">
              <wp:posOffset>746760</wp:posOffset>
            </wp:positionV>
            <wp:extent cx="2720975" cy="191770"/>
            <wp:effectExtent l="0" t="0" r="0" b="11430"/>
            <wp:wrapNone/>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0975" cy="19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6B2EF9E6" wp14:editId="4E20214B">
            <wp:extent cx="5572555" cy="34274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ignDistricts.png"/>
                    <pic:cNvPicPr/>
                  </pic:nvPicPr>
                  <pic:blipFill>
                    <a:blip r:embed="rId124">
                      <a:extLst>
                        <a:ext uri="{28A0092B-C50C-407E-A947-70E740481C1C}">
                          <a14:useLocalDpi xmlns:a14="http://schemas.microsoft.com/office/drawing/2010/main" val="0"/>
                        </a:ext>
                      </a:extLst>
                    </a:blip>
                    <a:stretch>
                      <a:fillRect/>
                    </a:stretch>
                  </pic:blipFill>
                  <pic:spPr>
                    <a:xfrm>
                      <a:off x="0" y="0"/>
                      <a:ext cx="5572555" cy="3427476"/>
                    </a:xfrm>
                    <a:prstGeom prst="rect">
                      <a:avLst/>
                    </a:prstGeom>
                  </pic:spPr>
                </pic:pic>
              </a:graphicData>
            </a:graphic>
          </wp:inline>
        </w:drawing>
      </w:r>
    </w:p>
    <w:p w14:paraId="7147A39B" w14:textId="75F30713" w:rsidR="00BD26A1" w:rsidRPr="00A00D51" w:rsidRDefault="00BD26A1" w:rsidP="004726A1">
      <w:pPr>
        <w:pStyle w:val="Caption"/>
      </w:pPr>
      <w:bookmarkStart w:id="121" w:name="_Toc291348665"/>
      <w:r w:rsidRPr="00A00D51">
        <w:t xml:space="preserve">Figure </w:t>
      </w:r>
      <w:r w:rsidR="009223FF">
        <w:fldChar w:fldCharType="begin"/>
      </w:r>
      <w:r w:rsidR="009223FF">
        <w:instrText xml:space="preserve"> SEQ Figure \* ARABIC </w:instrText>
      </w:r>
      <w:r w:rsidR="009223FF">
        <w:fldChar w:fldCharType="separate"/>
      </w:r>
      <w:r w:rsidR="005E321A">
        <w:rPr>
          <w:noProof/>
        </w:rPr>
        <w:t>60</w:t>
      </w:r>
      <w:r w:rsidR="009223FF">
        <w:rPr>
          <w:noProof/>
        </w:rPr>
        <w:fldChar w:fldCharType="end"/>
      </w:r>
      <w:r w:rsidRPr="00A00D51">
        <w:t xml:space="preserve"> - Align Feature</w:t>
      </w:r>
      <w:bookmarkEnd w:id="121"/>
    </w:p>
    <w:p w14:paraId="309E1A4E" w14:textId="77777777" w:rsidR="00455867" w:rsidRPr="00A00D51" w:rsidRDefault="00455867">
      <w:pPr>
        <w:rPr>
          <w:b/>
          <w:sz w:val="24"/>
        </w:rPr>
      </w:pPr>
      <w:r w:rsidRPr="00A00D51">
        <w:rPr>
          <w:b/>
          <w:sz w:val="24"/>
        </w:rPr>
        <w:br w:type="page"/>
      </w:r>
    </w:p>
    <w:p w14:paraId="645C7122" w14:textId="77847C36" w:rsidR="00BD26A1" w:rsidRPr="00A00D51" w:rsidRDefault="00BD26A1" w:rsidP="00BD26A1">
      <w:pPr>
        <w:rPr>
          <w:b/>
          <w:sz w:val="24"/>
        </w:rPr>
      </w:pPr>
      <w:r w:rsidRPr="00A00D51">
        <w:rPr>
          <w:b/>
          <w:sz w:val="24"/>
        </w:rPr>
        <w:lastRenderedPageBreak/>
        <w:t>Achievement Level Counts</w:t>
      </w:r>
    </w:p>
    <w:p w14:paraId="08D0BC2F" w14:textId="6D51EF14" w:rsidR="006C44B4" w:rsidRPr="00A00D51" w:rsidRDefault="00D46BAC" w:rsidP="006C44B4">
      <w:pPr>
        <w:pStyle w:val="ListBullet2"/>
        <w:numPr>
          <w:ilvl w:val="0"/>
          <w:numId w:val="0"/>
        </w:numPr>
      </w:pPr>
      <w:r w:rsidRPr="00A00D51">
        <w:t>Pausing on</w:t>
      </w:r>
      <w:r w:rsidR="00BD26A1" w:rsidRPr="00A00D51">
        <w:t xml:space="preserve"> an Achievement Level bar display</w:t>
      </w:r>
      <w:r w:rsidR="00D01D1E" w:rsidRPr="00A00D51">
        <w:t>s</w:t>
      </w:r>
      <w:r w:rsidR="00BD26A1" w:rsidRPr="00A00D51">
        <w:t xml:space="preserve"> numbers of students and percentages by Achievement Level for each level.</w:t>
      </w:r>
    </w:p>
    <w:p w14:paraId="03B20DEE" w14:textId="7B4DC786" w:rsidR="00BD26A1" w:rsidRPr="00A00D51" w:rsidRDefault="00670948" w:rsidP="00531F5D">
      <w:pPr>
        <w:pStyle w:val="ListBullet2"/>
        <w:keepNext/>
        <w:numPr>
          <w:ilvl w:val="0"/>
          <w:numId w:val="0"/>
        </w:numPr>
        <w:ind w:left="360" w:hanging="360"/>
      </w:pPr>
      <w:r>
        <w:rPr>
          <w:noProof/>
        </w:rPr>
        <w:drawing>
          <wp:anchor distT="0" distB="0" distL="114300" distR="114300" simplePos="0" relativeHeight="251894784" behindDoc="0" locked="0" layoutInCell="1" allowOverlap="1" wp14:anchorId="132C29C2" wp14:editId="12556FC8">
            <wp:simplePos x="0" y="0"/>
            <wp:positionH relativeFrom="column">
              <wp:posOffset>4019650</wp:posOffset>
            </wp:positionH>
            <wp:positionV relativeFrom="paragraph">
              <wp:posOffset>762635</wp:posOffset>
            </wp:positionV>
            <wp:extent cx="2288392" cy="157226"/>
            <wp:effectExtent l="0" t="0" r="0" b="0"/>
            <wp:wrapNone/>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88392" cy="157226"/>
                    </a:xfrm>
                    <a:prstGeom prst="rect">
                      <a:avLst/>
                    </a:prstGeom>
                    <a:noFill/>
                    <a:ln>
                      <a:noFill/>
                    </a:ln>
                  </pic:spPr>
                </pic:pic>
              </a:graphicData>
            </a:graphic>
            <wp14:sizeRelH relativeFrom="page">
              <wp14:pctWidth>0</wp14:pctWidth>
            </wp14:sizeRelH>
            <wp14:sizeRelV relativeFrom="page">
              <wp14:pctHeight>0</wp14:pctHeight>
            </wp14:sizeRelV>
          </wp:anchor>
        </w:drawing>
      </w:r>
      <w:r w:rsidR="0073419C" w:rsidRPr="00A00D51">
        <w:rPr>
          <w:noProof/>
        </w:rPr>
        <w:drawing>
          <wp:inline distT="0" distB="0" distL="0" distR="0" wp14:anchorId="66B49BB6" wp14:editId="6F313462">
            <wp:extent cx="5587646" cy="3429000"/>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chievementLevelsDistricts.png"/>
                    <pic:cNvPicPr/>
                  </pic:nvPicPr>
                  <pic:blipFill>
                    <a:blip r:embed="rId125">
                      <a:extLst>
                        <a:ext uri="{28A0092B-C50C-407E-A947-70E740481C1C}">
                          <a14:useLocalDpi xmlns:a14="http://schemas.microsoft.com/office/drawing/2010/main" val="0"/>
                        </a:ext>
                      </a:extLst>
                    </a:blip>
                    <a:stretch>
                      <a:fillRect/>
                    </a:stretch>
                  </pic:blipFill>
                  <pic:spPr>
                    <a:xfrm>
                      <a:off x="0" y="0"/>
                      <a:ext cx="5587646" cy="3429000"/>
                    </a:xfrm>
                    <a:prstGeom prst="rect">
                      <a:avLst/>
                    </a:prstGeom>
                  </pic:spPr>
                </pic:pic>
              </a:graphicData>
            </a:graphic>
          </wp:inline>
        </w:drawing>
      </w:r>
    </w:p>
    <w:p w14:paraId="60CD1B48" w14:textId="0763531A" w:rsidR="00BD26A1" w:rsidRPr="00A00D51" w:rsidRDefault="00BD26A1" w:rsidP="004726A1">
      <w:pPr>
        <w:pStyle w:val="Caption"/>
      </w:pPr>
      <w:bookmarkStart w:id="122" w:name="_Toc291348666"/>
      <w:r w:rsidRPr="00A00D51">
        <w:t xml:space="preserve">Figure </w:t>
      </w:r>
      <w:r w:rsidR="009223FF">
        <w:fldChar w:fldCharType="begin"/>
      </w:r>
      <w:r w:rsidR="009223FF">
        <w:instrText xml:space="preserve"> SEQ Figure \* ARABIC </w:instrText>
      </w:r>
      <w:r w:rsidR="009223FF">
        <w:fldChar w:fldCharType="separate"/>
      </w:r>
      <w:r w:rsidR="005E321A">
        <w:rPr>
          <w:noProof/>
        </w:rPr>
        <w:t>61</w:t>
      </w:r>
      <w:r w:rsidR="009223FF">
        <w:rPr>
          <w:noProof/>
        </w:rPr>
        <w:fldChar w:fldCharType="end"/>
      </w:r>
      <w:r w:rsidR="003B290A" w:rsidRPr="00A00D51">
        <w:t xml:space="preserve"> - </w:t>
      </w:r>
      <w:r w:rsidRPr="00A00D51">
        <w:t>Student population detail popup window</w:t>
      </w:r>
      <w:bookmarkEnd w:id="122"/>
    </w:p>
    <w:p w14:paraId="379C7F5C" w14:textId="77777777" w:rsidR="00BD26A1" w:rsidRPr="00A00D51" w:rsidRDefault="00BD26A1" w:rsidP="00BD26A1"/>
    <w:p w14:paraId="09CEBCF9" w14:textId="77777777" w:rsidR="00BD26A1" w:rsidRPr="00A00D51" w:rsidRDefault="00BD26A1" w:rsidP="00BD26A1">
      <w:pPr>
        <w:rPr>
          <w:b/>
          <w:sz w:val="24"/>
        </w:rPr>
      </w:pPr>
      <w:r w:rsidRPr="00A00D51">
        <w:rPr>
          <w:b/>
          <w:sz w:val="24"/>
        </w:rPr>
        <w:t>Printing</w:t>
      </w:r>
    </w:p>
    <w:p w14:paraId="026F640B" w14:textId="72CBE976" w:rsidR="00BD26A1" w:rsidRPr="00A00D51" w:rsidRDefault="00BD26A1" w:rsidP="00E6635C">
      <w:pPr>
        <w:pStyle w:val="ListBullet2"/>
        <w:numPr>
          <w:ilvl w:val="0"/>
          <w:numId w:val="0"/>
        </w:numPr>
      </w:pPr>
      <w:r w:rsidRPr="00A00D51">
        <w:t xml:space="preserve">The report as displayed can be printed directly </w:t>
      </w:r>
      <w:r w:rsidR="00C3302C" w:rsidRPr="00A00D51">
        <w:t xml:space="preserve">using </w:t>
      </w:r>
      <w:r w:rsidRPr="00A00D51">
        <w:t xml:space="preserve">the built-in browser print command </w:t>
      </w:r>
      <w:r w:rsidR="00C3302C" w:rsidRPr="00A00D51">
        <w:t>(Ctrl+</w:t>
      </w:r>
      <w:r w:rsidRPr="00A00D51">
        <w:t xml:space="preserve">P). </w:t>
      </w:r>
    </w:p>
    <w:p w14:paraId="065D99C5" w14:textId="77777777" w:rsidR="00BD26A1" w:rsidRPr="00A00D51" w:rsidRDefault="00BD26A1" w:rsidP="00BD26A1">
      <w:pPr>
        <w:pStyle w:val="ListBullet2"/>
        <w:numPr>
          <w:ilvl w:val="0"/>
          <w:numId w:val="0"/>
        </w:numPr>
        <w:rPr>
          <w:sz w:val="24"/>
        </w:rPr>
      </w:pPr>
      <w:r w:rsidRPr="00A00D51">
        <w:rPr>
          <w:b/>
          <w:sz w:val="24"/>
        </w:rPr>
        <w:t>Language Support</w:t>
      </w:r>
    </w:p>
    <w:p w14:paraId="7E6463A0" w14:textId="13C85B0A" w:rsidR="00BD26A1" w:rsidRPr="00A00D51" w:rsidRDefault="00BD26A1" w:rsidP="00BD26A1">
      <w:pPr>
        <w:pStyle w:val="ListBullet2"/>
        <w:numPr>
          <w:ilvl w:val="0"/>
          <w:numId w:val="0"/>
        </w:numPr>
      </w:pPr>
      <w:r w:rsidRPr="00A00D51">
        <w:t xml:space="preserve">The textual content of the Reporting System is available for viewing and printing in English by default, </w:t>
      </w:r>
      <w:r w:rsidR="00037122" w:rsidRPr="00A00D51">
        <w:t xml:space="preserve">but </w:t>
      </w:r>
      <w:r w:rsidRPr="00A00D51">
        <w:t>users can select to view or print the content in either Spanish or Vietnamese.</w:t>
      </w:r>
    </w:p>
    <w:p w14:paraId="6C4EDDEB" w14:textId="77777777" w:rsidR="00BD26A1" w:rsidRPr="00A00D51" w:rsidRDefault="00BD26A1" w:rsidP="00BD26A1">
      <w:pPr>
        <w:pStyle w:val="ListBullet2"/>
        <w:numPr>
          <w:ilvl w:val="0"/>
          <w:numId w:val="0"/>
        </w:numPr>
        <w:rPr>
          <w:b/>
          <w:sz w:val="24"/>
        </w:rPr>
      </w:pPr>
      <w:r w:rsidRPr="00A00D51">
        <w:rPr>
          <w:b/>
          <w:sz w:val="24"/>
        </w:rPr>
        <w:t>Student Privacy</w:t>
      </w:r>
    </w:p>
    <w:p w14:paraId="28A476AF" w14:textId="1CB2F3F4" w:rsidR="00BD26A1" w:rsidRPr="00A00D51" w:rsidRDefault="00BD26A1" w:rsidP="00BD26A1">
      <w:r w:rsidRPr="00A00D51">
        <w:t xml:space="preserve">This report contains no Student </w:t>
      </w:r>
      <w:r w:rsidR="00037122" w:rsidRPr="00A00D51">
        <w:t>personally identifiable information</w:t>
      </w:r>
      <w:r w:rsidRPr="00A00D51">
        <w:t xml:space="preserve"> (PII). However</w:t>
      </w:r>
      <w:r w:rsidR="00E14D2E" w:rsidRPr="00A00D51">
        <w:t xml:space="preserve"> </w:t>
      </w:r>
      <w:r w:rsidRPr="00A00D51">
        <w:t xml:space="preserve">two rules </w:t>
      </w:r>
      <w:r w:rsidR="00851ED8" w:rsidRPr="00A00D51">
        <w:t xml:space="preserve">have been instituted </w:t>
      </w:r>
      <w:r w:rsidRPr="00A00D51">
        <w:t>to protect student privacy on aggregate reports</w:t>
      </w:r>
      <w:r w:rsidR="00037122" w:rsidRPr="00A00D51">
        <w:t>:</w:t>
      </w:r>
    </w:p>
    <w:p w14:paraId="4869EA38" w14:textId="77777777" w:rsidR="00BD26A1" w:rsidRPr="00A00D51" w:rsidRDefault="00BD26A1" w:rsidP="00BD26A1"/>
    <w:p w14:paraId="224B4D99" w14:textId="314584B6" w:rsidR="00BD26A1" w:rsidRPr="00A00D51" w:rsidRDefault="00BD26A1" w:rsidP="00BD26A1">
      <w:pPr>
        <w:rPr>
          <w:rFonts w:eastAsia="Times New Roman" w:cs="Arial"/>
          <w:color w:val="222222"/>
          <w:szCs w:val="22"/>
          <w:shd w:val="clear" w:color="auto" w:fill="FFFFFF"/>
        </w:rPr>
      </w:pPr>
      <w:r w:rsidRPr="00A00D51">
        <w:rPr>
          <w:b/>
        </w:rPr>
        <w:t>Minimum Population Size</w:t>
      </w:r>
      <w:r w:rsidRPr="00A00D51">
        <w:t xml:space="preserve"> - States </w:t>
      </w:r>
      <w:r w:rsidR="00851ED8" w:rsidRPr="00A00D51">
        <w:t>can</w:t>
      </w:r>
      <w:r w:rsidRPr="00A00D51">
        <w:t xml:space="preserve"> configure a minimum population size for protecting privacy</w:t>
      </w:r>
      <w:r w:rsidR="00E420FE" w:rsidRPr="00A00D51">
        <w:t>,</w:t>
      </w:r>
      <w:r w:rsidRPr="00A00D51">
        <w:t xml:space="preserve"> </w:t>
      </w:r>
      <w:r w:rsidRPr="00A00D51">
        <w:rPr>
          <w:szCs w:val="22"/>
        </w:rPr>
        <w:t>and</w:t>
      </w:r>
      <w:r w:rsidR="00E420FE" w:rsidRPr="00A00D51">
        <w:rPr>
          <w:szCs w:val="22"/>
        </w:rPr>
        <w:t>,</w:t>
      </w:r>
      <w:r w:rsidRPr="00A00D51">
        <w:rPr>
          <w:szCs w:val="22"/>
        </w:rPr>
        <w:t xml:space="preserve"> if the number of students in an aggregate is lower than the minimum, users without PII authorization see </w:t>
      </w:r>
      <w:r w:rsidR="00037122" w:rsidRPr="00A00D51">
        <w:rPr>
          <w:szCs w:val="22"/>
        </w:rPr>
        <w:t xml:space="preserve">this </w:t>
      </w:r>
      <w:r w:rsidRPr="00A00D51">
        <w:rPr>
          <w:szCs w:val="22"/>
        </w:rPr>
        <w:t>message: “</w:t>
      </w:r>
      <w:r w:rsidRPr="00A00D51">
        <w:rPr>
          <w:rFonts w:eastAsia="Times New Roman" w:cs="Arial"/>
          <w:color w:val="222222"/>
          <w:szCs w:val="22"/>
          <w:shd w:val="clear" w:color="auto" w:fill="FFFFFF"/>
        </w:rPr>
        <w:t>Data suppressed to protect student privacy.” By default, the minimum number is set to 11.</w:t>
      </w:r>
    </w:p>
    <w:p w14:paraId="3DECA599" w14:textId="77777777" w:rsidR="00BD26A1" w:rsidRPr="00A00D51" w:rsidRDefault="00BD26A1" w:rsidP="00BD26A1">
      <w:pPr>
        <w:rPr>
          <w:rFonts w:eastAsia="Times New Roman" w:cs="Arial"/>
          <w:color w:val="222222"/>
          <w:szCs w:val="22"/>
          <w:shd w:val="clear" w:color="auto" w:fill="FFFFFF"/>
        </w:rPr>
      </w:pPr>
    </w:p>
    <w:p w14:paraId="3A99AF35" w14:textId="3D066108" w:rsidR="00BD26A1" w:rsidRPr="00A00D51" w:rsidRDefault="00BD26A1" w:rsidP="00BD26A1">
      <w:pPr>
        <w:rPr>
          <w:rFonts w:eastAsia="Times New Roman" w:cs="Times New Roman"/>
          <w:color w:val="auto"/>
          <w:szCs w:val="22"/>
        </w:rPr>
      </w:pPr>
      <w:r w:rsidRPr="00A00D51">
        <w:rPr>
          <w:b/>
        </w:rPr>
        <w:t>Low Performance</w:t>
      </w:r>
      <w:r w:rsidR="003B290A" w:rsidRPr="00A00D51">
        <w:rPr>
          <w:rFonts w:eastAsia="Times New Roman" w:cs="Arial"/>
          <w:b/>
          <w:color w:val="222222"/>
          <w:szCs w:val="22"/>
          <w:shd w:val="clear" w:color="auto" w:fill="FFFFFF"/>
        </w:rPr>
        <w:t xml:space="preserve"> - </w:t>
      </w:r>
      <w:r w:rsidRPr="00A00D51">
        <w:rPr>
          <w:rFonts w:eastAsia="Times New Roman" w:cs="Arial"/>
          <w:color w:val="222222"/>
          <w:szCs w:val="22"/>
          <w:shd w:val="clear" w:color="auto" w:fill="FFFFFF"/>
        </w:rPr>
        <w:t xml:space="preserve">If all students in an aggregate have scored in Level 1 or 2, then </w:t>
      </w:r>
      <w:r w:rsidRPr="00A00D51">
        <w:rPr>
          <w:szCs w:val="22"/>
        </w:rPr>
        <w:t xml:space="preserve">users without PII authorization see </w:t>
      </w:r>
      <w:r w:rsidR="00037122" w:rsidRPr="00A00D51">
        <w:rPr>
          <w:szCs w:val="22"/>
        </w:rPr>
        <w:t xml:space="preserve">this </w:t>
      </w:r>
      <w:r w:rsidRPr="00A00D51">
        <w:rPr>
          <w:szCs w:val="22"/>
        </w:rPr>
        <w:t>message: “</w:t>
      </w:r>
      <w:r w:rsidRPr="00A00D51">
        <w:rPr>
          <w:rFonts w:eastAsia="Times New Roman" w:cs="Arial"/>
          <w:color w:val="222222"/>
          <w:szCs w:val="22"/>
          <w:shd w:val="clear" w:color="auto" w:fill="FFFFFF"/>
        </w:rPr>
        <w:t>Data suppressed to protect student privacy.”</w:t>
      </w:r>
    </w:p>
    <w:p w14:paraId="34E348D0" w14:textId="77777777" w:rsidR="00BD26A1" w:rsidRPr="00A00D51" w:rsidRDefault="00BD26A1" w:rsidP="00BD26A1">
      <w:pPr>
        <w:rPr>
          <w:szCs w:val="22"/>
        </w:rPr>
      </w:pPr>
    </w:p>
    <w:p w14:paraId="0E6D351F" w14:textId="03B3A45C" w:rsidR="00BD26A1" w:rsidRPr="00A00D51" w:rsidRDefault="00BD26A1" w:rsidP="00BD26A1">
      <w:r w:rsidRPr="00A00D51">
        <w:t xml:space="preserve">Authorization and permissions </w:t>
      </w:r>
      <w:r w:rsidR="00D01D1E" w:rsidRPr="00A00D51">
        <w:t xml:space="preserve">are </w:t>
      </w:r>
      <w:r w:rsidRPr="00A00D51">
        <w:t xml:space="preserve">set by each state and passed to the Reporting </w:t>
      </w:r>
      <w:r w:rsidR="007524C3" w:rsidRPr="00A00D51">
        <w:t>S</w:t>
      </w:r>
      <w:r w:rsidRPr="00A00D51">
        <w:t>ystem when a user logs in</w:t>
      </w:r>
      <w:r w:rsidR="00D2276D" w:rsidRPr="00A00D51">
        <w:t xml:space="preserve"> </w:t>
      </w:r>
      <w:r w:rsidRPr="00A00D51">
        <w:t>to the system.</w:t>
      </w:r>
    </w:p>
    <w:p w14:paraId="7872A613" w14:textId="77777777" w:rsidR="00805C42" w:rsidRPr="00A00D51" w:rsidRDefault="00805C42">
      <w:pPr>
        <w:rPr>
          <w:rFonts w:eastAsiaTheme="majorEastAsia" w:cstheme="majorBidi"/>
          <w:b/>
          <w:bCs/>
          <w:color w:val="003F6B"/>
        </w:rPr>
      </w:pPr>
      <w:r w:rsidRPr="00A00D51">
        <w:br w:type="page"/>
      </w:r>
    </w:p>
    <w:p w14:paraId="433CA604" w14:textId="77777777" w:rsidR="00FA33AA" w:rsidRPr="00A00D51" w:rsidRDefault="00FA33AA" w:rsidP="00AC2088">
      <w:pPr>
        <w:pStyle w:val="Heading2"/>
      </w:pPr>
      <w:bookmarkStart w:id="123" w:name="_Toc270554434"/>
      <w:bookmarkStart w:id="124" w:name="_Toc273632327"/>
      <w:bookmarkStart w:id="125" w:name="_Toc291348468"/>
      <w:bookmarkStart w:id="126" w:name="_Toc436058867"/>
      <w:r w:rsidRPr="00A00D51">
        <w:lastRenderedPageBreak/>
        <w:t xml:space="preserve">Data </w:t>
      </w:r>
      <w:r w:rsidR="007F786B" w:rsidRPr="00A00D51">
        <w:t>Download</w:t>
      </w:r>
      <w:r w:rsidRPr="00A00D51">
        <w:t>s</w:t>
      </w:r>
      <w:bookmarkEnd w:id="123"/>
      <w:bookmarkEnd w:id="124"/>
      <w:bookmarkEnd w:id="125"/>
      <w:bookmarkEnd w:id="126"/>
    </w:p>
    <w:p w14:paraId="1D621C39" w14:textId="77777777" w:rsidR="00FA33AA" w:rsidRPr="00A00D51" w:rsidRDefault="00FA33AA" w:rsidP="00FA33AA"/>
    <w:p w14:paraId="5ACB99D0" w14:textId="1DB51C10" w:rsidR="00FA33AA" w:rsidRPr="00A00D51" w:rsidRDefault="00FA33AA" w:rsidP="00FA33AA">
      <w:r w:rsidRPr="00A00D51">
        <w:t>In addition to the predesigned reports, the reporting system offers authorized users the ability to download data for distribution or further review and analysis in external systems.</w:t>
      </w:r>
    </w:p>
    <w:p w14:paraId="6C44DC43" w14:textId="77777777" w:rsidR="00FA33AA" w:rsidRPr="00A00D51" w:rsidRDefault="00FA33AA" w:rsidP="00FA33AA"/>
    <w:p w14:paraId="57A1C509" w14:textId="480265F5" w:rsidR="00FA33AA" w:rsidRPr="00A00D51" w:rsidRDefault="00FA33AA" w:rsidP="00FA33AA">
      <w:r w:rsidRPr="00A00D51">
        <w:t>This section describe</w:t>
      </w:r>
      <w:r w:rsidR="00931382" w:rsidRPr="00A00D51">
        <w:t>s</w:t>
      </w:r>
      <w:r w:rsidRPr="00A00D51">
        <w:t xml:space="preserve"> the different types of downloads in detail.</w:t>
      </w:r>
    </w:p>
    <w:p w14:paraId="7EBC58BD" w14:textId="77777777" w:rsidR="00E14D2E" w:rsidRPr="00A00D51" w:rsidRDefault="00E14D2E" w:rsidP="00FA33AA"/>
    <w:tbl>
      <w:tblPr>
        <w:tblW w:w="8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142"/>
        <w:gridCol w:w="7763"/>
      </w:tblGrid>
      <w:tr w:rsidR="00E14D2E" w:rsidRPr="00A00D51" w14:paraId="6636A657" w14:textId="77777777" w:rsidTr="00EB74EC">
        <w:trPr>
          <w:trHeight w:val="499"/>
          <w:jc w:val="center"/>
        </w:trPr>
        <w:tc>
          <w:tcPr>
            <w:tcW w:w="0" w:type="auto"/>
            <w:shd w:val="clear" w:color="auto" w:fill="43B02A"/>
            <w:vAlign w:val="bottom"/>
          </w:tcPr>
          <w:p w14:paraId="4F25156A" w14:textId="77777777" w:rsidR="00E14D2E" w:rsidRPr="00A00D51" w:rsidRDefault="00E14D2E" w:rsidP="00E14D2E">
            <w:pPr>
              <w:rPr>
                <w:b/>
                <w:color w:val="FFFFFF" w:themeColor="background1"/>
                <w:szCs w:val="22"/>
              </w:rPr>
            </w:pPr>
            <w:r w:rsidRPr="00A00D51">
              <w:rPr>
                <w:b/>
                <w:color w:val="FFFFFF" w:themeColor="background1"/>
                <w:szCs w:val="22"/>
              </w:rPr>
              <w:t>ID</w:t>
            </w:r>
          </w:p>
        </w:tc>
        <w:tc>
          <w:tcPr>
            <w:tcW w:w="0" w:type="auto"/>
            <w:shd w:val="clear" w:color="auto" w:fill="43B02A"/>
            <w:vAlign w:val="bottom"/>
          </w:tcPr>
          <w:p w14:paraId="5CB350FB" w14:textId="44F97902" w:rsidR="00E14D2E" w:rsidRPr="00A00D51" w:rsidRDefault="00E14D2E" w:rsidP="00E14D2E">
            <w:pPr>
              <w:rPr>
                <w:b/>
                <w:color w:val="FFFFFF" w:themeColor="background1"/>
                <w:szCs w:val="22"/>
              </w:rPr>
            </w:pPr>
            <w:r w:rsidRPr="00A00D51">
              <w:rPr>
                <w:b/>
                <w:color w:val="FFFFFF" w:themeColor="background1"/>
                <w:szCs w:val="22"/>
              </w:rPr>
              <w:t>Download Name</w:t>
            </w:r>
          </w:p>
        </w:tc>
      </w:tr>
      <w:tr w:rsidR="00E14D2E" w:rsidRPr="00A00D51" w14:paraId="63478379" w14:textId="77777777" w:rsidTr="00EB74EC">
        <w:trPr>
          <w:trHeight w:val="23"/>
          <w:jc w:val="center"/>
        </w:trPr>
        <w:tc>
          <w:tcPr>
            <w:tcW w:w="0" w:type="auto"/>
            <w:vAlign w:val="bottom"/>
          </w:tcPr>
          <w:p w14:paraId="59984CCB" w14:textId="73F4D59E" w:rsidR="00E14D2E" w:rsidRPr="00A00D51" w:rsidRDefault="00E14D2E" w:rsidP="00E14D2E">
            <w:pPr>
              <w:rPr>
                <w:szCs w:val="22"/>
              </w:rPr>
            </w:pPr>
            <w:r w:rsidRPr="00A00D51">
              <w:rPr>
                <w:szCs w:val="22"/>
              </w:rPr>
              <w:fldChar w:fldCharType="begin"/>
            </w:r>
            <w:r w:rsidRPr="00A00D51">
              <w:rPr>
                <w:szCs w:val="22"/>
              </w:rPr>
              <w:instrText xml:space="preserve"> REF _Ref271491984 \r \h </w:instrText>
            </w:r>
            <w:r w:rsidR="00BE13B8" w:rsidRPr="00A00D51">
              <w:rPr>
                <w:szCs w:val="22"/>
              </w:rPr>
              <w:instrText xml:space="preserve"> \* MERGEFORMAT </w:instrText>
            </w:r>
            <w:r w:rsidRPr="00A00D51">
              <w:rPr>
                <w:szCs w:val="22"/>
              </w:rPr>
            </w:r>
            <w:r w:rsidRPr="00A00D51">
              <w:rPr>
                <w:szCs w:val="22"/>
              </w:rPr>
              <w:fldChar w:fldCharType="separate"/>
            </w:r>
            <w:r w:rsidR="005E321A">
              <w:rPr>
                <w:szCs w:val="22"/>
              </w:rPr>
              <w:t>2.2.1</w:t>
            </w:r>
            <w:r w:rsidRPr="00A00D51">
              <w:rPr>
                <w:szCs w:val="22"/>
              </w:rPr>
              <w:fldChar w:fldCharType="end"/>
            </w:r>
          </w:p>
        </w:tc>
        <w:tc>
          <w:tcPr>
            <w:tcW w:w="0" w:type="auto"/>
            <w:vAlign w:val="bottom"/>
          </w:tcPr>
          <w:p w14:paraId="42C6E4E2" w14:textId="12B3F594" w:rsidR="00E14D2E" w:rsidRPr="00A00D51" w:rsidRDefault="0073419C" w:rsidP="00E14D2E">
            <w:pPr>
              <w:rPr>
                <w:szCs w:val="22"/>
              </w:rPr>
            </w:pPr>
            <w:r w:rsidRPr="00A00D51">
              <w:rPr>
                <w:szCs w:val="22"/>
              </w:rPr>
              <w:fldChar w:fldCharType="begin"/>
            </w:r>
            <w:r w:rsidRPr="00A00D51">
              <w:rPr>
                <w:szCs w:val="22"/>
              </w:rPr>
              <w:instrText xml:space="preserve"> REF _Ref270551764 \h </w:instrText>
            </w:r>
            <w:r w:rsidR="00BE13B8" w:rsidRPr="00A00D51">
              <w:rPr>
                <w:szCs w:val="22"/>
              </w:rPr>
              <w:instrText xml:space="preserve"> \* MERGEFORMAT </w:instrText>
            </w:r>
            <w:r w:rsidRPr="00A00D51">
              <w:rPr>
                <w:szCs w:val="22"/>
              </w:rPr>
            </w:r>
            <w:r w:rsidRPr="00A00D51">
              <w:rPr>
                <w:szCs w:val="22"/>
              </w:rPr>
              <w:fldChar w:fldCharType="separate"/>
            </w:r>
            <w:r w:rsidR="005E321A" w:rsidRPr="00A00D51">
              <w:t>Student Assessment Results</w:t>
            </w:r>
            <w:r w:rsidRPr="00A00D51">
              <w:rPr>
                <w:szCs w:val="22"/>
              </w:rPr>
              <w:fldChar w:fldCharType="end"/>
            </w:r>
          </w:p>
        </w:tc>
      </w:tr>
      <w:tr w:rsidR="00E14D2E" w:rsidRPr="00A00D51" w14:paraId="18AC74C2" w14:textId="77777777" w:rsidTr="00EB74EC">
        <w:trPr>
          <w:trHeight w:val="244"/>
          <w:jc w:val="center"/>
        </w:trPr>
        <w:tc>
          <w:tcPr>
            <w:tcW w:w="0" w:type="auto"/>
            <w:vAlign w:val="bottom"/>
          </w:tcPr>
          <w:p w14:paraId="498B9CD6" w14:textId="252330F6" w:rsidR="00E14D2E" w:rsidRPr="00A00D51" w:rsidRDefault="0066716A" w:rsidP="0073419C">
            <w:pPr>
              <w:rPr>
                <w:szCs w:val="22"/>
              </w:rPr>
            </w:pPr>
            <w:r>
              <w:rPr>
                <w:szCs w:val="22"/>
              </w:rPr>
              <w:fldChar w:fldCharType="begin"/>
            </w:r>
            <w:r>
              <w:rPr>
                <w:szCs w:val="22"/>
              </w:rPr>
              <w:instrText xml:space="preserve"> REF _Ref271492015 \w \h </w:instrText>
            </w:r>
            <w:r>
              <w:rPr>
                <w:szCs w:val="22"/>
              </w:rPr>
            </w:r>
            <w:r>
              <w:rPr>
                <w:szCs w:val="22"/>
              </w:rPr>
              <w:fldChar w:fldCharType="separate"/>
            </w:r>
            <w:r w:rsidR="005E321A">
              <w:rPr>
                <w:szCs w:val="22"/>
              </w:rPr>
              <w:t>2.2.2</w:t>
            </w:r>
            <w:r>
              <w:rPr>
                <w:szCs w:val="22"/>
              </w:rPr>
              <w:fldChar w:fldCharType="end"/>
            </w:r>
          </w:p>
        </w:tc>
        <w:tc>
          <w:tcPr>
            <w:tcW w:w="0" w:type="auto"/>
            <w:vAlign w:val="bottom"/>
          </w:tcPr>
          <w:p w14:paraId="5ADAD865" w14:textId="6DBAB76B" w:rsidR="00E14D2E" w:rsidRPr="00A00D51" w:rsidRDefault="0066716A" w:rsidP="0066716A">
            <w:pPr>
              <w:rPr>
                <w:szCs w:val="22"/>
              </w:rPr>
            </w:pPr>
            <w:r>
              <w:rPr>
                <w:szCs w:val="22"/>
              </w:rPr>
              <w:fldChar w:fldCharType="begin"/>
            </w:r>
            <w:r>
              <w:rPr>
                <w:szCs w:val="22"/>
              </w:rPr>
              <w:instrText xml:space="preserve"> REF _Ref271492015 \h </w:instrText>
            </w:r>
            <w:r>
              <w:rPr>
                <w:szCs w:val="22"/>
              </w:rPr>
            </w:r>
            <w:r>
              <w:rPr>
                <w:szCs w:val="22"/>
              </w:rPr>
              <w:fldChar w:fldCharType="separate"/>
            </w:r>
            <w:r w:rsidR="005E321A" w:rsidRPr="00A00D51">
              <w:t>Printable Student Reports</w:t>
            </w:r>
            <w:r>
              <w:rPr>
                <w:szCs w:val="22"/>
              </w:rPr>
              <w:fldChar w:fldCharType="end"/>
            </w:r>
          </w:p>
        </w:tc>
      </w:tr>
      <w:tr w:rsidR="00E14D2E" w:rsidRPr="00A00D51" w14:paraId="0292B2DE" w14:textId="77777777" w:rsidTr="00EB74EC">
        <w:trPr>
          <w:trHeight w:val="28"/>
          <w:jc w:val="center"/>
        </w:trPr>
        <w:tc>
          <w:tcPr>
            <w:tcW w:w="0" w:type="auto"/>
            <w:vAlign w:val="bottom"/>
          </w:tcPr>
          <w:p w14:paraId="2B07F6B1" w14:textId="40BD9AC6" w:rsidR="00E14D2E" w:rsidRPr="00A00D51" w:rsidRDefault="00E14D2E" w:rsidP="00E14D2E">
            <w:pPr>
              <w:rPr>
                <w:szCs w:val="22"/>
              </w:rPr>
            </w:pPr>
            <w:r w:rsidRPr="00A00D51">
              <w:rPr>
                <w:szCs w:val="22"/>
              </w:rPr>
              <w:fldChar w:fldCharType="begin"/>
            </w:r>
            <w:r w:rsidRPr="00A00D51">
              <w:rPr>
                <w:szCs w:val="22"/>
              </w:rPr>
              <w:instrText xml:space="preserve"> REF _Ref271492255 \r \h </w:instrText>
            </w:r>
            <w:r w:rsidR="00BE13B8" w:rsidRPr="00A00D51">
              <w:rPr>
                <w:szCs w:val="22"/>
              </w:rPr>
              <w:instrText xml:space="preserve"> \* MERGEFORMAT </w:instrText>
            </w:r>
            <w:r w:rsidRPr="00A00D51">
              <w:rPr>
                <w:szCs w:val="22"/>
              </w:rPr>
            </w:r>
            <w:r w:rsidRPr="00A00D51">
              <w:rPr>
                <w:szCs w:val="22"/>
              </w:rPr>
              <w:fldChar w:fldCharType="separate"/>
            </w:r>
            <w:r w:rsidR="005E321A">
              <w:rPr>
                <w:szCs w:val="22"/>
              </w:rPr>
              <w:t>2.2.3</w:t>
            </w:r>
            <w:r w:rsidRPr="00A00D51">
              <w:rPr>
                <w:szCs w:val="22"/>
              </w:rPr>
              <w:fldChar w:fldCharType="end"/>
            </w:r>
          </w:p>
        </w:tc>
        <w:tc>
          <w:tcPr>
            <w:tcW w:w="0" w:type="auto"/>
            <w:vAlign w:val="bottom"/>
          </w:tcPr>
          <w:p w14:paraId="6B8FB153" w14:textId="44E78375" w:rsidR="00E14D2E" w:rsidRPr="00A00D51" w:rsidRDefault="0073419C" w:rsidP="00E14D2E">
            <w:pPr>
              <w:rPr>
                <w:szCs w:val="22"/>
              </w:rPr>
            </w:pPr>
            <w:r w:rsidRPr="00A00D51">
              <w:rPr>
                <w:szCs w:val="22"/>
              </w:rPr>
              <w:fldChar w:fldCharType="begin"/>
            </w:r>
            <w:r w:rsidRPr="00A00D51">
              <w:rPr>
                <w:szCs w:val="22"/>
              </w:rPr>
              <w:instrText xml:space="preserve"> REF _Ref271492255 \h </w:instrText>
            </w:r>
            <w:r w:rsidR="00BE13B8" w:rsidRPr="00A00D51">
              <w:rPr>
                <w:szCs w:val="22"/>
              </w:rPr>
              <w:instrText xml:space="preserve"> \* MERGEFORMAT </w:instrText>
            </w:r>
            <w:r w:rsidRPr="00A00D51">
              <w:rPr>
                <w:szCs w:val="22"/>
              </w:rPr>
            </w:r>
            <w:r w:rsidRPr="00A00D51">
              <w:rPr>
                <w:szCs w:val="22"/>
              </w:rPr>
              <w:fldChar w:fldCharType="separate"/>
            </w:r>
            <w:r w:rsidR="005E321A" w:rsidRPr="00A00D51">
              <w:t>State Downloads: Overview</w:t>
            </w:r>
            <w:r w:rsidRPr="00A00D51">
              <w:rPr>
                <w:szCs w:val="22"/>
              </w:rPr>
              <w:fldChar w:fldCharType="end"/>
            </w:r>
          </w:p>
        </w:tc>
      </w:tr>
      <w:tr w:rsidR="00E14D2E" w:rsidRPr="00A00D51" w14:paraId="7D85AAE1" w14:textId="77777777" w:rsidTr="00EB74EC">
        <w:trPr>
          <w:trHeight w:val="23"/>
          <w:jc w:val="center"/>
        </w:trPr>
        <w:tc>
          <w:tcPr>
            <w:tcW w:w="0" w:type="auto"/>
            <w:vAlign w:val="bottom"/>
          </w:tcPr>
          <w:p w14:paraId="50E4AFE9" w14:textId="00AAFE11" w:rsidR="00E14D2E" w:rsidRPr="00A00D51" w:rsidRDefault="00E14D2E" w:rsidP="00E14D2E">
            <w:pPr>
              <w:rPr>
                <w:szCs w:val="22"/>
              </w:rPr>
            </w:pPr>
            <w:r w:rsidRPr="00A00D51">
              <w:rPr>
                <w:szCs w:val="22"/>
              </w:rPr>
              <w:fldChar w:fldCharType="begin"/>
            </w:r>
            <w:r w:rsidRPr="00A00D51">
              <w:rPr>
                <w:szCs w:val="22"/>
              </w:rPr>
              <w:instrText xml:space="preserve"> REF _Ref253703768 \r \h </w:instrText>
            </w:r>
            <w:r w:rsidR="00BE13B8" w:rsidRPr="00A00D51">
              <w:rPr>
                <w:szCs w:val="22"/>
              </w:rPr>
              <w:instrText xml:space="preserve"> \* MERGEFORMAT </w:instrText>
            </w:r>
            <w:r w:rsidRPr="00A00D51">
              <w:rPr>
                <w:szCs w:val="22"/>
              </w:rPr>
            </w:r>
            <w:r w:rsidRPr="00A00D51">
              <w:rPr>
                <w:szCs w:val="22"/>
              </w:rPr>
              <w:fldChar w:fldCharType="separate"/>
            </w:r>
            <w:r w:rsidR="005E321A">
              <w:rPr>
                <w:szCs w:val="22"/>
              </w:rPr>
              <w:t>2.2.4</w:t>
            </w:r>
            <w:r w:rsidRPr="00A00D51">
              <w:rPr>
                <w:szCs w:val="22"/>
              </w:rPr>
              <w:fldChar w:fldCharType="end"/>
            </w:r>
          </w:p>
        </w:tc>
        <w:tc>
          <w:tcPr>
            <w:tcW w:w="0" w:type="auto"/>
            <w:vAlign w:val="bottom"/>
          </w:tcPr>
          <w:p w14:paraId="703D5F80" w14:textId="3AE18E7E" w:rsidR="00E14D2E" w:rsidRPr="00A00D51" w:rsidRDefault="0073419C" w:rsidP="00E14D2E">
            <w:pPr>
              <w:rPr>
                <w:szCs w:val="22"/>
              </w:rPr>
            </w:pPr>
            <w:r w:rsidRPr="00A00D51">
              <w:rPr>
                <w:szCs w:val="22"/>
              </w:rPr>
              <w:fldChar w:fldCharType="begin"/>
            </w:r>
            <w:r w:rsidRPr="00A00D51">
              <w:rPr>
                <w:szCs w:val="22"/>
              </w:rPr>
              <w:instrText xml:space="preserve"> REF _Ref253703768 \h </w:instrText>
            </w:r>
            <w:r w:rsidR="00BE13B8" w:rsidRPr="00A00D51">
              <w:rPr>
                <w:szCs w:val="22"/>
              </w:rPr>
              <w:instrText xml:space="preserve"> \* MERGEFORMAT </w:instrText>
            </w:r>
            <w:r w:rsidRPr="00A00D51">
              <w:rPr>
                <w:szCs w:val="22"/>
              </w:rPr>
            </w:r>
            <w:r w:rsidRPr="00A00D51">
              <w:rPr>
                <w:szCs w:val="22"/>
              </w:rPr>
              <w:fldChar w:fldCharType="separate"/>
            </w:r>
            <w:r w:rsidR="005E321A" w:rsidRPr="00A00D51">
              <w:t>State Download: Student Registration Statistics</w:t>
            </w:r>
            <w:r w:rsidRPr="00A00D51">
              <w:rPr>
                <w:szCs w:val="22"/>
              </w:rPr>
              <w:fldChar w:fldCharType="end"/>
            </w:r>
          </w:p>
        </w:tc>
      </w:tr>
      <w:tr w:rsidR="00E14D2E" w:rsidRPr="00A00D51" w14:paraId="6893AA1C" w14:textId="77777777" w:rsidTr="00EB74EC">
        <w:trPr>
          <w:trHeight w:val="23"/>
          <w:jc w:val="center"/>
        </w:trPr>
        <w:tc>
          <w:tcPr>
            <w:tcW w:w="0" w:type="auto"/>
            <w:vAlign w:val="bottom"/>
          </w:tcPr>
          <w:p w14:paraId="0BF983D6" w14:textId="7A245A14" w:rsidR="00E14D2E" w:rsidRPr="00A00D51" w:rsidRDefault="00E14D2E" w:rsidP="00E14D2E">
            <w:pPr>
              <w:rPr>
                <w:szCs w:val="22"/>
              </w:rPr>
            </w:pPr>
            <w:r w:rsidRPr="00A00D51">
              <w:rPr>
                <w:szCs w:val="22"/>
              </w:rPr>
              <w:fldChar w:fldCharType="begin"/>
            </w:r>
            <w:r w:rsidRPr="00A00D51">
              <w:rPr>
                <w:szCs w:val="22"/>
              </w:rPr>
              <w:instrText xml:space="preserve"> REF _Ref270551798 \r \h </w:instrText>
            </w:r>
            <w:r w:rsidR="00BE13B8" w:rsidRPr="00A00D51">
              <w:rPr>
                <w:szCs w:val="22"/>
              </w:rPr>
              <w:instrText xml:space="preserve"> \* MERGEFORMAT </w:instrText>
            </w:r>
            <w:r w:rsidRPr="00A00D51">
              <w:rPr>
                <w:szCs w:val="22"/>
              </w:rPr>
            </w:r>
            <w:r w:rsidRPr="00A00D51">
              <w:rPr>
                <w:szCs w:val="22"/>
              </w:rPr>
              <w:fldChar w:fldCharType="separate"/>
            </w:r>
            <w:r w:rsidR="005E321A">
              <w:rPr>
                <w:szCs w:val="22"/>
              </w:rPr>
              <w:t>2.2.5</w:t>
            </w:r>
            <w:r w:rsidRPr="00A00D51">
              <w:rPr>
                <w:szCs w:val="22"/>
              </w:rPr>
              <w:fldChar w:fldCharType="end"/>
            </w:r>
          </w:p>
        </w:tc>
        <w:tc>
          <w:tcPr>
            <w:tcW w:w="0" w:type="auto"/>
            <w:vAlign w:val="bottom"/>
          </w:tcPr>
          <w:p w14:paraId="77DCB188" w14:textId="2BDAC2E2" w:rsidR="00E14D2E" w:rsidRPr="00A00D51" w:rsidRDefault="006A01DF" w:rsidP="00A9521B">
            <w:pPr>
              <w:rPr>
                <w:rFonts w:eastAsiaTheme="majorEastAsia" w:cstheme="majorBidi"/>
                <w:b/>
                <w:bCs/>
                <w:color w:val="003F6B"/>
              </w:rPr>
            </w:pPr>
            <w:r>
              <w:rPr>
                <w:szCs w:val="22"/>
              </w:rPr>
              <w:fldChar w:fldCharType="begin"/>
            </w:r>
            <w:r>
              <w:rPr>
                <w:rFonts w:eastAsiaTheme="majorEastAsia" w:cstheme="majorBidi"/>
                <w:b/>
                <w:bCs/>
                <w:color w:val="003F6B"/>
              </w:rPr>
              <w:instrText xml:space="preserve"> REF _Ref270551798 \h </w:instrText>
            </w:r>
            <w:r>
              <w:rPr>
                <w:szCs w:val="22"/>
              </w:rPr>
            </w:r>
            <w:r>
              <w:rPr>
                <w:szCs w:val="22"/>
              </w:rPr>
              <w:fldChar w:fldCharType="separate"/>
            </w:r>
            <w:r w:rsidR="005E321A" w:rsidRPr="00A00D51">
              <w:t>State Download: Assessment Completion Statistics</w:t>
            </w:r>
            <w:r>
              <w:rPr>
                <w:szCs w:val="22"/>
              </w:rPr>
              <w:fldChar w:fldCharType="end"/>
            </w:r>
          </w:p>
        </w:tc>
      </w:tr>
      <w:tr w:rsidR="00E14D2E" w:rsidRPr="00A00D51" w14:paraId="17B7E54C" w14:textId="77777777" w:rsidTr="00EB74EC">
        <w:trPr>
          <w:trHeight w:val="73"/>
          <w:jc w:val="center"/>
        </w:trPr>
        <w:tc>
          <w:tcPr>
            <w:tcW w:w="0" w:type="auto"/>
            <w:vAlign w:val="bottom"/>
          </w:tcPr>
          <w:p w14:paraId="0755159D" w14:textId="30891401" w:rsidR="00E14D2E" w:rsidRPr="00A00D51" w:rsidRDefault="00E14D2E" w:rsidP="00E14D2E">
            <w:pPr>
              <w:rPr>
                <w:szCs w:val="22"/>
              </w:rPr>
            </w:pPr>
            <w:r w:rsidRPr="00A00D51">
              <w:rPr>
                <w:szCs w:val="22"/>
              </w:rPr>
              <w:fldChar w:fldCharType="begin"/>
            </w:r>
            <w:r w:rsidRPr="00A00D51">
              <w:rPr>
                <w:szCs w:val="22"/>
              </w:rPr>
              <w:instrText xml:space="preserve"> REF _Ref271492336 \r \h </w:instrText>
            </w:r>
            <w:r w:rsidR="00BE13B8" w:rsidRPr="00A00D51">
              <w:rPr>
                <w:szCs w:val="22"/>
              </w:rPr>
              <w:instrText xml:space="preserve"> \* MERGEFORMAT </w:instrText>
            </w:r>
            <w:r w:rsidRPr="00A00D51">
              <w:rPr>
                <w:szCs w:val="22"/>
              </w:rPr>
            </w:r>
            <w:r w:rsidRPr="00A00D51">
              <w:rPr>
                <w:szCs w:val="22"/>
              </w:rPr>
              <w:fldChar w:fldCharType="separate"/>
            </w:r>
            <w:r w:rsidR="005E321A">
              <w:rPr>
                <w:szCs w:val="22"/>
              </w:rPr>
              <w:t>2.2.6</w:t>
            </w:r>
            <w:r w:rsidRPr="00A00D51">
              <w:rPr>
                <w:szCs w:val="22"/>
              </w:rPr>
              <w:fldChar w:fldCharType="end"/>
            </w:r>
          </w:p>
        </w:tc>
        <w:tc>
          <w:tcPr>
            <w:tcW w:w="0" w:type="auto"/>
            <w:vAlign w:val="bottom"/>
          </w:tcPr>
          <w:p w14:paraId="662AEC4B" w14:textId="15D12BDA" w:rsidR="00E14D2E" w:rsidRPr="00A00D51" w:rsidRDefault="0073419C" w:rsidP="00E14D2E">
            <w:pPr>
              <w:rPr>
                <w:szCs w:val="22"/>
              </w:rPr>
            </w:pPr>
            <w:r w:rsidRPr="00A00D51">
              <w:rPr>
                <w:szCs w:val="22"/>
              </w:rPr>
              <w:fldChar w:fldCharType="begin"/>
            </w:r>
            <w:r w:rsidRPr="00A00D51">
              <w:rPr>
                <w:szCs w:val="22"/>
              </w:rPr>
              <w:instrText xml:space="preserve"> REF _Ref271492336 \h </w:instrText>
            </w:r>
            <w:r w:rsidR="00BE13B8" w:rsidRPr="00A00D51">
              <w:rPr>
                <w:szCs w:val="22"/>
              </w:rPr>
              <w:instrText xml:space="preserve"> \* MERGEFORMAT </w:instrText>
            </w:r>
            <w:r w:rsidRPr="00A00D51">
              <w:rPr>
                <w:szCs w:val="22"/>
              </w:rPr>
            </w:r>
            <w:r w:rsidRPr="00A00D51">
              <w:rPr>
                <w:szCs w:val="22"/>
              </w:rPr>
              <w:fldChar w:fldCharType="separate"/>
            </w:r>
            <w:r w:rsidR="005E321A" w:rsidRPr="00A00D51">
              <w:t>State Download: Audit XML</w:t>
            </w:r>
            <w:r w:rsidRPr="00A00D51">
              <w:rPr>
                <w:szCs w:val="22"/>
              </w:rPr>
              <w:fldChar w:fldCharType="end"/>
            </w:r>
          </w:p>
        </w:tc>
      </w:tr>
      <w:tr w:rsidR="00E14D2E" w:rsidRPr="00A00D51" w14:paraId="306E4659" w14:textId="77777777" w:rsidTr="00EB74EC">
        <w:trPr>
          <w:trHeight w:val="23"/>
          <w:jc w:val="center"/>
        </w:trPr>
        <w:tc>
          <w:tcPr>
            <w:tcW w:w="0" w:type="auto"/>
            <w:vAlign w:val="bottom"/>
          </w:tcPr>
          <w:p w14:paraId="7CE09593" w14:textId="148C1A99" w:rsidR="00E14D2E" w:rsidRPr="00A00D51" w:rsidRDefault="00E14D2E" w:rsidP="00E14D2E">
            <w:pPr>
              <w:rPr>
                <w:szCs w:val="22"/>
              </w:rPr>
            </w:pPr>
            <w:r w:rsidRPr="00A00D51">
              <w:rPr>
                <w:szCs w:val="22"/>
              </w:rPr>
              <w:fldChar w:fldCharType="begin"/>
            </w:r>
            <w:r w:rsidRPr="00A00D51">
              <w:rPr>
                <w:szCs w:val="22"/>
              </w:rPr>
              <w:instrText xml:space="preserve"> REF _Ref270551820 \r \h </w:instrText>
            </w:r>
            <w:r w:rsidR="00BE13B8" w:rsidRPr="00A00D51">
              <w:rPr>
                <w:szCs w:val="22"/>
              </w:rPr>
              <w:instrText xml:space="preserve"> \* MERGEFORMAT </w:instrText>
            </w:r>
            <w:r w:rsidRPr="00A00D51">
              <w:rPr>
                <w:szCs w:val="22"/>
              </w:rPr>
            </w:r>
            <w:r w:rsidRPr="00A00D51">
              <w:rPr>
                <w:szCs w:val="22"/>
              </w:rPr>
              <w:fldChar w:fldCharType="separate"/>
            </w:r>
            <w:r w:rsidR="005E321A">
              <w:rPr>
                <w:szCs w:val="22"/>
              </w:rPr>
              <w:t>2.2.7</w:t>
            </w:r>
            <w:r w:rsidRPr="00A00D51">
              <w:rPr>
                <w:szCs w:val="22"/>
              </w:rPr>
              <w:fldChar w:fldCharType="end"/>
            </w:r>
          </w:p>
        </w:tc>
        <w:tc>
          <w:tcPr>
            <w:tcW w:w="0" w:type="auto"/>
            <w:vAlign w:val="bottom"/>
          </w:tcPr>
          <w:p w14:paraId="4ED7308C" w14:textId="5DE50F3C" w:rsidR="00E14D2E" w:rsidRPr="00A00D51" w:rsidRDefault="0073419C" w:rsidP="002D58BB">
            <w:pPr>
              <w:keepNext/>
              <w:rPr>
                <w:szCs w:val="22"/>
              </w:rPr>
            </w:pPr>
            <w:r w:rsidRPr="00A00D51">
              <w:rPr>
                <w:szCs w:val="22"/>
              </w:rPr>
              <w:fldChar w:fldCharType="begin"/>
            </w:r>
            <w:r w:rsidRPr="00A00D51">
              <w:rPr>
                <w:szCs w:val="22"/>
              </w:rPr>
              <w:instrText xml:space="preserve"> REF _Ref270551820 \h </w:instrText>
            </w:r>
            <w:r w:rsidR="00BE13B8" w:rsidRPr="00A00D51">
              <w:rPr>
                <w:szCs w:val="22"/>
              </w:rPr>
              <w:instrText xml:space="preserve"> \* MERGEFORMAT </w:instrText>
            </w:r>
            <w:r w:rsidRPr="00A00D51">
              <w:rPr>
                <w:szCs w:val="22"/>
              </w:rPr>
            </w:r>
            <w:r w:rsidRPr="00A00D51">
              <w:rPr>
                <w:szCs w:val="22"/>
              </w:rPr>
              <w:fldChar w:fldCharType="separate"/>
            </w:r>
            <w:r w:rsidR="005E321A" w:rsidRPr="00A00D51">
              <w:t>State Download: Individual Item Response Data</w:t>
            </w:r>
            <w:r w:rsidRPr="00A00D51">
              <w:rPr>
                <w:szCs w:val="22"/>
              </w:rPr>
              <w:fldChar w:fldCharType="end"/>
            </w:r>
          </w:p>
        </w:tc>
      </w:tr>
    </w:tbl>
    <w:p w14:paraId="1AA53669" w14:textId="17321CA8" w:rsidR="00E14D2E" w:rsidRPr="00A00D51" w:rsidRDefault="002D58BB" w:rsidP="004726A1">
      <w:pPr>
        <w:pStyle w:val="Caption"/>
      </w:pPr>
      <w:r w:rsidRPr="00A00D51">
        <w:t xml:space="preserve">Table </w:t>
      </w:r>
      <w:r w:rsidR="009223FF">
        <w:fldChar w:fldCharType="begin"/>
      </w:r>
      <w:r w:rsidR="009223FF">
        <w:instrText xml:space="preserve"> SEQ Table \* ARABIC </w:instrText>
      </w:r>
      <w:r w:rsidR="009223FF">
        <w:fldChar w:fldCharType="separate"/>
      </w:r>
      <w:r w:rsidR="005E321A">
        <w:rPr>
          <w:noProof/>
        </w:rPr>
        <w:t>2</w:t>
      </w:r>
      <w:r w:rsidR="009223FF">
        <w:rPr>
          <w:noProof/>
        </w:rPr>
        <w:fldChar w:fldCharType="end"/>
      </w:r>
      <w:r w:rsidRPr="00A00D51">
        <w:t xml:space="preserve"> - List of Data Downloads</w:t>
      </w:r>
    </w:p>
    <w:p w14:paraId="2F7B36C7" w14:textId="77777777" w:rsidR="00FA33AA" w:rsidRPr="00A00D51" w:rsidRDefault="00FA33AA">
      <w:r w:rsidRPr="00A00D51">
        <w:br w:type="page"/>
      </w:r>
    </w:p>
    <w:p w14:paraId="1D7CDBFF" w14:textId="449967A0" w:rsidR="007F786B" w:rsidRPr="00A00D51" w:rsidRDefault="007F786B" w:rsidP="00E6087D">
      <w:pPr>
        <w:pStyle w:val="Heading3"/>
      </w:pPr>
      <w:bookmarkStart w:id="127" w:name="_Ref270551764"/>
      <w:bookmarkStart w:id="128" w:name="_Ref271491984"/>
      <w:bookmarkStart w:id="129" w:name="_Toc291348469"/>
      <w:bookmarkStart w:id="130" w:name="_Toc436058868"/>
      <w:r w:rsidRPr="00A00D51">
        <w:lastRenderedPageBreak/>
        <w:t>Student Assessment Results</w:t>
      </w:r>
      <w:bookmarkEnd w:id="127"/>
      <w:bookmarkEnd w:id="128"/>
      <w:bookmarkEnd w:id="129"/>
      <w:bookmarkEnd w:id="130"/>
    </w:p>
    <w:p w14:paraId="5A107EA8" w14:textId="77777777" w:rsidR="007F786B" w:rsidRPr="00A00D51" w:rsidRDefault="007F786B" w:rsidP="004D609F">
      <w:pPr>
        <w:pStyle w:val="Heading4"/>
      </w:pPr>
      <w:r w:rsidRPr="00A00D51">
        <w:t>Description</w:t>
      </w:r>
    </w:p>
    <w:p w14:paraId="45D7D5A3" w14:textId="46B88447" w:rsidR="007F786B" w:rsidRPr="00A00D51" w:rsidRDefault="007F786B" w:rsidP="007F786B">
      <w:pPr>
        <w:pStyle w:val="BodyText"/>
      </w:pPr>
      <w:r w:rsidRPr="00A00D51">
        <w:t>This is a bulk download of the assessment results</w:t>
      </w:r>
      <w:r w:rsidR="003D1DE6">
        <w:t xml:space="preserve"> for the selected assessment</w:t>
      </w:r>
      <w:r w:rsidRPr="00A00D51">
        <w:t>, with one row per student-assessment. The resulting files contain all of the data for Overall and Claim scores (</w:t>
      </w:r>
      <w:r w:rsidR="00D440CD" w:rsidRPr="00A00D51">
        <w:t>e.g</w:t>
      </w:r>
      <w:r w:rsidRPr="00A00D51">
        <w:t>., scale</w:t>
      </w:r>
      <w:r w:rsidR="00931382" w:rsidRPr="00A00D51">
        <w:t xml:space="preserve"> </w:t>
      </w:r>
      <w:r w:rsidRPr="00A00D51">
        <w:t>score, error</w:t>
      </w:r>
      <w:r w:rsidR="00931382" w:rsidRPr="00A00D51">
        <w:t xml:space="preserve"> </w:t>
      </w:r>
      <w:r w:rsidRPr="00A00D51">
        <w:t>band, level determination), as well as all the student data (</w:t>
      </w:r>
      <w:r w:rsidR="00D440CD" w:rsidRPr="00A00D51">
        <w:t>e.g.</w:t>
      </w:r>
      <w:r w:rsidRPr="00A00D51">
        <w:t>, demographics, grade/school/district/state attribution, etc.)</w:t>
      </w:r>
      <w:r w:rsidR="003D1DE6">
        <w:t xml:space="preserve"> for the specific summative or interim assessment being viewed.</w:t>
      </w:r>
    </w:p>
    <w:p w14:paraId="042BA98E" w14:textId="66D74C9E" w:rsidR="007F786B" w:rsidRPr="00A00D51" w:rsidRDefault="007F786B" w:rsidP="007F786B">
      <w:pPr>
        <w:pStyle w:val="BodyText"/>
      </w:pPr>
      <w:r w:rsidRPr="00A00D51">
        <w:t xml:space="preserve">This download may be requested by a </w:t>
      </w:r>
      <w:r w:rsidR="007F3A56" w:rsidRPr="00A00D51">
        <w:t>s</w:t>
      </w:r>
      <w:r w:rsidRPr="00A00D51">
        <w:t xml:space="preserve">tate </w:t>
      </w:r>
      <w:r w:rsidR="007F3A56" w:rsidRPr="00A00D51">
        <w:t>a</w:t>
      </w:r>
      <w:r w:rsidRPr="00A00D51">
        <w:t>dministrator as a statewide bulk extract, but is also implemented for Educators and Administrators with PII access, at the DISTRICT, SCHOOL, and GRADE levels.</w:t>
      </w:r>
      <w:r w:rsidR="00BB65F3">
        <w:t xml:space="preserve"> If the user is viewing a report that only displays summative data (i.e. an aggregate report), and the state, district or school has not provided summative data, this download will be disabled.</w:t>
      </w:r>
    </w:p>
    <w:p w14:paraId="1A14702D" w14:textId="77777777" w:rsidR="007F786B" w:rsidRPr="00A00D51" w:rsidRDefault="007F786B" w:rsidP="004D609F">
      <w:pPr>
        <w:pStyle w:val="Heading4"/>
      </w:pPr>
      <w:r w:rsidRPr="00A00D51">
        <w:t>Assessments</w:t>
      </w:r>
    </w:p>
    <w:p w14:paraId="1D201BAF" w14:textId="50D50B02" w:rsidR="007F786B" w:rsidRPr="00A00D51" w:rsidRDefault="007F786B" w:rsidP="007F786B">
      <w:pPr>
        <w:pStyle w:val="BodyText"/>
      </w:pPr>
      <w:r w:rsidRPr="00A00D51">
        <w:t xml:space="preserve">This download is available for </w:t>
      </w:r>
      <w:r w:rsidR="00931382" w:rsidRPr="00A00D51">
        <w:t>s</w:t>
      </w:r>
      <w:r w:rsidRPr="00A00D51">
        <w:t xml:space="preserve">ummative and </w:t>
      </w:r>
      <w:r w:rsidR="00931382" w:rsidRPr="00A00D51">
        <w:t>i</w:t>
      </w:r>
      <w:r w:rsidRPr="00A00D51">
        <w:t xml:space="preserve">nterim </w:t>
      </w:r>
      <w:r w:rsidR="00931382" w:rsidRPr="00A00D51">
        <w:t>c</w:t>
      </w:r>
      <w:r w:rsidRPr="00A00D51">
        <w:t xml:space="preserve">omprehensive </w:t>
      </w:r>
      <w:r w:rsidR="00931382" w:rsidRPr="00A00D51">
        <w:t>a</w:t>
      </w:r>
      <w:r w:rsidRPr="00A00D51">
        <w:t>ssessments.</w:t>
      </w:r>
    </w:p>
    <w:p w14:paraId="73D2B7ED" w14:textId="77777777" w:rsidR="007F786B" w:rsidRPr="00A00D51" w:rsidRDefault="007F786B" w:rsidP="004D609F">
      <w:pPr>
        <w:pStyle w:val="Heading4"/>
      </w:pPr>
      <w:r w:rsidRPr="00A00D51">
        <w:t>Primary Audiences</w:t>
      </w:r>
    </w:p>
    <w:p w14:paraId="75E6F781" w14:textId="473A09DF" w:rsidR="007F786B" w:rsidRPr="00A00D51" w:rsidRDefault="007F786B" w:rsidP="007F786B">
      <w:r w:rsidRPr="00A00D51">
        <w:t xml:space="preserve">This download is primarily intended for </w:t>
      </w:r>
      <w:r w:rsidR="00DA6CDD" w:rsidRPr="00A00D51">
        <w:t>s</w:t>
      </w:r>
      <w:r w:rsidRPr="00A00D51">
        <w:t xml:space="preserve">tate </w:t>
      </w:r>
      <w:r w:rsidR="00DA6CDD" w:rsidRPr="00A00D51">
        <w:t>a</w:t>
      </w:r>
      <w:r w:rsidRPr="00A00D51">
        <w:t xml:space="preserve">dministrators, </w:t>
      </w:r>
      <w:r w:rsidR="00DA6CDD" w:rsidRPr="00A00D51">
        <w:t>d</w:t>
      </w:r>
      <w:r w:rsidRPr="00A00D51">
        <w:t xml:space="preserve">istrict </w:t>
      </w:r>
      <w:r w:rsidR="00DA6CDD" w:rsidRPr="00A00D51">
        <w:t>a</w:t>
      </w:r>
      <w:r w:rsidRPr="00A00D51">
        <w:t xml:space="preserve">dministrators, </w:t>
      </w:r>
      <w:r w:rsidR="00DA6CDD" w:rsidRPr="00A00D51">
        <w:t>p</w:t>
      </w:r>
      <w:r w:rsidRPr="00A00D51">
        <w:t xml:space="preserve">rincipals, and </w:t>
      </w:r>
      <w:r w:rsidR="00DA6CDD" w:rsidRPr="00A00D51">
        <w:t>t</w:t>
      </w:r>
      <w:r w:rsidRPr="00A00D51">
        <w:t>eachers.</w:t>
      </w:r>
    </w:p>
    <w:p w14:paraId="38B20C2C" w14:textId="77777777" w:rsidR="007F786B" w:rsidRPr="00A00D51" w:rsidRDefault="007F786B" w:rsidP="004D609F">
      <w:pPr>
        <w:pStyle w:val="Heading4"/>
      </w:pPr>
      <w:r w:rsidRPr="00A00D51">
        <w:t>Navigation</w:t>
      </w:r>
    </w:p>
    <w:p w14:paraId="5DBED3BD" w14:textId="5AF66DC8" w:rsidR="00BB65F3" w:rsidRDefault="007F786B" w:rsidP="007F786B">
      <w:pPr>
        <w:pStyle w:val="BodyText"/>
      </w:pPr>
      <w:r w:rsidRPr="00A00D51">
        <w:t xml:space="preserve">Users who are authorized and </w:t>
      </w:r>
      <w:r w:rsidR="00DA6CDD" w:rsidRPr="00A00D51">
        <w:t xml:space="preserve">have the </w:t>
      </w:r>
      <w:r w:rsidRPr="00A00D51">
        <w:t>proper permission</w:t>
      </w:r>
      <w:r w:rsidR="00DA6CDD" w:rsidRPr="00A00D51">
        <w:t>s</w:t>
      </w:r>
      <w:r w:rsidRPr="00A00D51">
        <w:t xml:space="preserve"> can request this download through the Download interface.</w:t>
      </w:r>
    </w:p>
    <w:p w14:paraId="34EE5033" w14:textId="0877AED7" w:rsidR="00BB65F3" w:rsidRDefault="00BB65F3" w:rsidP="00BB65F3">
      <w:pPr>
        <w:pStyle w:val="BodyText"/>
        <w:rPr>
          <w:noProof/>
        </w:rPr>
      </w:pPr>
      <w:r w:rsidRPr="00A00D51">
        <w:rPr>
          <w:noProof/>
        </w:rPr>
        <w:t>A status window then</w:t>
      </w:r>
      <w:r w:rsidR="00E01C68">
        <w:rPr>
          <w:noProof/>
        </w:rPr>
        <w:t xml:space="preserve"> informs users they will receive an email </w:t>
      </w:r>
      <w:r w:rsidRPr="00A00D51">
        <w:rPr>
          <w:noProof/>
        </w:rPr>
        <w:t>with a secure URL from which to download the file</w:t>
      </w:r>
      <w:r w:rsidR="00573694">
        <w:rPr>
          <w:noProof/>
        </w:rPr>
        <w:t>, and the link to the secure URL itself</w:t>
      </w:r>
      <w:r w:rsidRPr="00A00D51">
        <w:rPr>
          <w:noProof/>
        </w:rPr>
        <w:t xml:space="preserve">. </w:t>
      </w:r>
    </w:p>
    <w:p w14:paraId="4B3D58A0" w14:textId="77777777" w:rsidR="00F85058" w:rsidRDefault="00F85058" w:rsidP="00BB65F3">
      <w:pPr>
        <w:pStyle w:val="BodyText"/>
        <w:rPr>
          <w:noProof/>
        </w:rPr>
      </w:pPr>
    </w:p>
    <w:p w14:paraId="2AD55030" w14:textId="7AE92A19" w:rsidR="00BB65F3" w:rsidRPr="00A00D51" w:rsidRDefault="00F85058" w:rsidP="005E321A">
      <w:pPr>
        <w:pStyle w:val="BodyText"/>
        <w:jc w:val="center"/>
      </w:pPr>
      <w:r>
        <w:rPr>
          <w:noProof/>
        </w:rPr>
        <w:drawing>
          <wp:inline distT="0" distB="0" distL="0" distR="0" wp14:anchorId="30AC3695" wp14:editId="5323EE51">
            <wp:extent cx="3477848" cy="2225040"/>
            <wp:effectExtent l="0" t="0" r="2540" b="10160"/>
            <wp:docPr id="274" name="Picture 274"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5471FE34" w14:textId="77777777" w:rsidR="00BB65F3" w:rsidRDefault="00BB65F3" w:rsidP="004726A1">
      <w:pPr>
        <w:pStyle w:val="Caption"/>
      </w:pPr>
      <w:bookmarkStart w:id="131" w:name="_Toc291348667"/>
      <w:r w:rsidRPr="00A00D51">
        <w:t xml:space="preserve">Figure </w:t>
      </w:r>
      <w:r w:rsidR="009223FF">
        <w:fldChar w:fldCharType="begin"/>
      </w:r>
      <w:r w:rsidR="009223FF">
        <w:instrText xml:space="preserve"> SEQ Figure \* ARABIC </w:instrText>
      </w:r>
      <w:r w:rsidR="009223FF">
        <w:fldChar w:fldCharType="separate"/>
      </w:r>
      <w:r w:rsidR="005E321A">
        <w:rPr>
          <w:noProof/>
        </w:rPr>
        <w:t>62</w:t>
      </w:r>
      <w:r w:rsidR="009223FF">
        <w:rPr>
          <w:noProof/>
        </w:rPr>
        <w:fldChar w:fldCharType="end"/>
      </w:r>
      <w:r w:rsidRPr="00A00D51">
        <w:t xml:space="preserve"> - Download Confirmation Window</w:t>
      </w:r>
      <w:bookmarkEnd w:id="131"/>
    </w:p>
    <w:p w14:paraId="3431F6A5" w14:textId="77777777" w:rsidR="00BB65F3" w:rsidRDefault="00BB65F3" w:rsidP="00BB65F3"/>
    <w:p w14:paraId="6A350EE5" w14:textId="6673EB54" w:rsidR="00573694" w:rsidRDefault="00573694" w:rsidP="00BB65F3">
      <w:r>
        <w:t>When the generated files are ready for download, users will receive the following email:</w:t>
      </w:r>
    </w:p>
    <w:p w14:paraId="52D67317" w14:textId="77777777" w:rsidR="00573694" w:rsidRDefault="00573694" w:rsidP="00BB65F3"/>
    <w:p w14:paraId="01FA233F" w14:textId="0A07B0F9" w:rsidR="00573694" w:rsidRDefault="00573694" w:rsidP="00573694">
      <w:pPr>
        <w:jc w:val="center"/>
      </w:pPr>
      <w:r w:rsidRPr="005E321A">
        <w:rPr>
          <w:noProof/>
        </w:rPr>
        <w:lastRenderedPageBreak/>
        <mc:AlternateContent>
          <mc:Choice Requires="wps">
            <w:drawing>
              <wp:inline distT="0" distB="0" distL="0" distR="0" wp14:anchorId="77C0EA91" wp14:editId="641CFB59">
                <wp:extent cx="4914900" cy="1925320"/>
                <wp:effectExtent l="0" t="0" r="38100" b="30480"/>
                <wp:docPr id="270" name="Text Box 270"/>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2">
                          <a:schemeClr val="accent1"/>
                        </a:lnRef>
                        <a:fillRef idx="1">
                          <a:schemeClr val="lt1"/>
                        </a:fillRef>
                        <a:effectRef idx="0">
                          <a:schemeClr val="accent1"/>
                        </a:effectRef>
                        <a:fontRef idx="minor">
                          <a:schemeClr val="dk1"/>
                        </a:fontRef>
                      </wps:style>
                      <wps:txbx>
                        <w:txbxContent>
                          <w:p w14:paraId="080A0C3B" w14:textId="77777777" w:rsidR="004A5F36" w:rsidRDefault="004A5F36"/>
                          <w:p w14:paraId="27980E74" w14:textId="0EABF8C0" w:rsidR="004A5F36" w:rsidRDefault="004A5F36">
                            <w:r>
                              <w:t>Your requested reports are now available for download. Please click the following link to access your secure files:</w:t>
                            </w:r>
                          </w:p>
                          <w:p w14:paraId="260E53A7" w14:textId="77777777" w:rsidR="004A5F36" w:rsidRDefault="004A5F36"/>
                          <w:p w14:paraId="7672915F" w14:textId="461DE8CD" w:rsidR="004A5F36" w:rsidRDefault="009223FF">
                            <w:hyperlink r:id="rId127" w:history="1">
                              <w:r w:rsidR="004A5F36" w:rsidRPr="008760FC">
                                <w:rPr>
                                  <w:rStyle w:val="Hyperlink"/>
                                </w:rPr>
                                <w:t>http://reportdownload.smarterbalanced.org/download/generated-filename</w:t>
                              </w:r>
                            </w:hyperlink>
                          </w:p>
                          <w:p w14:paraId="243FEF7C" w14:textId="77777777" w:rsidR="004A5F36" w:rsidRDefault="004A5F36"/>
                          <w:p w14:paraId="0478D4B2" w14:textId="34F3FFE3" w:rsidR="004A5F36" w:rsidRDefault="004A5F36">
                            <w:r>
                              <w:t>This link will expire in 7 days.</w:t>
                            </w:r>
                          </w:p>
                          <w:p w14:paraId="2A846A6F" w14:textId="77777777" w:rsidR="004A5F36" w:rsidRDefault="004A5F36"/>
                          <w:p w14:paraId="0FAC7FF5" w14:textId="7DA11CBB" w:rsidR="004A5F36" w:rsidRDefault="004A5F3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C0EA91" id="Text Box 270" o:spid="_x0000_s1204"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" fillcolor="white [3201]" strokecolor="#4f81bd [3204]">
                <v:textbox>
                  <w:txbxContent>
                    <w:p w14:paraId="080A0C3B" w14:textId="77777777" w:rsidR="004A5F36" w:rsidRDefault="004A5F36"/>
                    <w:p w14:paraId="27980E74" w14:textId="0EABF8C0" w:rsidR="004A5F36" w:rsidRDefault="004A5F36">
                      <w:r>
                        <w:t>Your requested reports are now available for download. Please click the following link to access your secure files:</w:t>
                      </w:r>
                    </w:p>
                    <w:p w14:paraId="260E53A7" w14:textId="77777777" w:rsidR="004A5F36" w:rsidRDefault="004A5F36"/>
                    <w:p w14:paraId="7672915F" w14:textId="461DE8CD" w:rsidR="004A5F36" w:rsidRDefault="009223FF">
                      <w:hyperlink r:id="rId128" w:history="1">
                        <w:r w:rsidR="004A5F36" w:rsidRPr="008760FC">
                          <w:rPr>
                            <w:rStyle w:val="Hyperlink"/>
                          </w:rPr>
                          <w:t>http://reportdownload.smarterbalanced.org/download/generated-filename</w:t>
                        </w:r>
                      </w:hyperlink>
                    </w:p>
                    <w:p w14:paraId="243FEF7C" w14:textId="77777777" w:rsidR="004A5F36" w:rsidRDefault="004A5F36"/>
                    <w:p w14:paraId="0478D4B2" w14:textId="34F3FFE3" w:rsidR="004A5F36" w:rsidRDefault="004A5F36">
                      <w:r>
                        <w:t>This link will expire in 7 days.</w:t>
                      </w:r>
                    </w:p>
                    <w:p w14:paraId="2A846A6F" w14:textId="77777777" w:rsidR="004A5F36" w:rsidRDefault="004A5F36"/>
                    <w:p w14:paraId="0FAC7FF5" w14:textId="7DA11CBB" w:rsidR="004A5F36" w:rsidRDefault="004A5F36">
                      <w:r>
                        <w:t>This email was sent from a notification-only email address that cannot accept incoming email. Please do not reply to this message.</w:t>
                      </w:r>
                    </w:p>
                  </w:txbxContent>
                </v:textbox>
                <w10:anchorlock/>
              </v:shape>
            </w:pict>
          </mc:Fallback>
        </mc:AlternateContent>
      </w:r>
    </w:p>
    <w:p w14:paraId="5EAA3F5B" w14:textId="77777777" w:rsidR="00E01C68" w:rsidRDefault="00E01C68" w:rsidP="00BB65F3">
      <w:pPr>
        <w:pStyle w:val="BodyText"/>
      </w:pPr>
    </w:p>
    <w:p w14:paraId="7192AD50" w14:textId="1ADC21C1" w:rsidR="00BB65F3" w:rsidRPr="00A00D51" w:rsidRDefault="00BB65F3" w:rsidP="00BB65F3">
      <w:pPr>
        <w:pStyle w:val="BodyText"/>
      </w:pPr>
      <w:r w:rsidRPr="00A00D51">
        <w:t>Clicking the URL allows the user</w:t>
      </w:r>
      <w:r w:rsidR="009F128F">
        <w:t xml:space="preserve"> who made the request </w:t>
      </w:r>
      <w:r w:rsidRPr="00A00D51">
        <w:t xml:space="preserve">to download a zip file with the requested student </w:t>
      </w:r>
      <w:r>
        <w:t xml:space="preserve">extract </w:t>
      </w:r>
      <w:r w:rsidRPr="00A00D51">
        <w:t xml:space="preserve">in </w:t>
      </w:r>
      <w:r>
        <w:t>CSV</w:t>
      </w:r>
      <w:r w:rsidRPr="00A00D51">
        <w:t xml:space="preserve"> format.</w:t>
      </w:r>
    </w:p>
    <w:p w14:paraId="7CCDD392" w14:textId="77777777" w:rsidR="00BB65F3" w:rsidRPr="00A00D51" w:rsidRDefault="00BB65F3" w:rsidP="007F786B">
      <w:pPr>
        <w:pStyle w:val="BodyText"/>
      </w:pPr>
    </w:p>
    <w:p w14:paraId="3AE414C7" w14:textId="77777777" w:rsidR="007F786B" w:rsidRPr="00A00D51" w:rsidRDefault="007F786B" w:rsidP="004D609F">
      <w:pPr>
        <w:pStyle w:val="Heading4"/>
      </w:pPr>
      <w:r w:rsidRPr="00A00D51">
        <w:t>Features</w:t>
      </w:r>
    </w:p>
    <w:p w14:paraId="5AFDF347" w14:textId="2F2E59BF" w:rsidR="007F786B" w:rsidRPr="00A00D51" w:rsidRDefault="007F786B" w:rsidP="001221CE">
      <w:pPr>
        <w:pStyle w:val="ListParagraph"/>
        <w:numPr>
          <w:ilvl w:val="0"/>
          <w:numId w:val="18"/>
        </w:numPr>
      </w:pPr>
      <w:r w:rsidRPr="00A00D51">
        <w:t xml:space="preserve">This download is supported at the STATE, DISTRICT, SCHOOL, and GRADE level; the two lowest levels </w:t>
      </w:r>
      <w:r w:rsidR="007F3A56" w:rsidRPr="00A00D51">
        <w:t xml:space="preserve">are </w:t>
      </w:r>
      <w:r w:rsidRPr="00A00D51">
        <w:t xml:space="preserve">executed synchronously, while the larger downloads for </w:t>
      </w:r>
      <w:r w:rsidR="007F3A56" w:rsidRPr="00A00D51">
        <w:t>d</w:t>
      </w:r>
      <w:r w:rsidRPr="00A00D51">
        <w:t xml:space="preserve">istrict and </w:t>
      </w:r>
      <w:r w:rsidR="007F3A56" w:rsidRPr="00A00D51">
        <w:t>s</w:t>
      </w:r>
      <w:r w:rsidRPr="00A00D51">
        <w:t>tate leverage the HTTPS Pickup Zone.</w:t>
      </w:r>
    </w:p>
    <w:p w14:paraId="5B6AD497" w14:textId="7C9DBC30" w:rsidR="007F786B" w:rsidRPr="00A00D51" w:rsidRDefault="007F786B" w:rsidP="001221CE">
      <w:pPr>
        <w:pStyle w:val="ListParagraph"/>
        <w:numPr>
          <w:ilvl w:val="0"/>
          <w:numId w:val="18"/>
        </w:numPr>
      </w:pPr>
      <w:r w:rsidRPr="00A00D51">
        <w:t>This download request generates file</w:t>
      </w:r>
      <w:r w:rsidR="00DA6CDD" w:rsidRPr="00A00D51">
        <w:t xml:space="preserve"> </w:t>
      </w:r>
      <w:r w:rsidRPr="00A00D51">
        <w:t xml:space="preserve">pairs for each assessment, where a </w:t>
      </w:r>
      <w:r w:rsidR="00DA6CDD" w:rsidRPr="00A00D51">
        <w:t>s</w:t>
      </w:r>
      <w:r w:rsidRPr="00A00D51">
        <w:t>ummative assessment is defined by Academic Year, Grade, and Subject</w:t>
      </w:r>
      <w:r w:rsidR="00DA6CDD" w:rsidRPr="00A00D51">
        <w:t>,</w:t>
      </w:r>
      <w:r w:rsidRPr="00A00D51">
        <w:t xml:space="preserve"> and an </w:t>
      </w:r>
      <w:r w:rsidR="00DA6CDD" w:rsidRPr="00A00D51">
        <w:t>i</w:t>
      </w:r>
      <w:r w:rsidRPr="00A00D51">
        <w:t xml:space="preserve">nterim </w:t>
      </w:r>
      <w:r w:rsidR="00DA6CDD" w:rsidRPr="00A00D51">
        <w:t>c</w:t>
      </w:r>
      <w:r w:rsidRPr="00A00D51">
        <w:t>omprehensive assessment is defined by the Academic Year, Grade, Subject, and administration window.</w:t>
      </w:r>
      <w:r w:rsidR="00D25030" w:rsidRPr="00A00D51">
        <w:t xml:space="preserve"> </w:t>
      </w:r>
    </w:p>
    <w:p w14:paraId="2C6A90FA" w14:textId="04CEABB4" w:rsidR="007F786B" w:rsidRPr="00A00D51" w:rsidRDefault="007F786B" w:rsidP="001221CE">
      <w:pPr>
        <w:pStyle w:val="ListParagraph"/>
        <w:numPr>
          <w:ilvl w:val="0"/>
          <w:numId w:val="18"/>
        </w:numPr>
      </w:pPr>
      <w:r w:rsidRPr="00A00D51">
        <w:t>The file</w:t>
      </w:r>
      <w:r w:rsidR="00DA6CDD" w:rsidRPr="00A00D51">
        <w:t xml:space="preserve"> </w:t>
      </w:r>
      <w:r w:rsidRPr="00A00D51">
        <w:t>pair is composed of 1) a large CSV containing all of the assessment results data directly reported on by the Reporting System and 2) a JSON metadata file that includes all repetitive data common to all assessment results.</w:t>
      </w:r>
    </w:p>
    <w:p w14:paraId="0F48A4C9" w14:textId="77777777" w:rsidR="007F786B" w:rsidRPr="00A00D51" w:rsidRDefault="007F786B" w:rsidP="004D609F">
      <w:pPr>
        <w:pStyle w:val="Heading4"/>
      </w:pPr>
      <w:r w:rsidRPr="00A00D51">
        <w:t>PII Protection</w:t>
      </w:r>
    </w:p>
    <w:p w14:paraId="70E65DF3" w14:textId="079DC13B" w:rsidR="007F786B" w:rsidRPr="00A00D51" w:rsidRDefault="007F786B"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50AF368D" w14:textId="4A0AA7AF" w:rsidR="007F786B" w:rsidRPr="00A00D51" w:rsidRDefault="007F786B" w:rsidP="001221CE">
      <w:pPr>
        <w:pStyle w:val="ListParagraph"/>
        <w:numPr>
          <w:ilvl w:val="0"/>
          <w:numId w:val="6"/>
        </w:numPr>
      </w:pPr>
      <w:r w:rsidRPr="00A00D51">
        <w:t xml:space="preserve">Once a request is made, the process </w:t>
      </w:r>
      <w:r w:rsidR="00D01D1E" w:rsidRPr="00A00D51">
        <w:t xml:space="preserve">is </w:t>
      </w:r>
      <w:r w:rsidRPr="00A00D51">
        <w:t>asynchronously executed and the output uploaded to the HTTPS Pickup Zone, where it can be retrieved by the requesting user.</w:t>
      </w:r>
    </w:p>
    <w:p w14:paraId="6CCCA20D" w14:textId="15CFC7B5" w:rsidR="007F786B" w:rsidRPr="00A00D51" w:rsidRDefault="007F786B" w:rsidP="001221CE">
      <w:pPr>
        <w:pStyle w:val="ListParagraph"/>
        <w:numPr>
          <w:ilvl w:val="0"/>
          <w:numId w:val="6"/>
        </w:numPr>
      </w:pPr>
      <w:r w:rsidRPr="00A00D51">
        <w:t xml:space="preserve">All SCHOOL and GRADE extracts </w:t>
      </w:r>
      <w:r w:rsidR="00D01D1E" w:rsidRPr="00A00D51">
        <w:t xml:space="preserve">are </w:t>
      </w:r>
      <w:r w:rsidRPr="00A00D51">
        <w:t>protected by PII access rules.</w:t>
      </w:r>
    </w:p>
    <w:p w14:paraId="066706CF" w14:textId="77777777" w:rsidR="006C44B4" w:rsidRPr="00A00D51" w:rsidRDefault="006C44B4" w:rsidP="004D609F">
      <w:pPr>
        <w:pStyle w:val="Heading4"/>
      </w:pPr>
      <w:r w:rsidRPr="00A00D51">
        <w:t>Data Summary</w:t>
      </w:r>
    </w:p>
    <w:p w14:paraId="08C515FB" w14:textId="066EAF6E" w:rsidR="006C44B4" w:rsidRPr="00A00D51" w:rsidRDefault="006C44B4" w:rsidP="006C44B4">
      <w:r w:rsidRPr="00A00D51">
        <w:t xml:space="preserve">The Student </w:t>
      </w:r>
      <w:r w:rsidR="008D060B" w:rsidRPr="00A00D51">
        <w:t>Assessment Results data specification format is published in detail to:</w:t>
      </w:r>
    </w:p>
    <w:p w14:paraId="2408F368" w14:textId="5BDDF9DC" w:rsidR="008D060B" w:rsidRPr="00A00D51" w:rsidRDefault="009223FF" w:rsidP="008D060B">
      <w:pPr>
        <w:jc w:val="center"/>
      </w:pPr>
      <w:hyperlink r:id="rId129" w:history="1">
        <w:r w:rsidR="008D060B" w:rsidRPr="00A00D51">
          <w:rPr>
            <w:rStyle w:val="Hyperlink"/>
          </w:rPr>
          <w:t>http://www.smarterapp.org/documents/DataWarehouse-Spec-StudentAssessments.pdf</w:t>
        </w:r>
      </w:hyperlink>
    </w:p>
    <w:p w14:paraId="7B409C14" w14:textId="77777777" w:rsidR="008D060B" w:rsidRPr="00A00D51" w:rsidRDefault="008D060B" w:rsidP="006C44B4"/>
    <w:p w14:paraId="5767445B" w14:textId="77777777" w:rsidR="007F786B" w:rsidRPr="00A00D51" w:rsidRDefault="007F786B">
      <w:pPr>
        <w:rPr>
          <w:rFonts w:eastAsiaTheme="majorEastAsia" w:cstheme="majorBidi"/>
          <w:b/>
          <w:bCs/>
          <w:color w:val="003F6B"/>
        </w:rPr>
      </w:pPr>
      <w:r w:rsidRPr="00A00D51">
        <w:br w:type="page"/>
      </w:r>
    </w:p>
    <w:p w14:paraId="3C90A1BA" w14:textId="17998363" w:rsidR="00D73583" w:rsidRPr="00A00D51" w:rsidRDefault="00D73583" w:rsidP="00E6087D">
      <w:pPr>
        <w:pStyle w:val="Heading3"/>
      </w:pPr>
      <w:bookmarkStart w:id="132" w:name="_Ref271492015"/>
      <w:bookmarkStart w:id="133" w:name="_Toc291348470"/>
      <w:bookmarkStart w:id="134" w:name="_Toc436058869"/>
      <w:r w:rsidRPr="00A00D51">
        <w:lastRenderedPageBreak/>
        <w:t>Printable Student Reports</w:t>
      </w:r>
      <w:bookmarkEnd w:id="132"/>
      <w:bookmarkEnd w:id="133"/>
      <w:bookmarkEnd w:id="134"/>
    </w:p>
    <w:p w14:paraId="756AA71A" w14:textId="29CAA740" w:rsidR="00D73583" w:rsidRPr="00A00D51" w:rsidRDefault="00D73583" w:rsidP="00D73583">
      <w:r w:rsidRPr="00A00D51">
        <w:t xml:space="preserve">This download option is available from the </w:t>
      </w:r>
      <w:r w:rsidR="00E20CE4">
        <w:t>List of Students by Assessment GRADE</w:t>
      </w:r>
      <w:r w:rsidRPr="00A00D51">
        <w:t xml:space="preserve"> report and the Results by Grade in a SCHOOL report. </w:t>
      </w:r>
      <w:r w:rsidR="00C73614" w:rsidRPr="00A00D51">
        <w:t xml:space="preserve">The option </w:t>
      </w:r>
      <w:r w:rsidR="00D01D1E" w:rsidRPr="00A00D51">
        <w:t xml:space="preserve">is </w:t>
      </w:r>
      <w:r w:rsidR="00C73614" w:rsidRPr="00A00D51">
        <w:t>disabled o</w:t>
      </w:r>
      <w:r w:rsidRPr="00A00D51">
        <w:t>n the Comparing Schools in a DISTR</w:t>
      </w:r>
      <w:r w:rsidR="0062668D" w:rsidRPr="00A00D51">
        <w:t>I</w:t>
      </w:r>
      <w:r w:rsidRPr="00A00D51">
        <w:t>CT report and the Comparing Districts in a STATE report.</w:t>
      </w:r>
      <w:r w:rsidR="00BB65F3">
        <w:t xml:space="preserve"> On the </w:t>
      </w:r>
      <w:r w:rsidR="00BB65F3" w:rsidRPr="00A00D51">
        <w:t>Results by Grade in a SCHOOL report</w:t>
      </w:r>
      <w:r w:rsidR="00BB65F3">
        <w:t>, the option is only available if the school has provided summative assessment results.</w:t>
      </w:r>
    </w:p>
    <w:p w14:paraId="7CAE81F1" w14:textId="77777777" w:rsidR="00D73583" w:rsidRPr="00A00D51" w:rsidRDefault="00D73583" w:rsidP="00D73583"/>
    <w:p w14:paraId="4DBBE5B3" w14:textId="3C67D447" w:rsidR="00D73583" w:rsidRPr="00A00D51" w:rsidRDefault="00D73583" w:rsidP="00D73583">
      <w:pPr>
        <w:rPr>
          <w:b/>
          <w:szCs w:val="22"/>
        </w:rPr>
      </w:pPr>
      <w:r w:rsidRPr="00A00D51">
        <w:rPr>
          <w:b/>
          <w:szCs w:val="22"/>
        </w:rPr>
        <w:t>Purpose</w:t>
      </w:r>
    </w:p>
    <w:p w14:paraId="188E93ED" w14:textId="6B0D3C94" w:rsidR="00D73583" w:rsidRPr="00A00D51" w:rsidRDefault="00D73583" w:rsidP="00D73583">
      <w:r w:rsidRPr="00A00D51">
        <w:t xml:space="preserve">The purpose of this download is to provide educators with the ability to download and print batches of </w:t>
      </w:r>
      <w:r w:rsidR="00BC3F0F" w:rsidRPr="00A00D51">
        <w:t>i</w:t>
      </w:r>
      <w:r w:rsidRPr="00A00D51">
        <w:t xml:space="preserve">ndividual </w:t>
      </w:r>
      <w:r w:rsidR="00BC3F0F" w:rsidRPr="00A00D51">
        <w:t>s</w:t>
      </w:r>
      <w:r w:rsidRPr="00A00D51">
        <w:t xml:space="preserve">tudent </w:t>
      </w:r>
      <w:r w:rsidR="00BC3F0F" w:rsidRPr="00A00D51">
        <w:t>r</w:t>
      </w:r>
      <w:r w:rsidRPr="00A00D51">
        <w:t>eports at once. This feature enable</w:t>
      </w:r>
      <w:r w:rsidR="00C73614" w:rsidRPr="00A00D51">
        <w:t>s</w:t>
      </w:r>
      <w:r w:rsidRPr="00A00D51">
        <w:t xml:space="preserve"> a teacher to print out all of </w:t>
      </w:r>
      <w:r w:rsidR="00C73614" w:rsidRPr="00A00D51">
        <w:t>or</w:t>
      </w:r>
      <w:r w:rsidRPr="00A00D51">
        <w:t xml:space="preserve"> some of his or her students</w:t>
      </w:r>
      <w:r w:rsidR="00BB767B" w:rsidRPr="00A00D51">
        <w:t xml:space="preserve">’ </w:t>
      </w:r>
      <w:r w:rsidR="00BC3F0F" w:rsidRPr="00A00D51">
        <w:t>i</w:t>
      </w:r>
      <w:r w:rsidR="00BB767B" w:rsidRPr="00A00D51">
        <w:t xml:space="preserve">ndividual </w:t>
      </w:r>
      <w:r w:rsidR="00BC3F0F" w:rsidRPr="00A00D51">
        <w:t>s</w:t>
      </w:r>
      <w:r w:rsidR="00BB767B" w:rsidRPr="00A00D51">
        <w:t xml:space="preserve">tudent </w:t>
      </w:r>
      <w:r w:rsidR="00BC3F0F" w:rsidRPr="00A00D51">
        <w:t>r</w:t>
      </w:r>
      <w:r w:rsidR="00BB767B" w:rsidRPr="00A00D51">
        <w:t xml:space="preserve">eports and a school administrator to print out an entire school’s </w:t>
      </w:r>
      <w:r w:rsidR="00BC3F0F" w:rsidRPr="00A00D51">
        <w:t>i</w:t>
      </w:r>
      <w:r w:rsidR="00C73614" w:rsidRPr="00A00D51">
        <w:t xml:space="preserve">ndividual </w:t>
      </w:r>
      <w:r w:rsidR="00BC3F0F" w:rsidRPr="00A00D51">
        <w:t>s</w:t>
      </w:r>
      <w:r w:rsidR="00C73614" w:rsidRPr="00A00D51">
        <w:t xml:space="preserve">tudent </w:t>
      </w:r>
      <w:r w:rsidR="00BC3F0F" w:rsidRPr="00A00D51">
        <w:t>r</w:t>
      </w:r>
      <w:r w:rsidR="00C73614" w:rsidRPr="00A00D51">
        <w:t xml:space="preserve">eports </w:t>
      </w:r>
      <w:r w:rsidR="00BB767B" w:rsidRPr="00A00D51">
        <w:t>at once.</w:t>
      </w:r>
      <w:r w:rsidR="008D060B" w:rsidRPr="00A00D51">
        <w:t xml:space="preserve"> For summative and interim comprehensive assessment results, a student’s report is approximately three pages; one page for mathematics, one page for ELA/literacy, and one page for reference material, e.g. Report Information and Legend.</w:t>
      </w:r>
    </w:p>
    <w:p w14:paraId="58823FDC" w14:textId="77777777" w:rsidR="00BB767B" w:rsidRPr="00A00D51" w:rsidRDefault="00BB767B" w:rsidP="00D73583"/>
    <w:p w14:paraId="71281CA9" w14:textId="1D914FB1" w:rsidR="00BB767B" w:rsidRPr="00A00D51" w:rsidRDefault="00BB767B" w:rsidP="00D73583">
      <w:pPr>
        <w:rPr>
          <w:b/>
        </w:rPr>
      </w:pPr>
      <w:r w:rsidRPr="00A00D51">
        <w:rPr>
          <w:b/>
        </w:rPr>
        <w:t>Navigation</w:t>
      </w:r>
    </w:p>
    <w:p w14:paraId="30CDB341" w14:textId="21B6840D" w:rsidR="00D73583" w:rsidRPr="00A00D51" w:rsidRDefault="00BB767B" w:rsidP="00D73583">
      <w:r w:rsidRPr="00A00D51">
        <w:t>A user select</w:t>
      </w:r>
      <w:r w:rsidR="00BB65F3">
        <w:t>s</w:t>
      </w:r>
      <w:r w:rsidRPr="00A00D51">
        <w:t xml:space="preserve"> the </w:t>
      </w:r>
      <w:r w:rsidRPr="00A00D51">
        <w:rPr>
          <w:b/>
        </w:rPr>
        <w:t>Printable Student Reports</w:t>
      </w:r>
      <w:r w:rsidRPr="00A00D51">
        <w:t xml:space="preserve"> option from the Download popup window.</w:t>
      </w:r>
    </w:p>
    <w:p w14:paraId="708275DE" w14:textId="77777777" w:rsidR="00BB767B" w:rsidRPr="00A00D51" w:rsidRDefault="00BB767B" w:rsidP="00D73583"/>
    <w:p w14:paraId="19962F7D" w14:textId="108CE6C7" w:rsidR="002D58BB" w:rsidRPr="00A00D51" w:rsidRDefault="00D03291" w:rsidP="002D58BB">
      <w:pPr>
        <w:keepNext/>
        <w:jc w:val="center"/>
      </w:pPr>
      <w:r>
        <w:rPr>
          <w:noProof/>
        </w:rPr>
        <w:drawing>
          <wp:inline distT="0" distB="0" distL="0" distR="0" wp14:anchorId="16F1E4CE" wp14:editId="70559B84">
            <wp:extent cx="2661920" cy="3000587"/>
            <wp:effectExtent l="0" t="0" r="5080" b="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0">
                      <a:extLst>
                        <a:ext uri="{28A0092B-C50C-407E-A947-70E740481C1C}">
                          <a14:useLocalDpi xmlns:a14="http://schemas.microsoft.com/office/drawing/2010/main" val="0"/>
                        </a:ext>
                      </a:extLst>
                    </a:blip>
                    <a:srcRect l="988" t="1957" r="1949" b="1685"/>
                    <a:stretch/>
                  </pic:blipFill>
                  <pic:spPr bwMode="auto">
                    <a:xfrm>
                      <a:off x="0" y="0"/>
                      <a:ext cx="2662637" cy="30013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EA015D" w14:textId="71F4BE03" w:rsidR="00BB767B" w:rsidRPr="00A00D51" w:rsidRDefault="002D58BB" w:rsidP="004726A1">
      <w:pPr>
        <w:pStyle w:val="Caption"/>
      </w:pPr>
      <w:bookmarkStart w:id="135" w:name="_Toc291348668"/>
      <w:r w:rsidRPr="00A00D51">
        <w:t xml:space="preserve">Figure </w:t>
      </w:r>
      <w:r w:rsidR="009223FF">
        <w:fldChar w:fldCharType="begin"/>
      </w:r>
      <w:r w:rsidR="009223FF">
        <w:instrText xml:space="preserve"> SEQ Figure \* ARABIC </w:instrText>
      </w:r>
      <w:r w:rsidR="009223FF">
        <w:fldChar w:fldCharType="separate"/>
      </w:r>
      <w:r w:rsidR="005E321A">
        <w:rPr>
          <w:noProof/>
        </w:rPr>
        <w:t>63</w:t>
      </w:r>
      <w:r w:rsidR="009223FF">
        <w:rPr>
          <w:noProof/>
        </w:rPr>
        <w:fldChar w:fldCharType="end"/>
      </w:r>
      <w:r w:rsidRPr="00A00D51">
        <w:t xml:space="preserve"> - Download Popup Window</w:t>
      </w:r>
      <w:bookmarkEnd w:id="135"/>
    </w:p>
    <w:p w14:paraId="70431C5B" w14:textId="573FFDA7" w:rsidR="00BB767B" w:rsidRPr="00A00D51" w:rsidRDefault="00BB767B" w:rsidP="00BB767B">
      <w:r w:rsidRPr="00A00D51">
        <w:t>The system the</w:t>
      </w:r>
      <w:r w:rsidR="00C73614" w:rsidRPr="00A00D51">
        <w:t>n</w:t>
      </w:r>
      <w:r w:rsidRPr="00A00D51">
        <w:t xml:space="preserve"> display</w:t>
      </w:r>
      <w:r w:rsidR="00D01D1E" w:rsidRPr="00A00D51">
        <w:t>s</w:t>
      </w:r>
      <w:r w:rsidRPr="00A00D51">
        <w:t xml:space="preserve"> a second popup window that requires </w:t>
      </w:r>
      <w:r w:rsidR="00BC3F0F" w:rsidRPr="00A00D51">
        <w:t>users</w:t>
      </w:r>
      <w:r w:rsidRPr="00A00D51">
        <w:t xml:space="preserve"> to specify whether they want to print out in </w:t>
      </w:r>
      <w:r w:rsidR="00BC3F0F" w:rsidRPr="00A00D51">
        <w:t>g</w:t>
      </w:r>
      <w:r w:rsidR="00D440CD" w:rsidRPr="00A00D51">
        <w:t>ra</w:t>
      </w:r>
      <w:r w:rsidRPr="00A00D51">
        <w:t xml:space="preserve">yscale or </w:t>
      </w:r>
      <w:r w:rsidR="00BC3F0F" w:rsidRPr="00A00D51">
        <w:t>c</w:t>
      </w:r>
      <w:r w:rsidRPr="00A00D51">
        <w:t>olor and whether they want the reports to print out in English, Spanish</w:t>
      </w:r>
      <w:r w:rsidR="00BC3F0F" w:rsidRPr="00A00D51">
        <w:t>,</w:t>
      </w:r>
      <w:r w:rsidRPr="00A00D51">
        <w:t xml:space="preserve"> or Vietnamese.</w:t>
      </w:r>
    </w:p>
    <w:p w14:paraId="0FB5F0D2" w14:textId="77777777" w:rsidR="00BB767B" w:rsidRPr="00A00D51" w:rsidRDefault="00BB767B" w:rsidP="00BB767B"/>
    <w:p w14:paraId="6D05BAE2" w14:textId="41943891" w:rsidR="002D58BB" w:rsidRPr="00A00D51" w:rsidRDefault="00D03291" w:rsidP="002D58BB">
      <w:pPr>
        <w:keepNext/>
        <w:jc w:val="center"/>
      </w:pPr>
      <w:r>
        <w:rPr>
          <w:noProof/>
        </w:rPr>
        <w:lastRenderedPageBreak/>
        <w:drawing>
          <wp:inline distT="0" distB="0" distL="0" distR="0" wp14:anchorId="30CDFDFA" wp14:editId="7D0C3E49">
            <wp:extent cx="2641388" cy="1753732"/>
            <wp:effectExtent l="0" t="0" r="635" b="0"/>
            <wp:docPr id="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l="1235" t="3606" r="2422" b="2988"/>
                    <a:stretch/>
                  </pic:blipFill>
                  <pic:spPr bwMode="auto">
                    <a:xfrm>
                      <a:off x="0" y="0"/>
                      <a:ext cx="2642233" cy="175429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CA1EE2" w14:textId="4CF2D785" w:rsidR="00D73583" w:rsidRPr="00A00D51" w:rsidRDefault="002D58BB" w:rsidP="004726A1">
      <w:pPr>
        <w:pStyle w:val="Caption"/>
      </w:pPr>
      <w:bookmarkStart w:id="136" w:name="_Toc291348669"/>
      <w:r w:rsidRPr="00A00D51">
        <w:t xml:space="preserve">Figure </w:t>
      </w:r>
      <w:r w:rsidR="009223FF">
        <w:fldChar w:fldCharType="begin"/>
      </w:r>
      <w:r w:rsidR="009223FF">
        <w:instrText xml:space="preserve"> SEQ Figure \* ARABIC </w:instrText>
      </w:r>
      <w:r w:rsidR="009223FF">
        <w:fldChar w:fldCharType="separate"/>
      </w:r>
      <w:r w:rsidR="005E321A">
        <w:rPr>
          <w:noProof/>
        </w:rPr>
        <w:t>64</w:t>
      </w:r>
      <w:r w:rsidR="009223FF">
        <w:rPr>
          <w:noProof/>
        </w:rPr>
        <w:fldChar w:fldCharType="end"/>
      </w:r>
      <w:r w:rsidRPr="00A00D51">
        <w:t xml:space="preserve"> - Download Printable Student Report Options</w:t>
      </w:r>
      <w:bookmarkEnd w:id="136"/>
    </w:p>
    <w:p w14:paraId="4EAF06C3" w14:textId="77777777" w:rsidR="00D73583" w:rsidRPr="00A00D51" w:rsidRDefault="00D73583" w:rsidP="00D73583"/>
    <w:p w14:paraId="074604DF" w14:textId="77777777" w:rsidR="00AC0D08" w:rsidRDefault="00AC0D08" w:rsidP="00AC0D08">
      <w:pPr>
        <w:pStyle w:val="BodyText"/>
        <w:rPr>
          <w:noProof/>
        </w:rPr>
      </w:pPr>
      <w:r w:rsidRPr="00A00D51">
        <w:rPr>
          <w:noProof/>
        </w:rPr>
        <w:t>A status window then</w:t>
      </w:r>
      <w:r>
        <w:rPr>
          <w:noProof/>
        </w:rPr>
        <w:t xml:space="preserve"> informs users they will receive an email </w:t>
      </w:r>
      <w:r w:rsidRPr="00A00D51">
        <w:rPr>
          <w:noProof/>
        </w:rPr>
        <w:t>with a secure URL from which to download the file</w:t>
      </w:r>
      <w:r>
        <w:rPr>
          <w:noProof/>
        </w:rPr>
        <w:t>, and the link to the secure URL itself</w:t>
      </w:r>
      <w:r w:rsidRPr="00A00D51">
        <w:rPr>
          <w:noProof/>
        </w:rPr>
        <w:t xml:space="preserve">. </w:t>
      </w:r>
    </w:p>
    <w:p w14:paraId="24358501" w14:textId="77777777" w:rsidR="00AC0D08" w:rsidRDefault="00AC0D08" w:rsidP="00AC0D08">
      <w:pPr>
        <w:pStyle w:val="BodyText"/>
        <w:rPr>
          <w:noProof/>
        </w:rPr>
      </w:pPr>
    </w:p>
    <w:p w14:paraId="343C2E5D" w14:textId="77777777" w:rsidR="00AC0D08" w:rsidRPr="00A00D51" w:rsidRDefault="00AC0D08" w:rsidP="00AC0D08">
      <w:pPr>
        <w:pStyle w:val="BodyText"/>
        <w:jc w:val="center"/>
      </w:pPr>
      <w:r>
        <w:rPr>
          <w:noProof/>
        </w:rPr>
        <w:drawing>
          <wp:inline distT="0" distB="0" distL="0" distR="0" wp14:anchorId="55C67200" wp14:editId="39104962">
            <wp:extent cx="3477848" cy="2225040"/>
            <wp:effectExtent l="0" t="0" r="2540" b="10160"/>
            <wp:docPr id="315" name="Picture 315"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03CB65B4" w14:textId="77777777" w:rsidR="00AC0D08" w:rsidRDefault="00AC0D08" w:rsidP="004726A1">
      <w:pPr>
        <w:pStyle w:val="Caption"/>
      </w:pPr>
      <w:bookmarkStart w:id="137" w:name="_Toc291348670"/>
      <w:r w:rsidRPr="00A00D51">
        <w:t xml:space="preserve">Figure </w:t>
      </w:r>
      <w:r w:rsidR="009223FF">
        <w:fldChar w:fldCharType="begin"/>
      </w:r>
      <w:r w:rsidR="009223FF">
        <w:instrText xml:space="preserve"> SEQ Figure \* ARABIC </w:instrText>
      </w:r>
      <w:r w:rsidR="009223FF">
        <w:fldChar w:fldCharType="separate"/>
      </w:r>
      <w:r w:rsidR="005E321A">
        <w:rPr>
          <w:noProof/>
        </w:rPr>
        <w:t>65</w:t>
      </w:r>
      <w:r w:rsidR="009223FF">
        <w:rPr>
          <w:noProof/>
        </w:rPr>
        <w:fldChar w:fldCharType="end"/>
      </w:r>
      <w:r w:rsidRPr="00A00D51">
        <w:t xml:space="preserve"> - Download Confirmation Window</w:t>
      </w:r>
      <w:bookmarkEnd w:id="137"/>
    </w:p>
    <w:p w14:paraId="2D095B8C" w14:textId="77777777" w:rsidR="00AC0D08" w:rsidRDefault="00AC0D08" w:rsidP="00AC0D08"/>
    <w:p w14:paraId="5B09C354" w14:textId="77777777" w:rsidR="00AC0D08" w:rsidRDefault="00AC0D08" w:rsidP="00AC0D08">
      <w:r>
        <w:t>When the generated files are ready for download, users will receive the following email:</w:t>
      </w:r>
    </w:p>
    <w:p w14:paraId="20975392" w14:textId="77777777" w:rsidR="00AC0D08" w:rsidRDefault="00AC0D08" w:rsidP="00AC0D08"/>
    <w:p w14:paraId="686DCAA6" w14:textId="77777777" w:rsidR="00AC0D08" w:rsidRDefault="00AC0D08" w:rsidP="00AC0D08">
      <w:pPr>
        <w:jc w:val="center"/>
      </w:pPr>
      <w:r w:rsidRPr="005E321A">
        <w:rPr>
          <w:noProof/>
        </w:rPr>
        <mc:AlternateContent>
          <mc:Choice Requires="wps">
            <w:drawing>
              <wp:inline distT="0" distB="0" distL="0" distR="0" wp14:anchorId="40DC1735" wp14:editId="1E5A88F7">
                <wp:extent cx="4914900" cy="1925320"/>
                <wp:effectExtent l="0" t="0" r="38100" b="30480"/>
                <wp:docPr id="289" name="Text Box 289"/>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2">
                          <a:schemeClr val="accent1"/>
                        </a:lnRef>
                        <a:fillRef idx="1">
                          <a:schemeClr val="lt1"/>
                        </a:fillRef>
                        <a:effectRef idx="0">
                          <a:schemeClr val="accent1"/>
                        </a:effectRef>
                        <a:fontRef idx="minor">
                          <a:schemeClr val="dk1"/>
                        </a:fontRef>
                      </wps:style>
                      <wps:txbx>
                        <w:txbxContent>
                          <w:p w14:paraId="10644479" w14:textId="77777777" w:rsidR="004A5F36" w:rsidRDefault="004A5F36" w:rsidP="00AC0D08"/>
                          <w:p w14:paraId="71A3817D" w14:textId="77777777" w:rsidR="004A5F36" w:rsidRDefault="004A5F36" w:rsidP="00AC0D08">
                            <w:r>
                              <w:t>Your requested reports are now available for download. Please click the following link to access your secure files:</w:t>
                            </w:r>
                          </w:p>
                          <w:p w14:paraId="28AB86B5" w14:textId="77777777" w:rsidR="004A5F36" w:rsidRDefault="004A5F36" w:rsidP="00AC0D08"/>
                          <w:p w14:paraId="575B8F9D" w14:textId="77777777" w:rsidR="004A5F36" w:rsidRDefault="009223FF" w:rsidP="00AC0D08">
                            <w:hyperlink r:id="rId132" w:history="1">
                              <w:r w:rsidR="004A5F36" w:rsidRPr="008760FC">
                                <w:rPr>
                                  <w:rStyle w:val="Hyperlink"/>
                                </w:rPr>
                                <w:t>http://reportdownload.smarterbalanced.org/download/generated-filename</w:t>
                              </w:r>
                            </w:hyperlink>
                          </w:p>
                          <w:p w14:paraId="6EA16D46" w14:textId="77777777" w:rsidR="004A5F36" w:rsidRDefault="004A5F36" w:rsidP="00AC0D08"/>
                          <w:p w14:paraId="41E9FE35" w14:textId="77777777" w:rsidR="004A5F36" w:rsidRDefault="004A5F36" w:rsidP="00AC0D08">
                            <w:r>
                              <w:t>This link will expire in 7 days.</w:t>
                            </w:r>
                          </w:p>
                          <w:p w14:paraId="48CA00C2" w14:textId="77777777" w:rsidR="004A5F36" w:rsidRDefault="004A5F36" w:rsidP="00AC0D08"/>
                          <w:p w14:paraId="088BF396" w14:textId="77777777" w:rsidR="004A5F36" w:rsidRDefault="004A5F36" w:rsidP="00AC0D08">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DC1735" id="Text Box 289" o:spid="_x0000_s1205"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" fillcolor="white [3201]" strokecolor="#4f81bd [3204]">
                <v:textbox>
                  <w:txbxContent>
                    <w:p w14:paraId="10644479" w14:textId="77777777" w:rsidR="004A5F36" w:rsidRDefault="004A5F36" w:rsidP="00AC0D08"/>
                    <w:p w14:paraId="71A3817D" w14:textId="77777777" w:rsidR="004A5F36" w:rsidRDefault="004A5F36" w:rsidP="00AC0D08">
                      <w:r>
                        <w:t>Your requested reports are now available for download. Please click the following link to access your secure files:</w:t>
                      </w:r>
                    </w:p>
                    <w:p w14:paraId="28AB86B5" w14:textId="77777777" w:rsidR="004A5F36" w:rsidRDefault="004A5F36" w:rsidP="00AC0D08"/>
                    <w:p w14:paraId="575B8F9D" w14:textId="77777777" w:rsidR="004A5F36" w:rsidRDefault="009223FF" w:rsidP="00AC0D08">
                      <w:hyperlink r:id="rId133" w:history="1">
                        <w:r w:rsidR="004A5F36" w:rsidRPr="008760FC">
                          <w:rPr>
                            <w:rStyle w:val="Hyperlink"/>
                          </w:rPr>
                          <w:t>http://reportdownload.smarterbalanced.org/download/generated-filename</w:t>
                        </w:r>
                      </w:hyperlink>
                    </w:p>
                    <w:p w14:paraId="6EA16D46" w14:textId="77777777" w:rsidR="004A5F36" w:rsidRDefault="004A5F36" w:rsidP="00AC0D08"/>
                    <w:p w14:paraId="41E9FE35" w14:textId="77777777" w:rsidR="004A5F36" w:rsidRDefault="004A5F36" w:rsidP="00AC0D08">
                      <w:r>
                        <w:t>This link will expire in 7 days.</w:t>
                      </w:r>
                    </w:p>
                    <w:p w14:paraId="48CA00C2" w14:textId="77777777" w:rsidR="004A5F36" w:rsidRDefault="004A5F36" w:rsidP="00AC0D08"/>
                    <w:p w14:paraId="088BF396" w14:textId="77777777" w:rsidR="004A5F36" w:rsidRDefault="004A5F36" w:rsidP="00AC0D08">
                      <w:r>
                        <w:t>This email was sent from a notification-only email address that cannot accept incoming email. Please do not reply to this message.</w:t>
                      </w:r>
                    </w:p>
                  </w:txbxContent>
                </v:textbox>
                <w10:anchorlock/>
              </v:shape>
            </w:pict>
          </mc:Fallback>
        </mc:AlternateContent>
      </w:r>
    </w:p>
    <w:p w14:paraId="57042E80" w14:textId="123B1CB8" w:rsidR="00AC0D08" w:rsidRPr="00D72409" w:rsidRDefault="00AC0D08" w:rsidP="004726A1">
      <w:pPr>
        <w:pStyle w:val="Caption"/>
      </w:pPr>
      <w:r>
        <w:lastRenderedPageBreak/>
        <w:t xml:space="preserve"> </w:t>
      </w:r>
    </w:p>
    <w:p w14:paraId="5678C96D" w14:textId="77777777" w:rsidR="00AC0D08" w:rsidRDefault="00AC0D08" w:rsidP="00AC0D08">
      <w:pPr>
        <w:pStyle w:val="BodyText"/>
      </w:pPr>
    </w:p>
    <w:p w14:paraId="72D44E22" w14:textId="0C4D147E" w:rsidR="00AC0D08" w:rsidRPr="00A00D51" w:rsidRDefault="00AC0D08" w:rsidP="00AC0D08">
      <w:pPr>
        <w:pStyle w:val="BodyText"/>
      </w:pPr>
      <w:r w:rsidRPr="00A00D51">
        <w:t>Clicking the URL allows the user</w:t>
      </w:r>
      <w:r>
        <w:t xml:space="preserve"> who made the request </w:t>
      </w:r>
      <w:r w:rsidRPr="00A00D51">
        <w:t xml:space="preserve">to download a zip file with the requested </w:t>
      </w:r>
      <w:r>
        <w:t>individual student reports in PDF format</w:t>
      </w:r>
      <w:r w:rsidRPr="00A00D51">
        <w:t>.</w:t>
      </w:r>
      <w:r>
        <w:t xml:space="preserve"> When the user opens the file, the first page includes the name of the school, grade, number of pages, number of students, name of requestor, and date.</w:t>
      </w:r>
    </w:p>
    <w:p w14:paraId="65EE4E41" w14:textId="77777777" w:rsidR="002D58BB" w:rsidRPr="00A00D51" w:rsidRDefault="0073419C" w:rsidP="002D58BB">
      <w:pPr>
        <w:pStyle w:val="BodyText"/>
        <w:keepNext/>
        <w:jc w:val="center"/>
      </w:pPr>
      <w:r w:rsidRPr="00A00D51">
        <w:rPr>
          <w:noProof/>
        </w:rPr>
        <w:drawing>
          <wp:inline distT="0" distB="0" distL="0" distR="0" wp14:anchorId="25FACCFB" wp14:editId="21968FBA">
            <wp:extent cx="3291840" cy="4251961"/>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heet.wmf"/>
                    <pic:cNvPicPr/>
                  </pic:nvPicPr>
                  <pic:blipFill>
                    <a:blip r:embed="rId134">
                      <a:extLst>
                        <a:ext uri="{28A0092B-C50C-407E-A947-70E740481C1C}">
                          <a14:useLocalDpi xmlns:a14="http://schemas.microsoft.com/office/drawing/2010/main" val="0"/>
                        </a:ext>
                      </a:extLst>
                    </a:blip>
                    <a:stretch>
                      <a:fillRect/>
                    </a:stretch>
                  </pic:blipFill>
                  <pic:spPr>
                    <a:xfrm>
                      <a:off x="0" y="0"/>
                      <a:ext cx="3291840" cy="4251961"/>
                    </a:xfrm>
                    <a:prstGeom prst="rect">
                      <a:avLst/>
                    </a:prstGeom>
                  </pic:spPr>
                </pic:pic>
              </a:graphicData>
            </a:graphic>
          </wp:inline>
        </w:drawing>
      </w:r>
    </w:p>
    <w:p w14:paraId="745A0CD0" w14:textId="124526ED" w:rsidR="00BB767B" w:rsidRPr="00A00D51" w:rsidRDefault="002D58BB" w:rsidP="004726A1">
      <w:pPr>
        <w:pStyle w:val="Caption"/>
      </w:pPr>
      <w:bookmarkStart w:id="138" w:name="_Toc291348671"/>
      <w:r w:rsidRPr="00A00D51">
        <w:t xml:space="preserve">Figure </w:t>
      </w:r>
      <w:r w:rsidR="009223FF">
        <w:fldChar w:fldCharType="begin"/>
      </w:r>
      <w:r w:rsidR="009223FF">
        <w:instrText xml:space="preserve"> SEQ Figure \* ARABIC </w:instrText>
      </w:r>
      <w:r w:rsidR="009223FF">
        <w:fldChar w:fldCharType="separate"/>
      </w:r>
      <w:r w:rsidR="005E321A">
        <w:rPr>
          <w:noProof/>
        </w:rPr>
        <w:t>66</w:t>
      </w:r>
      <w:r w:rsidR="009223FF">
        <w:rPr>
          <w:noProof/>
        </w:rPr>
        <w:fldChar w:fldCharType="end"/>
      </w:r>
      <w:r w:rsidRPr="00A00D51">
        <w:t xml:space="preserve"> - Printable Student Reports Cover Page</w:t>
      </w:r>
      <w:bookmarkEnd w:id="138"/>
    </w:p>
    <w:p w14:paraId="67A30D39" w14:textId="77777777" w:rsidR="002D58BB" w:rsidRPr="00A00D51" w:rsidRDefault="002D58BB">
      <w:pPr>
        <w:rPr>
          <w:b/>
        </w:rPr>
      </w:pPr>
      <w:r w:rsidRPr="00A00D51">
        <w:rPr>
          <w:b/>
        </w:rPr>
        <w:br w:type="page"/>
      </w:r>
    </w:p>
    <w:p w14:paraId="27AD4A62" w14:textId="6BEC69C8" w:rsidR="00BB767B" w:rsidRPr="00A00D51" w:rsidRDefault="00BB767B" w:rsidP="00BB767B">
      <w:pPr>
        <w:pStyle w:val="BodyText"/>
        <w:rPr>
          <w:b/>
        </w:rPr>
      </w:pPr>
      <w:r w:rsidRPr="00A00D51">
        <w:rPr>
          <w:b/>
        </w:rPr>
        <w:lastRenderedPageBreak/>
        <w:t>Size Constraints</w:t>
      </w:r>
    </w:p>
    <w:p w14:paraId="5434819B" w14:textId="7AA99B67" w:rsidR="00BB767B" w:rsidRPr="00A00D51" w:rsidRDefault="00BB767B" w:rsidP="00BB767B">
      <w:pPr>
        <w:pStyle w:val="BodyText"/>
      </w:pPr>
      <w:r w:rsidRPr="00A00D51">
        <w:t xml:space="preserve">In the event that a single batch request contains more than 1,000 students, it </w:t>
      </w:r>
      <w:r w:rsidR="007D79D0" w:rsidRPr="00A00D51">
        <w:t>is</w:t>
      </w:r>
      <w:r w:rsidRPr="00A00D51">
        <w:t xml:space="preserve"> </w:t>
      </w:r>
      <w:r w:rsidR="001F2130" w:rsidRPr="00A00D51">
        <w:t>divided</w:t>
      </w:r>
      <w:r w:rsidRPr="00A00D51">
        <w:t xml:space="preserve"> into separate files that are made available to the user to download. Each </w:t>
      </w:r>
      <w:r w:rsidR="005B40A3" w:rsidRPr="00A00D51">
        <w:t>PDF start</w:t>
      </w:r>
      <w:r w:rsidR="007D79D0" w:rsidRPr="00A00D51">
        <w:t>s</w:t>
      </w:r>
      <w:r w:rsidR="005B40A3" w:rsidRPr="00A00D51">
        <w:t xml:space="preserve"> with a cover page that includes all the above information, but also indicates how the system has </w:t>
      </w:r>
      <w:r w:rsidR="001F2130" w:rsidRPr="00A00D51">
        <w:t>divided</w:t>
      </w:r>
      <w:r w:rsidR="005B40A3" w:rsidRPr="00A00D51">
        <w:t xml:space="preserve"> the request into files</w:t>
      </w:r>
      <w:r w:rsidR="007D79D0" w:rsidRPr="00A00D51">
        <w:t xml:space="preserve">, </w:t>
      </w:r>
      <w:r w:rsidR="005B40A3" w:rsidRPr="00A00D51">
        <w:t xml:space="preserve">the place of </w:t>
      </w:r>
      <w:r w:rsidR="007D79D0" w:rsidRPr="00A00D51">
        <w:t xml:space="preserve">each </w:t>
      </w:r>
      <w:r w:rsidR="005B40A3" w:rsidRPr="00A00D51">
        <w:t>file within the larger batch (</w:t>
      </w:r>
      <w:r w:rsidR="00C73614" w:rsidRPr="00A00D51">
        <w:t>e.g.,</w:t>
      </w:r>
      <w:r w:rsidR="005B40A3" w:rsidRPr="00A00D51">
        <w:t xml:space="preserve"> Part 1 of 3)</w:t>
      </w:r>
      <w:r w:rsidR="007D79D0" w:rsidRPr="00A00D51">
        <w:t>,</w:t>
      </w:r>
      <w:r w:rsidR="005B40A3" w:rsidRPr="00A00D51">
        <w:t xml:space="preserve"> and the names of the first and last student in this file.</w:t>
      </w:r>
    </w:p>
    <w:p w14:paraId="6AD4BF97" w14:textId="77777777" w:rsidR="002D58BB" w:rsidRPr="00A00D51" w:rsidRDefault="0073419C" w:rsidP="002D58BB">
      <w:pPr>
        <w:pStyle w:val="BodyText"/>
        <w:keepNext/>
        <w:jc w:val="center"/>
      </w:pPr>
      <w:r w:rsidRPr="00A00D51">
        <w:rPr>
          <w:noProof/>
        </w:rPr>
        <w:drawing>
          <wp:inline distT="0" distB="0" distL="0" distR="0" wp14:anchorId="24FD1E06" wp14:editId="1D759FE1">
            <wp:extent cx="3291840" cy="2025968"/>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heet2.png"/>
                    <pic:cNvPicPr/>
                  </pic:nvPicPr>
                  <pic:blipFill>
                    <a:blip r:embed="rId135">
                      <a:extLst>
                        <a:ext uri="{28A0092B-C50C-407E-A947-70E740481C1C}">
                          <a14:useLocalDpi xmlns:a14="http://schemas.microsoft.com/office/drawing/2010/main" val="0"/>
                        </a:ext>
                      </a:extLst>
                    </a:blip>
                    <a:stretch>
                      <a:fillRect/>
                    </a:stretch>
                  </pic:blipFill>
                  <pic:spPr>
                    <a:xfrm>
                      <a:off x="0" y="0"/>
                      <a:ext cx="3291840" cy="2025968"/>
                    </a:xfrm>
                    <a:prstGeom prst="rect">
                      <a:avLst/>
                    </a:prstGeom>
                  </pic:spPr>
                </pic:pic>
              </a:graphicData>
            </a:graphic>
          </wp:inline>
        </w:drawing>
      </w:r>
    </w:p>
    <w:p w14:paraId="4E972FBA" w14:textId="01F3189C" w:rsidR="005B40A3" w:rsidRPr="00A00D51" w:rsidRDefault="002D58BB" w:rsidP="004726A1">
      <w:pPr>
        <w:pStyle w:val="Caption"/>
      </w:pPr>
      <w:bookmarkStart w:id="139" w:name="_Toc291348672"/>
      <w:r w:rsidRPr="00A00D51">
        <w:t xml:space="preserve">Figure </w:t>
      </w:r>
      <w:r w:rsidR="009223FF">
        <w:fldChar w:fldCharType="begin"/>
      </w:r>
      <w:r w:rsidR="009223FF">
        <w:instrText xml:space="preserve"> SEQ Figure \* ARABIC </w:instrText>
      </w:r>
      <w:r w:rsidR="009223FF">
        <w:fldChar w:fldCharType="separate"/>
      </w:r>
      <w:r w:rsidR="005E321A">
        <w:rPr>
          <w:noProof/>
        </w:rPr>
        <w:t>67</w:t>
      </w:r>
      <w:r w:rsidR="009223FF">
        <w:rPr>
          <w:noProof/>
        </w:rPr>
        <w:fldChar w:fldCharType="end"/>
      </w:r>
      <w:r w:rsidRPr="00A00D51">
        <w:t xml:space="preserve"> - Printable Student Reports Segment Cover Page</w:t>
      </w:r>
      <w:bookmarkEnd w:id="139"/>
    </w:p>
    <w:p w14:paraId="5ADC6163" w14:textId="77777777" w:rsidR="005B40A3" w:rsidRPr="00A00D51" w:rsidRDefault="005B40A3">
      <w:r w:rsidRPr="00A00D51">
        <w:br w:type="page"/>
      </w:r>
    </w:p>
    <w:p w14:paraId="38A42E16" w14:textId="730E4233" w:rsidR="00344DAF" w:rsidRPr="00A00D51" w:rsidRDefault="007F786B" w:rsidP="00E6087D">
      <w:pPr>
        <w:pStyle w:val="Heading3"/>
      </w:pPr>
      <w:bookmarkStart w:id="140" w:name="_Ref271492255"/>
      <w:bookmarkStart w:id="141" w:name="_Toc291348471"/>
      <w:bookmarkStart w:id="142" w:name="_Toc436058870"/>
      <w:r w:rsidRPr="00A00D51">
        <w:lastRenderedPageBreak/>
        <w:t>State Download</w:t>
      </w:r>
      <w:r w:rsidR="00344DAF" w:rsidRPr="00A00D51">
        <w:t>s</w:t>
      </w:r>
      <w:r w:rsidRPr="00A00D51">
        <w:t xml:space="preserve">: </w:t>
      </w:r>
      <w:r w:rsidR="00344DAF" w:rsidRPr="00A00D51">
        <w:t>Overview</w:t>
      </w:r>
      <w:bookmarkEnd w:id="140"/>
      <w:bookmarkEnd w:id="141"/>
      <w:bookmarkEnd w:id="142"/>
    </w:p>
    <w:p w14:paraId="1B7C4E3D" w14:textId="77777777" w:rsidR="00344DAF" w:rsidRPr="00A00D51" w:rsidRDefault="00344DAF"/>
    <w:p w14:paraId="1D459AFB" w14:textId="143D1A80" w:rsidR="00344DAF" w:rsidRPr="00A00D51" w:rsidRDefault="00344DAF">
      <w:r w:rsidRPr="00A00D51">
        <w:t>For users with the appropriate state-level permissions, the system display</w:t>
      </w:r>
      <w:r w:rsidR="00D01D1E" w:rsidRPr="00A00D51">
        <w:t>s</w:t>
      </w:r>
      <w:r w:rsidRPr="00A00D51">
        <w:t xml:space="preserve"> </w:t>
      </w:r>
      <w:r w:rsidR="007D79D0" w:rsidRPr="00A00D51">
        <w:t>the</w:t>
      </w:r>
      <w:r w:rsidRPr="00A00D51">
        <w:t xml:space="preserve"> </w:t>
      </w:r>
      <w:r w:rsidRPr="00A00D51">
        <w:rPr>
          <w:b/>
        </w:rPr>
        <w:t>State Downloads</w:t>
      </w:r>
      <w:r w:rsidRPr="00A00D51">
        <w:t xml:space="preserve"> </w:t>
      </w:r>
      <w:r w:rsidR="007D79D0" w:rsidRPr="00A00D51">
        <w:t xml:space="preserve">option </w:t>
      </w:r>
      <w:r w:rsidRPr="00A00D51">
        <w:t>in the Download popup window.</w:t>
      </w:r>
    </w:p>
    <w:p w14:paraId="3C3A2CD1" w14:textId="77777777" w:rsidR="00344DAF" w:rsidRPr="00A00D51" w:rsidRDefault="00344DAF"/>
    <w:p w14:paraId="20797C50" w14:textId="778D9556" w:rsidR="00344DAF" w:rsidRPr="00A00D51" w:rsidRDefault="0073419C" w:rsidP="00344DAF">
      <w:pPr>
        <w:keepNext/>
        <w:jc w:val="center"/>
      </w:pPr>
      <w:r w:rsidRPr="00A00D51">
        <w:rPr>
          <w:noProof/>
        </w:rPr>
        <w:drawing>
          <wp:inline distT="0" distB="0" distL="0" distR="0" wp14:anchorId="0DA6EE45" wp14:editId="580F8171">
            <wp:extent cx="2971800" cy="3048537"/>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2.png"/>
                    <pic:cNvPicPr/>
                  </pic:nvPicPr>
                  <pic:blipFill>
                    <a:blip r:embed="rId136">
                      <a:extLst>
                        <a:ext uri="{28A0092B-C50C-407E-A947-70E740481C1C}">
                          <a14:useLocalDpi xmlns:a14="http://schemas.microsoft.com/office/drawing/2010/main" val="0"/>
                        </a:ext>
                      </a:extLst>
                    </a:blip>
                    <a:stretch>
                      <a:fillRect/>
                    </a:stretch>
                  </pic:blipFill>
                  <pic:spPr>
                    <a:xfrm>
                      <a:off x="0" y="0"/>
                      <a:ext cx="2971800" cy="3048537"/>
                    </a:xfrm>
                    <a:prstGeom prst="rect">
                      <a:avLst/>
                    </a:prstGeom>
                  </pic:spPr>
                </pic:pic>
              </a:graphicData>
            </a:graphic>
          </wp:inline>
        </w:drawing>
      </w:r>
    </w:p>
    <w:p w14:paraId="6FA2C2C1" w14:textId="6603C939" w:rsidR="00344DAF" w:rsidRPr="00A00D51" w:rsidRDefault="00344DAF" w:rsidP="004726A1">
      <w:pPr>
        <w:pStyle w:val="Caption"/>
      </w:pPr>
      <w:bookmarkStart w:id="143" w:name="_Toc291348673"/>
      <w:r w:rsidRPr="00A00D51">
        <w:t xml:space="preserve">Figure </w:t>
      </w:r>
      <w:r w:rsidR="009223FF">
        <w:fldChar w:fldCharType="begin"/>
      </w:r>
      <w:r w:rsidR="009223FF">
        <w:instrText xml:space="preserve"> SEQ Figure \* ARABIC </w:instrText>
      </w:r>
      <w:r w:rsidR="009223FF">
        <w:fldChar w:fldCharType="separate"/>
      </w:r>
      <w:r w:rsidR="005E321A">
        <w:rPr>
          <w:noProof/>
        </w:rPr>
        <w:t>68</w:t>
      </w:r>
      <w:r w:rsidR="009223FF">
        <w:rPr>
          <w:noProof/>
        </w:rPr>
        <w:fldChar w:fldCharType="end"/>
      </w:r>
      <w:r w:rsidRPr="00A00D51">
        <w:t xml:space="preserve"> - Download Popup Window</w:t>
      </w:r>
      <w:bookmarkEnd w:id="143"/>
    </w:p>
    <w:p w14:paraId="4CDD0CBA" w14:textId="77777777" w:rsidR="00344DAF" w:rsidRPr="00A00D51" w:rsidRDefault="00344DAF">
      <w:r w:rsidRPr="00A00D51">
        <w:t>When selected, this option presents the user with a second popup window.</w:t>
      </w:r>
    </w:p>
    <w:p w14:paraId="0291BCCA" w14:textId="77777777" w:rsidR="00344DAF" w:rsidRPr="00A00D51" w:rsidRDefault="00344DAF"/>
    <w:p w14:paraId="42EC7E66" w14:textId="77777777" w:rsidR="0073419C" w:rsidRPr="00A00D51" w:rsidRDefault="0073419C" w:rsidP="0073419C">
      <w:pPr>
        <w:keepNext/>
        <w:jc w:val="center"/>
      </w:pPr>
      <w:r w:rsidRPr="00A00D51">
        <w:rPr>
          <w:noProof/>
        </w:rPr>
        <w:drawing>
          <wp:inline distT="0" distB="0" distL="0" distR="0" wp14:anchorId="11BE3B54" wp14:editId="49F6B026">
            <wp:extent cx="2971800" cy="2699732"/>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State.png"/>
                    <pic:cNvPicPr/>
                  </pic:nvPicPr>
                  <pic:blipFill>
                    <a:blip r:embed="rId137">
                      <a:extLst>
                        <a:ext uri="{28A0092B-C50C-407E-A947-70E740481C1C}">
                          <a14:useLocalDpi xmlns:a14="http://schemas.microsoft.com/office/drawing/2010/main" val="0"/>
                        </a:ext>
                      </a:extLst>
                    </a:blip>
                    <a:stretch>
                      <a:fillRect/>
                    </a:stretch>
                  </pic:blipFill>
                  <pic:spPr>
                    <a:xfrm>
                      <a:off x="0" y="0"/>
                      <a:ext cx="2971800" cy="2699732"/>
                    </a:xfrm>
                    <a:prstGeom prst="rect">
                      <a:avLst/>
                    </a:prstGeom>
                  </pic:spPr>
                </pic:pic>
              </a:graphicData>
            </a:graphic>
          </wp:inline>
        </w:drawing>
      </w:r>
    </w:p>
    <w:p w14:paraId="430D96C2" w14:textId="3A4B8486" w:rsidR="00344DAF" w:rsidRPr="00A00D51" w:rsidRDefault="0073419C" w:rsidP="004726A1">
      <w:pPr>
        <w:pStyle w:val="Caption"/>
      </w:pPr>
      <w:bookmarkStart w:id="144" w:name="_Toc291348674"/>
      <w:r w:rsidRPr="00A00D51">
        <w:t xml:space="preserve">Figure </w:t>
      </w:r>
      <w:r w:rsidR="009223FF">
        <w:fldChar w:fldCharType="begin"/>
      </w:r>
      <w:r w:rsidR="009223FF">
        <w:instrText xml:space="preserve"> SEQ Figure \* ARABIC </w:instrText>
      </w:r>
      <w:r w:rsidR="009223FF">
        <w:fldChar w:fldCharType="separate"/>
      </w:r>
      <w:r w:rsidR="005E321A">
        <w:rPr>
          <w:noProof/>
        </w:rPr>
        <w:t>69</w:t>
      </w:r>
      <w:r w:rsidR="009223FF">
        <w:rPr>
          <w:noProof/>
        </w:rPr>
        <w:fldChar w:fldCharType="end"/>
      </w:r>
      <w:r w:rsidRPr="00A00D51">
        <w:t xml:space="preserve"> - State Download selector</w:t>
      </w:r>
      <w:bookmarkEnd w:id="144"/>
    </w:p>
    <w:p w14:paraId="478E3093" w14:textId="77777777" w:rsidR="00344DAF" w:rsidRPr="00A00D51" w:rsidRDefault="00344DAF" w:rsidP="00344DAF">
      <w:pPr>
        <w:jc w:val="center"/>
      </w:pPr>
    </w:p>
    <w:p w14:paraId="050E9525" w14:textId="072E4F09" w:rsidR="00344DAF" w:rsidRPr="00A00D51" w:rsidRDefault="00344DAF" w:rsidP="00344DAF">
      <w:pPr>
        <w:rPr>
          <w:rFonts w:eastAsiaTheme="majorEastAsia" w:cstheme="majorBidi"/>
          <w:b/>
          <w:bCs/>
          <w:color w:val="003F6B"/>
        </w:rPr>
      </w:pPr>
      <w:r w:rsidRPr="00A00D51">
        <w:t xml:space="preserve">Each of these options </w:t>
      </w:r>
      <w:r w:rsidR="007D79D0" w:rsidRPr="00A00D51">
        <w:t xml:space="preserve">is </w:t>
      </w:r>
      <w:r w:rsidRPr="00A00D51">
        <w:t>discussed in detail below.</w:t>
      </w:r>
      <w:r w:rsidRPr="00A00D51">
        <w:br w:type="page"/>
      </w:r>
    </w:p>
    <w:p w14:paraId="04D784C6" w14:textId="77777777" w:rsidR="00344DAF" w:rsidRPr="00A00D51" w:rsidRDefault="00344DAF" w:rsidP="00E6087D">
      <w:pPr>
        <w:pStyle w:val="Heading3"/>
      </w:pPr>
      <w:bookmarkStart w:id="145" w:name="_Ref253703768"/>
      <w:bookmarkStart w:id="146" w:name="_Toc291348472"/>
      <w:bookmarkStart w:id="147" w:name="_Toc436058871"/>
      <w:r w:rsidRPr="00A00D51">
        <w:lastRenderedPageBreak/>
        <w:t>State Download: Student Registration Statistics</w:t>
      </w:r>
      <w:bookmarkEnd w:id="145"/>
      <w:bookmarkEnd w:id="146"/>
      <w:bookmarkEnd w:id="147"/>
    </w:p>
    <w:p w14:paraId="5B0D538E" w14:textId="77777777" w:rsidR="00344DAF" w:rsidRPr="00A00D51" w:rsidRDefault="00344DAF" w:rsidP="004D609F">
      <w:pPr>
        <w:pStyle w:val="Heading4"/>
      </w:pPr>
      <w:r w:rsidRPr="00A00D51">
        <w:t>Description</w:t>
      </w:r>
    </w:p>
    <w:p w14:paraId="294B4E32" w14:textId="57B8ED72" w:rsidR="00344DAF" w:rsidRPr="00A00D51" w:rsidRDefault="00344DAF" w:rsidP="00344DAF">
      <w:pPr>
        <w:pStyle w:val="BodyText"/>
      </w:pPr>
      <w:r w:rsidRPr="00A00D51">
        <w:t xml:space="preserve">This download provides a registering entity (i.e., a </w:t>
      </w:r>
      <w:r w:rsidR="007F3A56" w:rsidRPr="00A00D51">
        <w:t>s</w:t>
      </w:r>
      <w:r w:rsidRPr="00A00D51">
        <w:t>tate</w:t>
      </w:r>
      <w:r w:rsidR="007F3A56" w:rsidRPr="00A00D51">
        <w:t xml:space="preserve"> or d</w:t>
      </w:r>
      <w:r w:rsidRPr="00A00D51">
        <w:t>istrict) with a list of current year registration statistics, previous year registration statistics</w:t>
      </w:r>
      <w:r w:rsidR="001F2130" w:rsidRPr="00A00D51">
        <w:t>,</w:t>
      </w:r>
      <w:r w:rsidRPr="00A00D51">
        <w:t xml:space="preserve"> and the differences between them, broken down by </w:t>
      </w:r>
      <w:r w:rsidR="0062668D" w:rsidRPr="00A00D51">
        <w:t>d</w:t>
      </w:r>
      <w:r w:rsidRPr="00A00D51">
        <w:t xml:space="preserve">istrict and </w:t>
      </w:r>
      <w:r w:rsidR="0062668D" w:rsidRPr="00A00D51">
        <w:t>s</w:t>
      </w:r>
      <w:r w:rsidRPr="00A00D51">
        <w:t>chool. This should enable the registering entity to discern broad shifts in registration patterns and determine if there were errors in the current year’s registration process.</w:t>
      </w:r>
    </w:p>
    <w:p w14:paraId="4903A550" w14:textId="77777777" w:rsidR="00344DAF" w:rsidRPr="00A00D51" w:rsidRDefault="00344DAF" w:rsidP="004D609F">
      <w:pPr>
        <w:pStyle w:val="Heading4"/>
      </w:pPr>
      <w:r w:rsidRPr="00A00D51">
        <w:t>Assessments</w:t>
      </w:r>
    </w:p>
    <w:p w14:paraId="2BE9BD0A" w14:textId="42D9682C" w:rsidR="00344DAF" w:rsidRPr="00A00D51" w:rsidRDefault="00344DAF" w:rsidP="00344DAF">
      <w:pPr>
        <w:pStyle w:val="BodyText"/>
      </w:pPr>
      <w:r w:rsidRPr="00A00D51">
        <w:t>This download show</w:t>
      </w:r>
      <w:r w:rsidR="00D01D1E" w:rsidRPr="00A00D51">
        <w:t>s</w:t>
      </w:r>
      <w:r w:rsidRPr="00A00D51">
        <w:t xml:space="preserve"> statistics </w:t>
      </w:r>
      <w:r w:rsidR="00CC2954" w:rsidRPr="00A00D51">
        <w:t xml:space="preserve">of </w:t>
      </w:r>
      <w:r w:rsidRPr="00A00D51">
        <w:t>registration records for a specified academic year and compare</w:t>
      </w:r>
      <w:r w:rsidR="00D01D1E" w:rsidRPr="00A00D51">
        <w:t>s</w:t>
      </w:r>
      <w:r w:rsidRPr="00A00D51">
        <w:t xml:space="preserve"> </w:t>
      </w:r>
      <w:r w:rsidR="00CC2954" w:rsidRPr="00A00D51">
        <w:t>them</w:t>
      </w:r>
      <w:r w:rsidRPr="00A00D51">
        <w:t xml:space="preserve"> to </w:t>
      </w:r>
      <w:r w:rsidR="00CC2954" w:rsidRPr="00A00D51">
        <w:t xml:space="preserve">those of </w:t>
      </w:r>
      <w:r w:rsidRPr="00A00D51">
        <w:t>previous</w:t>
      </w:r>
      <w:r w:rsidR="00CC2954" w:rsidRPr="00A00D51">
        <w:t xml:space="preserve"> </w:t>
      </w:r>
      <w:r w:rsidRPr="00A00D51">
        <w:t>year</w:t>
      </w:r>
      <w:r w:rsidR="00CC2954" w:rsidRPr="00A00D51">
        <w:t>s</w:t>
      </w:r>
      <w:r w:rsidRPr="00A00D51">
        <w:t>. Registration records are not constrained by assessment types.</w:t>
      </w:r>
    </w:p>
    <w:p w14:paraId="4105ED58" w14:textId="77777777" w:rsidR="00344DAF" w:rsidRPr="00A00D51" w:rsidRDefault="00344DAF" w:rsidP="004D609F">
      <w:pPr>
        <w:pStyle w:val="Heading4"/>
      </w:pPr>
      <w:r w:rsidRPr="00A00D51">
        <w:t>Primary Audiences</w:t>
      </w:r>
    </w:p>
    <w:p w14:paraId="1B6F121A" w14:textId="237D8964" w:rsidR="00344DAF" w:rsidRPr="00A00D51" w:rsidRDefault="00344DAF" w:rsidP="00344DAF">
      <w:r w:rsidRPr="00A00D51">
        <w:t xml:space="preserve">This download is primarily intended for Consortium, </w:t>
      </w:r>
      <w:r w:rsidR="00CC2954" w:rsidRPr="00A00D51">
        <w:t>s</w:t>
      </w:r>
      <w:r w:rsidRPr="00A00D51">
        <w:t>tate</w:t>
      </w:r>
      <w:r w:rsidR="00CC2954" w:rsidRPr="00A00D51">
        <w:t>,</w:t>
      </w:r>
      <w:r w:rsidRPr="00A00D51">
        <w:t xml:space="preserve"> and </w:t>
      </w:r>
      <w:r w:rsidR="00CC2954" w:rsidRPr="00A00D51">
        <w:t>d</w:t>
      </w:r>
      <w:r w:rsidRPr="00A00D51">
        <w:t xml:space="preserve">istrict </w:t>
      </w:r>
      <w:r w:rsidR="00CC2954" w:rsidRPr="00A00D51">
        <w:t>a</w:t>
      </w:r>
      <w:r w:rsidRPr="00A00D51">
        <w:t>dministrators</w:t>
      </w:r>
      <w:r w:rsidR="00CC2954" w:rsidRPr="00A00D51">
        <w:t>.</w:t>
      </w:r>
    </w:p>
    <w:p w14:paraId="0F162DB7" w14:textId="77777777" w:rsidR="00344DAF" w:rsidRPr="00A00D51" w:rsidRDefault="00344DAF" w:rsidP="004D609F">
      <w:pPr>
        <w:pStyle w:val="Heading4"/>
      </w:pPr>
      <w:r w:rsidRPr="00A00D51">
        <w:t>Navigation</w:t>
      </w:r>
    </w:p>
    <w:p w14:paraId="60E476C8" w14:textId="6E8DCF37" w:rsidR="00344DAF" w:rsidRPr="00A00D51" w:rsidRDefault="00344DAF" w:rsidP="00344DAF">
      <w:pPr>
        <w:pStyle w:val="BodyText"/>
      </w:pPr>
      <w:r w:rsidRPr="00A00D51">
        <w:t xml:space="preserve">Users who are authorized and </w:t>
      </w:r>
      <w:r w:rsidR="00CC2954" w:rsidRPr="00A00D51">
        <w:t xml:space="preserve">have </w:t>
      </w:r>
      <w:r w:rsidRPr="00A00D51">
        <w:t>proper permission</w:t>
      </w:r>
      <w:r w:rsidR="00CC2954" w:rsidRPr="00A00D51">
        <w:t>s</w:t>
      </w:r>
      <w:r w:rsidRPr="00A00D51">
        <w:t xml:space="preserve"> can request this download through the Download interface by selecting </w:t>
      </w:r>
      <w:r w:rsidRPr="00A00D51">
        <w:rPr>
          <w:b/>
        </w:rPr>
        <w:t>Student Registration Statistics</w:t>
      </w:r>
      <w:r w:rsidRPr="00A00D51">
        <w:t>, an academic year</w:t>
      </w:r>
      <w:r w:rsidR="00CC2954" w:rsidRPr="00A00D51">
        <w:t>,</w:t>
      </w:r>
      <w:r w:rsidRPr="00A00D51">
        <w:t xml:space="preserve"> and clicking the </w:t>
      </w:r>
      <w:r w:rsidRPr="00A00D51">
        <w:rPr>
          <w:b/>
        </w:rPr>
        <w:t>Generate</w:t>
      </w:r>
      <w:r w:rsidRPr="00A00D51">
        <w:t xml:space="preserve"> button. </w:t>
      </w:r>
    </w:p>
    <w:p w14:paraId="670B2D0A" w14:textId="77777777" w:rsidR="00E27996" w:rsidRDefault="00E27996" w:rsidP="00E27996">
      <w:pPr>
        <w:pStyle w:val="BodyText"/>
        <w:rPr>
          <w:noProof/>
        </w:rPr>
      </w:pPr>
      <w:r w:rsidRPr="00A00D51">
        <w:rPr>
          <w:noProof/>
        </w:rPr>
        <w:t>A status window then</w:t>
      </w:r>
      <w:r>
        <w:rPr>
          <w:noProof/>
        </w:rPr>
        <w:t xml:space="preserve"> informs users they will receive an email </w:t>
      </w:r>
      <w:r w:rsidRPr="00A00D51">
        <w:rPr>
          <w:noProof/>
        </w:rPr>
        <w:t>with a secure URL from which to download the file</w:t>
      </w:r>
      <w:r>
        <w:rPr>
          <w:noProof/>
        </w:rPr>
        <w:t>, and the link to the secure URL itself</w:t>
      </w:r>
      <w:r w:rsidRPr="00A00D51">
        <w:rPr>
          <w:noProof/>
        </w:rPr>
        <w:t xml:space="preserve">. </w:t>
      </w:r>
    </w:p>
    <w:p w14:paraId="32CBBEC3" w14:textId="77777777" w:rsidR="00E27996" w:rsidRDefault="00E27996" w:rsidP="00E27996">
      <w:pPr>
        <w:pStyle w:val="BodyText"/>
        <w:rPr>
          <w:noProof/>
        </w:rPr>
      </w:pPr>
    </w:p>
    <w:p w14:paraId="4D62086B" w14:textId="77777777" w:rsidR="00E27996" w:rsidRPr="00A00D51" w:rsidRDefault="00E27996" w:rsidP="00E27996">
      <w:pPr>
        <w:pStyle w:val="BodyText"/>
        <w:jc w:val="center"/>
      </w:pPr>
      <w:r>
        <w:rPr>
          <w:noProof/>
        </w:rPr>
        <w:drawing>
          <wp:inline distT="0" distB="0" distL="0" distR="0" wp14:anchorId="0D50515F" wp14:editId="5D4E4FB9">
            <wp:extent cx="3477848" cy="2225040"/>
            <wp:effectExtent l="0" t="0" r="2540" b="10160"/>
            <wp:docPr id="91" name="Picture 91"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44E9D8F2" w14:textId="77777777" w:rsidR="00E27996" w:rsidRDefault="00E27996" w:rsidP="004726A1">
      <w:pPr>
        <w:pStyle w:val="Caption"/>
      </w:pPr>
      <w:bookmarkStart w:id="148" w:name="_Toc291348675"/>
      <w:r w:rsidRPr="00A00D51">
        <w:t xml:space="preserve">Figure </w:t>
      </w:r>
      <w:r w:rsidR="009223FF">
        <w:fldChar w:fldCharType="begin"/>
      </w:r>
      <w:r w:rsidR="009223FF">
        <w:instrText xml:space="preserve"> SEQ Figure \* ARABIC </w:instrText>
      </w:r>
      <w:r w:rsidR="009223FF">
        <w:fldChar w:fldCharType="separate"/>
      </w:r>
      <w:r w:rsidR="005E321A">
        <w:rPr>
          <w:noProof/>
        </w:rPr>
        <w:t>70</w:t>
      </w:r>
      <w:r w:rsidR="009223FF">
        <w:rPr>
          <w:noProof/>
        </w:rPr>
        <w:fldChar w:fldCharType="end"/>
      </w:r>
      <w:r w:rsidRPr="00A00D51">
        <w:t xml:space="preserve"> - Download Confirmation Window</w:t>
      </w:r>
      <w:bookmarkEnd w:id="148"/>
    </w:p>
    <w:p w14:paraId="5A34A137" w14:textId="77777777" w:rsidR="00E27996" w:rsidRDefault="00E27996" w:rsidP="00E27996"/>
    <w:p w14:paraId="3019AB00" w14:textId="77777777" w:rsidR="00E27996" w:rsidRDefault="00E27996" w:rsidP="00E27996">
      <w:r>
        <w:t>When the generated files are ready for download, users will receive the following email:</w:t>
      </w:r>
    </w:p>
    <w:p w14:paraId="63C1E7AE" w14:textId="77777777" w:rsidR="00E27996" w:rsidRDefault="00E27996" w:rsidP="00E27996"/>
    <w:p w14:paraId="1443EFB9" w14:textId="5C8412AB" w:rsidR="00E27996" w:rsidRPr="00D72409" w:rsidRDefault="00E27996" w:rsidP="005E321A">
      <w:pPr>
        <w:jc w:val="center"/>
      </w:pPr>
      <w:r w:rsidRPr="005E321A">
        <w:rPr>
          <w:noProof/>
        </w:rPr>
        <w:lastRenderedPageBreak/>
        <mc:AlternateContent>
          <mc:Choice Requires="wps">
            <w:drawing>
              <wp:inline distT="0" distB="0" distL="0" distR="0" wp14:anchorId="20555E7A" wp14:editId="544170C3">
                <wp:extent cx="4914900" cy="1925320"/>
                <wp:effectExtent l="0" t="0" r="38100" b="30480"/>
                <wp:docPr id="83" name="Text Box 83"/>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2">
                          <a:schemeClr val="accent1"/>
                        </a:lnRef>
                        <a:fillRef idx="1">
                          <a:schemeClr val="lt1"/>
                        </a:fillRef>
                        <a:effectRef idx="0">
                          <a:schemeClr val="accent1"/>
                        </a:effectRef>
                        <a:fontRef idx="minor">
                          <a:schemeClr val="dk1"/>
                        </a:fontRef>
                      </wps:style>
                      <wps:txbx>
                        <w:txbxContent>
                          <w:p w14:paraId="6C006355" w14:textId="77777777" w:rsidR="004A5F36" w:rsidRDefault="004A5F36" w:rsidP="00E27996"/>
                          <w:p w14:paraId="65EF9582" w14:textId="77777777" w:rsidR="004A5F36" w:rsidRDefault="004A5F36" w:rsidP="00E27996">
                            <w:r>
                              <w:t>Your requested reports are now available for download. Please click the following link to access your secure files:</w:t>
                            </w:r>
                          </w:p>
                          <w:p w14:paraId="33479024" w14:textId="77777777" w:rsidR="004A5F36" w:rsidRDefault="004A5F36" w:rsidP="00E27996"/>
                          <w:p w14:paraId="5B718ED7" w14:textId="77777777" w:rsidR="004A5F36" w:rsidRDefault="009223FF" w:rsidP="00E27996">
                            <w:hyperlink r:id="rId138" w:history="1">
                              <w:r w:rsidR="004A5F36" w:rsidRPr="008760FC">
                                <w:rPr>
                                  <w:rStyle w:val="Hyperlink"/>
                                </w:rPr>
                                <w:t>http://reportdownload.smarterbalanced.org/download/generated-filename</w:t>
                              </w:r>
                            </w:hyperlink>
                          </w:p>
                          <w:p w14:paraId="2E81BF2C" w14:textId="77777777" w:rsidR="004A5F36" w:rsidRDefault="004A5F36" w:rsidP="00E27996"/>
                          <w:p w14:paraId="428FD87F" w14:textId="77777777" w:rsidR="004A5F36" w:rsidRDefault="004A5F36" w:rsidP="00E27996">
                            <w:r>
                              <w:t>This link will expire in 7 days.</w:t>
                            </w:r>
                          </w:p>
                          <w:p w14:paraId="23714DFD" w14:textId="77777777" w:rsidR="004A5F36" w:rsidRDefault="004A5F36" w:rsidP="00E27996"/>
                          <w:p w14:paraId="4CC9B22F" w14:textId="77777777" w:rsidR="004A5F36" w:rsidRDefault="004A5F36" w:rsidP="00E2799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555E7A" id="Text Box 83" o:spid="_x0000_s1206"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" fillcolor="white [3201]" strokecolor="#4f81bd [3204]">
                <v:textbox>
                  <w:txbxContent>
                    <w:p w14:paraId="6C006355" w14:textId="77777777" w:rsidR="004A5F36" w:rsidRDefault="004A5F36" w:rsidP="00E27996"/>
                    <w:p w14:paraId="65EF9582" w14:textId="77777777" w:rsidR="004A5F36" w:rsidRDefault="004A5F36" w:rsidP="00E27996">
                      <w:r>
                        <w:t>Your requested reports are now available for download. Please click the following link to access your secure files:</w:t>
                      </w:r>
                    </w:p>
                    <w:p w14:paraId="33479024" w14:textId="77777777" w:rsidR="004A5F36" w:rsidRDefault="004A5F36" w:rsidP="00E27996"/>
                    <w:p w14:paraId="5B718ED7" w14:textId="77777777" w:rsidR="004A5F36" w:rsidRDefault="009223FF" w:rsidP="00E27996">
                      <w:hyperlink r:id="rId139" w:history="1">
                        <w:r w:rsidR="004A5F36" w:rsidRPr="008760FC">
                          <w:rPr>
                            <w:rStyle w:val="Hyperlink"/>
                          </w:rPr>
                          <w:t>http://reportdownload.smarterbalanced.org/download/generated-filename</w:t>
                        </w:r>
                      </w:hyperlink>
                    </w:p>
                    <w:p w14:paraId="2E81BF2C" w14:textId="77777777" w:rsidR="004A5F36" w:rsidRDefault="004A5F36" w:rsidP="00E27996"/>
                    <w:p w14:paraId="428FD87F" w14:textId="77777777" w:rsidR="004A5F36" w:rsidRDefault="004A5F36" w:rsidP="00E27996">
                      <w:r>
                        <w:t>This link will expire in 7 days.</w:t>
                      </w:r>
                    </w:p>
                    <w:p w14:paraId="23714DFD" w14:textId="77777777" w:rsidR="004A5F36" w:rsidRDefault="004A5F36" w:rsidP="00E27996"/>
                    <w:p w14:paraId="4CC9B22F" w14:textId="77777777" w:rsidR="004A5F36" w:rsidRDefault="004A5F36" w:rsidP="00E27996">
                      <w:r>
                        <w:t>This email was sent from a notification-only email address that cannot accept incoming email. Please do not reply to this message.</w:t>
                      </w:r>
                    </w:p>
                  </w:txbxContent>
                </v:textbox>
                <w10:anchorlock/>
              </v:shape>
            </w:pict>
          </mc:Fallback>
        </mc:AlternateContent>
      </w:r>
    </w:p>
    <w:p w14:paraId="2F993A12" w14:textId="4347F9B1" w:rsidR="000C61C7" w:rsidRPr="000C61C7" w:rsidRDefault="000C61C7" w:rsidP="002623B0"/>
    <w:p w14:paraId="37ADC46D" w14:textId="77777777" w:rsidR="00344DAF" w:rsidRPr="00A00D51" w:rsidRDefault="00344DAF" w:rsidP="004D609F">
      <w:pPr>
        <w:pStyle w:val="Heading4"/>
      </w:pPr>
      <w:r w:rsidRPr="00A00D51">
        <w:t>Features</w:t>
      </w:r>
    </w:p>
    <w:p w14:paraId="20556769" w14:textId="5020AAA5" w:rsidR="00344DAF" w:rsidRPr="00A00D51" w:rsidRDefault="00CC2954" w:rsidP="001221CE">
      <w:pPr>
        <w:pStyle w:val="ListParagraph"/>
        <w:numPr>
          <w:ilvl w:val="0"/>
          <w:numId w:val="18"/>
        </w:numPr>
      </w:pPr>
      <w:r w:rsidRPr="00A00D51">
        <w:t>This download p</w:t>
      </w:r>
      <w:r w:rsidR="00344DAF" w:rsidRPr="00A00D51">
        <w:t>rovide</w:t>
      </w:r>
      <w:r w:rsidR="003E11F4" w:rsidRPr="00A00D51">
        <w:t>s</w:t>
      </w:r>
      <w:r w:rsidR="00344DAF" w:rsidRPr="00A00D51">
        <w:t xml:space="preserve"> a list of districts and schools for a given data tenant, with columns for previous year data, current year data</w:t>
      </w:r>
      <w:r w:rsidRPr="00A00D51">
        <w:t>,</w:t>
      </w:r>
      <w:r w:rsidR="00344DAF" w:rsidRPr="00A00D51">
        <w:t xml:space="preserve"> and the difference between them. Data include overall counts, percentages, and deltas for all demographic and program attributes used for disaggregation.</w:t>
      </w:r>
    </w:p>
    <w:p w14:paraId="076CEA82" w14:textId="3C135857" w:rsidR="00344DAF" w:rsidRPr="00A00D51" w:rsidRDefault="00344DAF" w:rsidP="001221CE">
      <w:pPr>
        <w:pStyle w:val="ListParagraph"/>
        <w:numPr>
          <w:ilvl w:val="0"/>
          <w:numId w:val="18"/>
        </w:numPr>
      </w:pPr>
      <w:r w:rsidRPr="00A00D51">
        <w:t xml:space="preserve">Users </w:t>
      </w:r>
      <w:r w:rsidR="00CC2954" w:rsidRPr="00A00D51">
        <w:t>can</w:t>
      </w:r>
      <w:r w:rsidRPr="00A00D51">
        <w:t xml:space="preserve"> see if the differences between the previous and the current year fall within acceptable parameters for their </w:t>
      </w:r>
      <w:r w:rsidR="00FE3C57" w:rsidRPr="00A00D51">
        <w:t>s</w:t>
      </w:r>
      <w:r w:rsidRPr="00A00D51">
        <w:t xml:space="preserve">tate or </w:t>
      </w:r>
      <w:r w:rsidR="00FE3C57" w:rsidRPr="00A00D51">
        <w:t>d</w:t>
      </w:r>
      <w:r w:rsidRPr="00A00D51">
        <w:t>istrict.</w:t>
      </w:r>
    </w:p>
    <w:p w14:paraId="786D3C03" w14:textId="77777777" w:rsidR="00344DAF" w:rsidRPr="00A00D51" w:rsidRDefault="00344DAF" w:rsidP="001221CE">
      <w:pPr>
        <w:pStyle w:val="ListParagraph"/>
        <w:numPr>
          <w:ilvl w:val="0"/>
          <w:numId w:val="18"/>
        </w:numPr>
      </w:pPr>
      <w:r w:rsidRPr="00A00D51">
        <w:t>Users can then correct data errors in the source registration system.</w:t>
      </w:r>
    </w:p>
    <w:p w14:paraId="11A4478A" w14:textId="77777777" w:rsidR="00344DAF" w:rsidRPr="00A00D51" w:rsidRDefault="00344DAF" w:rsidP="004D609F">
      <w:pPr>
        <w:pStyle w:val="Heading4"/>
      </w:pPr>
      <w:r w:rsidRPr="00A00D51">
        <w:t>PII Protection</w:t>
      </w:r>
    </w:p>
    <w:p w14:paraId="665923C4" w14:textId="4D30E3E9" w:rsidR="00344DAF" w:rsidRPr="00A00D51" w:rsidRDefault="00344DAF"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04BDFD9C" w14:textId="67A44778" w:rsidR="00344DAF" w:rsidRPr="00A00D51" w:rsidRDefault="00344DAF" w:rsidP="001221CE">
      <w:pPr>
        <w:pStyle w:val="ListParagraph"/>
        <w:numPr>
          <w:ilvl w:val="0"/>
          <w:numId w:val="6"/>
        </w:numPr>
      </w:pPr>
      <w:r w:rsidRPr="00A00D51">
        <w:t xml:space="preserve">Once a request is made, the process </w:t>
      </w:r>
      <w:r w:rsidR="00D01D1E" w:rsidRPr="00A00D51">
        <w:t xml:space="preserve">is </w:t>
      </w:r>
      <w:r w:rsidRPr="00A00D51">
        <w:t xml:space="preserve">asynchronously executed and the output uploaded to the HTTPS Pickup Zone, where it can be retrieved </w:t>
      </w:r>
      <w:r w:rsidR="003E11F4" w:rsidRPr="00A00D51">
        <w:t xml:space="preserve">only </w:t>
      </w:r>
      <w:r w:rsidRPr="00A00D51">
        <w:t>by the requesting user.</w:t>
      </w:r>
    </w:p>
    <w:p w14:paraId="345D37EE" w14:textId="7FF7A6D9" w:rsidR="003E11F4" w:rsidRPr="00A00D51" w:rsidRDefault="003E11F4" w:rsidP="001221CE">
      <w:pPr>
        <w:pStyle w:val="ListParagraph"/>
        <w:numPr>
          <w:ilvl w:val="0"/>
          <w:numId w:val="6"/>
        </w:numPr>
      </w:pPr>
      <w:r w:rsidRPr="00A00D51">
        <w:t xml:space="preserve">After a certain number of days (configurable by state), the retrieval URL </w:t>
      </w:r>
      <w:r w:rsidR="00FE3C57" w:rsidRPr="00A00D51">
        <w:t>is</w:t>
      </w:r>
      <w:r w:rsidRPr="00A00D51">
        <w:t xml:space="preserve"> disabled.</w:t>
      </w:r>
      <w:r w:rsidR="00B72A35">
        <w:t xml:space="preserve"> By default, the number of days is 7.</w:t>
      </w:r>
    </w:p>
    <w:p w14:paraId="718943B9" w14:textId="77777777" w:rsidR="00802685" w:rsidRPr="00A00D51" w:rsidRDefault="00802685" w:rsidP="004D609F">
      <w:pPr>
        <w:pStyle w:val="Heading4"/>
      </w:pPr>
      <w:r w:rsidRPr="00A00D51">
        <w:t>Data Summary</w:t>
      </w:r>
    </w:p>
    <w:p w14:paraId="1D4A3279" w14:textId="186D2381" w:rsidR="0079389B" w:rsidRPr="00A00D51" w:rsidRDefault="00B656D5" w:rsidP="00B656D5">
      <w:r w:rsidRPr="00A00D51">
        <w:t xml:space="preserve">The Student Registration Statistics download includes summary data for each school, </w:t>
      </w:r>
      <w:r w:rsidR="00EF1329" w:rsidRPr="00A00D51">
        <w:t>district, and the state.</w:t>
      </w:r>
    </w:p>
    <w:p w14:paraId="4CEF8EE8" w14:textId="77777777" w:rsidR="0079389B" w:rsidRPr="00A00D51" w:rsidRDefault="0079389B" w:rsidP="00B656D5"/>
    <w:p w14:paraId="088CE774" w14:textId="14A7FBF4" w:rsidR="00EF1329" w:rsidRPr="00A00D51" w:rsidRDefault="0079389B" w:rsidP="00B656D5">
      <w:r w:rsidRPr="00A00D51">
        <w:t xml:space="preserve">For a download summary for the </w:t>
      </w:r>
      <w:r w:rsidR="00D3554F" w:rsidRPr="00A00D51">
        <w:t>2016</w:t>
      </w:r>
      <w:r w:rsidRPr="00A00D51">
        <w:t xml:space="preserve"> Academic Year, the </w:t>
      </w:r>
      <w:r w:rsidR="00EF1329" w:rsidRPr="00A00D51">
        <w:t xml:space="preserve">columns </w:t>
      </w:r>
      <w:r w:rsidRPr="00A00D51">
        <w:t xml:space="preserve">calculated based on Student Registration data </w:t>
      </w:r>
      <w:r w:rsidR="00EF1329" w:rsidRPr="00A00D51">
        <w:t>are:</w:t>
      </w:r>
    </w:p>
    <w:p w14:paraId="2C821C08" w14:textId="77777777" w:rsidR="0079389B" w:rsidRPr="00A00D51" w:rsidRDefault="0079389B" w:rsidP="008D060B">
      <w:pPr>
        <w:pStyle w:val="ListParagraph"/>
        <w:numPr>
          <w:ilvl w:val="0"/>
          <w:numId w:val="143"/>
        </w:numPr>
      </w:pPr>
      <w:r w:rsidRPr="00A00D51">
        <w:t>State</w:t>
      </w:r>
    </w:p>
    <w:p w14:paraId="167A372D" w14:textId="77777777" w:rsidR="0079389B" w:rsidRPr="00A00D51" w:rsidRDefault="0079389B" w:rsidP="008D060B">
      <w:pPr>
        <w:pStyle w:val="ListParagraph"/>
        <w:numPr>
          <w:ilvl w:val="0"/>
          <w:numId w:val="143"/>
        </w:numPr>
      </w:pPr>
      <w:r w:rsidRPr="00A00D51">
        <w:t>District</w:t>
      </w:r>
    </w:p>
    <w:p w14:paraId="69A36BC6" w14:textId="77777777" w:rsidR="0079389B" w:rsidRPr="00A00D51" w:rsidRDefault="0079389B" w:rsidP="008D060B">
      <w:pPr>
        <w:pStyle w:val="ListParagraph"/>
        <w:numPr>
          <w:ilvl w:val="0"/>
          <w:numId w:val="143"/>
        </w:numPr>
      </w:pPr>
      <w:r w:rsidRPr="00A00D51">
        <w:t>School</w:t>
      </w:r>
    </w:p>
    <w:p w14:paraId="3D6A6E23" w14:textId="3F70F19A" w:rsidR="0079389B" w:rsidRPr="00A00D51" w:rsidRDefault="0079389B" w:rsidP="008D060B">
      <w:pPr>
        <w:pStyle w:val="ListParagraph"/>
        <w:numPr>
          <w:ilvl w:val="0"/>
          <w:numId w:val="143"/>
        </w:numPr>
      </w:pPr>
      <w:r w:rsidRPr="00A00D51">
        <w:t>Category</w:t>
      </w:r>
      <w:r w:rsidR="00D3554F" w:rsidRPr="00A00D51">
        <w:t>*</w:t>
      </w:r>
    </w:p>
    <w:p w14:paraId="370FFB13" w14:textId="6AF16521" w:rsidR="0079389B" w:rsidRPr="00A00D51" w:rsidRDefault="0079389B" w:rsidP="008D060B">
      <w:pPr>
        <w:pStyle w:val="ListParagraph"/>
        <w:numPr>
          <w:ilvl w:val="0"/>
          <w:numId w:val="143"/>
        </w:numPr>
      </w:pPr>
      <w:r w:rsidRPr="00A00D51">
        <w:t>Value</w:t>
      </w:r>
      <w:r w:rsidR="00D3554F" w:rsidRPr="00A00D51">
        <w:t>*</w:t>
      </w:r>
    </w:p>
    <w:p w14:paraId="7B1FD0E1" w14:textId="77777777" w:rsidR="0079389B" w:rsidRPr="00A00D51" w:rsidRDefault="0079389B" w:rsidP="008D060B">
      <w:pPr>
        <w:pStyle w:val="ListParagraph"/>
        <w:numPr>
          <w:ilvl w:val="0"/>
          <w:numId w:val="143"/>
        </w:numPr>
      </w:pPr>
      <w:r w:rsidRPr="00A00D51">
        <w:t>AY2015 Count</w:t>
      </w:r>
    </w:p>
    <w:p w14:paraId="0E9D44CC" w14:textId="77777777" w:rsidR="0079389B" w:rsidRPr="00A00D51" w:rsidRDefault="0079389B" w:rsidP="008D060B">
      <w:pPr>
        <w:pStyle w:val="ListParagraph"/>
        <w:numPr>
          <w:ilvl w:val="0"/>
          <w:numId w:val="143"/>
        </w:numPr>
      </w:pPr>
      <w:r w:rsidRPr="00A00D51">
        <w:t>AY2015 Percent of Total</w:t>
      </w:r>
    </w:p>
    <w:p w14:paraId="4264FFBB" w14:textId="77777777" w:rsidR="0079389B" w:rsidRPr="00A00D51" w:rsidRDefault="0079389B" w:rsidP="008D060B">
      <w:pPr>
        <w:pStyle w:val="ListParagraph"/>
        <w:numPr>
          <w:ilvl w:val="0"/>
          <w:numId w:val="143"/>
        </w:numPr>
      </w:pPr>
      <w:r w:rsidRPr="00A00D51">
        <w:lastRenderedPageBreak/>
        <w:t>AY2016 Count</w:t>
      </w:r>
    </w:p>
    <w:p w14:paraId="37B3768F" w14:textId="77777777" w:rsidR="0079389B" w:rsidRPr="00A00D51" w:rsidRDefault="0079389B" w:rsidP="008D060B">
      <w:pPr>
        <w:pStyle w:val="ListParagraph"/>
        <w:numPr>
          <w:ilvl w:val="0"/>
          <w:numId w:val="143"/>
        </w:numPr>
      </w:pPr>
      <w:r w:rsidRPr="00A00D51">
        <w:t>AY2016 Percent of Total</w:t>
      </w:r>
    </w:p>
    <w:p w14:paraId="7AD82CAE" w14:textId="77777777" w:rsidR="0079389B" w:rsidRPr="00A00D51" w:rsidRDefault="0079389B" w:rsidP="008D060B">
      <w:pPr>
        <w:pStyle w:val="ListParagraph"/>
        <w:numPr>
          <w:ilvl w:val="0"/>
          <w:numId w:val="143"/>
        </w:numPr>
      </w:pPr>
      <w:r w:rsidRPr="00A00D51">
        <w:t>Change in Count</w:t>
      </w:r>
    </w:p>
    <w:p w14:paraId="5236FC28" w14:textId="77777777" w:rsidR="0079389B" w:rsidRPr="00A00D51" w:rsidRDefault="0079389B" w:rsidP="008D060B">
      <w:pPr>
        <w:pStyle w:val="ListParagraph"/>
        <w:numPr>
          <w:ilvl w:val="0"/>
          <w:numId w:val="143"/>
        </w:numPr>
      </w:pPr>
      <w:r w:rsidRPr="00A00D51">
        <w:t>Percent Difference in Count</w:t>
      </w:r>
    </w:p>
    <w:p w14:paraId="22746892" w14:textId="77777777" w:rsidR="0079389B" w:rsidRPr="00A00D51" w:rsidRDefault="0079389B" w:rsidP="008D060B">
      <w:pPr>
        <w:pStyle w:val="ListParagraph"/>
        <w:numPr>
          <w:ilvl w:val="0"/>
          <w:numId w:val="143"/>
        </w:numPr>
      </w:pPr>
      <w:r w:rsidRPr="00A00D51">
        <w:t>Change in Percent of Total</w:t>
      </w:r>
    </w:p>
    <w:p w14:paraId="66DC5AF0" w14:textId="77777777" w:rsidR="0079389B" w:rsidRPr="00A00D51" w:rsidRDefault="0079389B" w:rsidP="008D060B">
      <w:pPr>
        <w:pStyle w:val="ListParagraph"/>
        <w:numPr>
          <w:ilvl w:val="0"/>
          <w:numId w:val="143"/>
        </w:numPr>
      </w:pPr>
      <w:r w:rsidRPr="00A00D51">
        <w:t>AY2016 Matched IDs to AY2015 Count</w:t>
      </w:r>
    </w:p>
    <w:p w14:paraId="7CBC838D" w14:textId="2E99A858" w:rsidR="00EF1329" w:rsidRPr="00A00D51" w:rsidRDefault="0079389B" w:rsidP="008D060B">
      <w:pPr>
        <w:pStyle w:val="ListParagraph"/>
        <w:numPr>
          <w:ilvl w:val="0"/>
          <w:numId w:val="143"/>
        </w:numPr>
      </w:pPr>
      <w:r w:rsidRPr="00A00D51">
        <w:t>AY2016 Matched IDs Percent of AY2015 Count</w:t>
      </w:r>
    </w:p>
    <w:p w14:paraId="084750DA" w14:textId="77777777" w:rsidR="0079389B" w:rsidRPr="00A00D51" w:rsidRDefault="0079389B" w:rsidP="0079389B"/>
    <w:p w14:paraId="4BFCEDBF" w14:textId="5BCF207A" w:rsidR="0079389B" w:rsidRPr="00A00D51" w:rsidRDefault="00D3554F" w:rsidP="0079389B">
      <w:r w:rsidRPr="00A00D51">
        <w:t>* - C</w:t>
      </w:r>
      <w:r w:rsidR="0079389B" w:rsidRPr="00A00D51">
        <w:t xml:space="preserve">ategory and </w:t>
      </w:r>
      <w:r w:rsidRPr="00A00D51">
        <w:t>V</w:t>
      </w:r>
      <w:r w:rsidR="0079389B" w:rsidRPr="00A00D51">
        <w:t>alue define disaggregates of interest, resulting in 28 rows per school, district, and state:</w:t>
      </w:r>
    </w:p>
    <w:p w14:paraId="4139A136" w14:textId="77777777" w:rsidR="0079389B" w:rsidRPr="00A00D51" w:rsidRDefault="0079389B" w:rsidP="0079389B"/>
    <w:tbl>
      <w:tblPr>
        <w:tblW w:w="4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3628"/>
      </w:tblGrid>
      <w:tr w:rsidR="00D3554F" w:rsidRPr="00A00D51" w14:paraId="39DF1CBB" w14:textId="77777777" w:rsidTr="002D58BB">
        <w:trPr>
          <w:trHeight w:val="300"/>
          <w:tblHeader/>
          <w:jc w:val="center"/>
        </w:trPr>
        <w:tc>
          <w:tcPr>
            <w:tcW w:w="1340" w:type="dxa"/>
            <w:shd w:val="clear" w:color="auto" w:fill="38A520"/>
            <w:noWrap/>
            <w:vAlign w:val="bottom"/>
            <w:hideMark/>
          </w:tcPr>
          <w:p w14:paraId="4291F372" w14:textId="77777777" w:rsidR="00D3554F" w:rsidRPr="00A00D51" w:rsidRDefault="00D3554F" w:rsidP="00D3554F">
            <w:pPr>
              <w:rPr>
                <w:rFonts w:eastAsia="Times New Roman" w:cs="Times New Roman"/>
                <w:b/>
                <w:color w:val="FFFFFF" w:themeColor="background1"/>
                <w:sz w:val="20"/>
                <w:szCs w:val="20"/>
              </w:rPr>
            </w:pPr>
            <w:r w:rsidRPr="00A00D51">
              <w:rPr>
                <w:rFonts w:eastAsia="Times New Roman" w:cs="Times New Roman"/>
                <w:b/>
                <w:color w:val="FFFFFF" w:themeColor="background1"/>
                <w:sz w:val="20"/>
                <w:szCs w:val="20"/>
              </w:rPr>
              <w:t>Category</w:t>
            </w:r>
          </w:p>
        </w:tc>
        <w:tc>
          <w:tcPr>
            <w:tcW w:w="3628" w:type="dxa"/>
            <w:shd w:val="clear" w:color="auto" w:fill="38A520"/>
            <w:noWrap/>
            <w:vAlign w:val="bottom"/>
            <w:hideMark/>
          </w:tcPr>
          <w:p w14:paraId="74353FD7" w14:textId="77777777" w:rsidR="00D3554F" w:rsidRPr="00A00D51" w:rsidRDefault="00D3554F" w:rsidP="00D3554F">
            <w:pPr>
              <w:rPr>
                <w:rFonts w:eastAsia="Times New Roman" w:cs="Times New Roman"/>
                <w:b/>
                <w:color w:val="FFFFFF" w:themeColor="background1"/>
                <w:sz w:val="20"/>
                <w:szCs w:val="20"/>
              </w:rPr>
            </w:pPr>
            <w:r w:rsidRPr="00A00D51">
              <w:rPr>
                <w:rFonts w:eastAsia="Times New Roman" w:cs="Times New Roman"/>
                <w:b/>
                <w:color w:val="FFFFFF" w:themeColor="background1"/>
                <w:sz w:val="20"/>
                <w:szCs w:val="20"/>
              </w:rPr>
              <w:t>Value</w:t>
            </w:r>
          </w:p>
        </w:tc>
      </w:tr>
      <w:tr w:rsidR="00D3554F" w:rsidRPr="00A00D51" w14:paraId="163243C8" w14:textId="77777777" w:rsidTr="002D58BB">
        <w:trPr>
          <w:trHeight w:val="300"/>
          <w:jc w:val="center"/>
        </w:trPr>
        <w:tc>
          <w:tcPr>
            <w:tcW w:w="1340" w:type="dxa"/>
            <w:shd w:val="clear" w:color="auto" w:fill="auto"/>
            <w:noWrap/>
            <w:vAlign w:val="bottom"/>
            <w:hideMark/>
          </w:tcPr>
          <w:p w14:paraId="3F5E151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c>
          <w:tcPr>
            <w:tcW w:w="3628" w:type="dxa"/>
            <w:shd w:val="clear" w:color="auto" w:fill="auto"/>
            <w:noWrap/>
            <w:vAlign w:val="bottom"/>
            <w:hideMark/>
          </w:tcPr>
          <w:p w14:paraId="175AEC9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02EABB5" w14:textId="77777777" w:rsidTr="002D58BB">
        <w:trPr>
          <w:trHeight w:val="300"/>
          <w:jc w:val="center"/>
        </w:trPr>
        <w:tc>
          <w:tcPr>
            <w:tcW w:w="1340" w:type="dxa"/>
            <w:shd w:val="clear" w:color="auto" w:fill="auto"/>
            <w:noWrap/>
            <w:vAlign w:val="bottom"/>
            <w:hideMark/>
          </w:tcPr>
          <w:p w14:paraId="215EFF9D"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Sex</w:t>
            </w:r>
          </w:p>
        </w:tc>
        <w:tc>
          <w:tcPr>
            <w:tcW w:w="3628" w:type="dxa"/>
            <w:shd w:val="clear" w:color="auto" w:fill="auto"/>
            <w:noWrap/>
            <w:vAlign w:val="bottom"/>
            <w:hideMark/>
          </w:tcPr>
          <w:p w14:paraId="5480E71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Male</w:t>
            </w:r>
          </w:p>
        </w:tc>
      </w:tr>
      <w:tr w:rsidR="00D3554F" w:rsidRPr="00A00D51" w14:paraId="00F76AC1" w14:textId="77777777" w:rsidTr="002D58BB">
        <w:trPr>
          <w:trHeight w:val="300"/>
          <w:jc w:val="center"/>
        </w:trPr>
        <w:tc>
          <w:tcPr>
            <w:tcW w:w="1340" w:type="dxa"/>
            <w:shd w:val="clear" w:color="auto" w:fill="auto"/>
            <w:noWrap/>
            <w:vAlign w:val="bottom"/>
            <w:hideMark/>
          </w:tcPr>
          <w:p w14:paraId="497E21B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Sex</w:t>
            </w:r>
          </w:p>
        </w:tc>
        <w:tc>
          <w:tcPr>
            <w:tcW w:w="3628" w:type="dxa"/>
            <w:shd w:val="clear" w:color="auto" w:fill="auto"/>
            <w:noWrap/>
            <w:vAlign w:val="bottom"/>
            <w:hideMark/>
          </w:tcPr>
          <w:p w14:paraId="06E1013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Female</w:t>
            </w:r>
          </w:p>
        </w:tc>
      </w:tr>
      <w:tr w:rsidR="00D3554F" w:rsidRPr="00A00D51" w14:paraId="57D51F2E" w14:textId="77777777" w:rsidTr="002D58BB">
        <w:trPr>
          <w:trHeight w:val="300"/>
          <w:jc w:val="center"/>
        </w:trPr>
        <w:tc>
          <w:tcPr>
            <w:tcW w:w="1340" w:type="dxa"/>
            <w:shd w:val="clear" w:color="auto" w:fill="auto"/>
            <w:noWrap/>
            <w:vAlign w:val="bottom"/>
            <w:hideMark/>
          </w:tcPr>
          <w:p w14:paraId="2EC71933"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Ethnicity</w:t>
            </w:r>
          </w:p>
        </w:tc>
        <w:tc>
          <w:tcPr>
            <w:tcW w:w="3628" w:type="dxa"/>
            <w:shd w:val="clear" w:color="auto" w:fill="auto"/>
            <w:noWrap/>
            <w:vAlign w:val="bottom"/>
            <w:hideMark/>
          </w:tcPr>
          <w:p w14:paraId="271E7E0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HispanicOrLatinoEthnicity</w:t>
            </w:r>
          </w:p>
        </w:tc>
      </w:tr>
      <w:tr w:rsidR="00D3554F" w:rsidRPr="00A00D51" w14:paraId="21865378" w14:textId="77777777" w:rsidTr="002D58BB">
        <w:trPr>
          <w:trHeight w:val="300"/>
          <w:jc w:val="center"/>
        </w:trPr>
        <w:tc>
          <w:tcPr>
            <w:tcW w:w="1340" w:type="dxa"/>
            <w:shd w:val="clear" w:color="auto" w:fill="auto"/>
            <w:noWrap/>
            <w:vAlign w:val="bottom"/>
            <w:hideMark/>
          </w:tcPr>
          <w:p w14:paraId="261A00FD"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4EA4C0D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AmericanIndianOrAlaskaNative</w:t>
            </w:r>
          </w:p>
        </w:tc>
      </w:tr>
      <w:tr w:rsidR="00D3554F" w:rsidRPr="00A00D51" w14:paraId="75198F0E" w14:textId="77777777" w:rsidTr="002D58BB">
        <w:trPr>
          <w:trHeight w:val="300"/>
          <w:jc w:val="center"/>
        </w:trPr>
        <w:tc>
          <w:tcPr>
            <w:tcW w:w="1340" w:type="dxa"/>
            <w:shd w:val="clear" w:color="auto" w:fill="auto"/>
            <w:noWrap/>
            <w:vAlign w:val="bottom"/>
            <w:hideMark/>
          </w:tcPr>
          <w:p w14:paraId="393CDCE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6EF2D67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Asian</w:t>
            </w:r>
          </w:p>
        </w:tc>
      </w:tr>
      <w:tr w:rsidR="00D3554F" w:rsidRPr="00A00D51" w14:paraId="567C0419" w14:textId="77777777" w:rsidTr="002D58BB">
        <w:trPr>
          <w:trHeight w:val="300"/>
          <w:jc w:val="center"/>
        </w:trPr>
        <w:tc>
          <w:tcPr>
            <w:tcW w:w="1340" w:type="dxa"/>
            <w:shd w:val="clear" w:color="auto" w:fill="auto"/>
            <w:noWrap/>
            <w:vAlign w:val="bottom"/>
            <w:hideMark/>
          </w:tcPr>
          <w:p w14:paraId="7091FC67"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2B8CE00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BlackOrAfricanAmerican</w:t>
            </w:r>
          </w:p>
        </w:tc>
      </w:tr>
      <w:tr w:rsidR="00D3554F" w:rsidRPr="00A00D51" w14:paraId="0F216CFF" w14:textId="77777777" w:rsidTr="002D58BB">
        <w:trPr>
          <w:trHeight w:val="300"/>
          <w:jc w:val="center"/>
        </w:trPr>
        <w:tc>
          <w:tcPr>
            <w:tcW w:w="1340" w:type="dxa"/>
            <w:shd w:val="clear" w:color="auto" w:fill="auto"/>
            <w:noWrap/>
            <w:vAlign w:val="bottom"/>
            <w:hideMark/>
          </w:tcPr>
          <w:p w14:paraId="6EB627D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5D227CF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NativeHawaiianOrOtherPacificIslander</w:t>
            </w:r>
          </w:p>
        </w:tc>
      </w:tr>
      <w:tr w:rsidR="00D3554F" w:rsidRPr="00A00D51" w14:paraId="4C7F5F1B" w14:textId="77777777" w:rsidTr="002D58BB">
        <w:trPr>
          <w:trHeight w:val="300"/>
          <w:jc w:val="center"/>
        </w:trPr>
        <w:tc>
          <w:tcPr>
            <w:tcW w:w="1340" w:type="dxa"/>
            <w:shd w:val="clear" w:color="auto" w:fill="auto"/>
            <w:noWrap/>
            <w:vAlign w:val="bottom"/>
            <w:hideMark/>
          </w:tcPr>
          <w:p w14:paraId="105F34E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2F7C3EBB"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White</w:t>
            </w:r>
          </w:p>
        </w:tc>
      </w:tr>
      <w:tr w:rsidR="00D3554F" w:rsidRPr="00A00D51" w14:paraId="60D7066B" w14:textId="77777777" w:rsidTr="002D58BB">
        <w:trPr>
          <w:trHeight w:val="300"/>
          <w:jc w:val="center"/>
        </w:trPr>
        <w:tc>
          <w:tcPr>
            <w:tcW w:w="1340" w:type="dxa"/>
            <w:shd w:val="clear" w:color="auto" w:fill="auto"/>
            <w:noWrap/>
            <w:vAlign w:val="bottom"/>
            <w:hideMark/>
          </w:tcPr>
          <w:p w14:paraId="4D705A1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6A3DD31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DemographicRaceTwoOrMoreRaces</w:t>
            </w:r>
          </w:p>
        </w:tc>
      </w:tr>
      <w:tr w:rsidR="00D3554F" w:rsidRPr="00A00D51" w14:paraId="049C0AD7" w14:textId="77777777" w:rsidTr="002D58BB">
        <w:trPr>
          <w:trHeight w:val="300"/>
          <w:jc w:val="center"/>
        </w:trPr>
        <w:tc>
          <w:tcPr>
            <w:tcW w:w="1340" w:type="dxa"/>
            <w:shd w:val="clear" w:color="auto" w:fill="auto"/>
            <w:noWrap/>
            <w:vAlign w:val="bottom"/>
            <w:hideMark/>
          </w:tcPr>
          <w:p w14:paraId="341E2F82"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051152A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IDEAIndicator</w:t>
            </w:r>
          </w:p>
        </w:tc>
      </w:tr>
      <w:tr w:rsidR="00D3554F" w:rsidRPr="00A00D51" w14:paraId="7F588031" w14:textId="77777777" w:rsidTr="002D58BB">
        <w:trPr>
          <w:trHeight w:val="300"/>
          <w:jc w:val="center"/>
        </w:trPr>
        <w:tc>
          <w:tcPr>
            <w:tcW w:w="1340" w:type="dxa"/>
            <w:shd w:val="clear" w:color="auto" w:fill="auto"/>
            <w:noWrap/>
            <w:vAlign w:val="bottom"/>
            <w:hideMark/>
          </w:tcPr>
          <w:p w14:paraId="7158827D"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6B92F1F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LEPStatus</w:t>
            </w:r>
          </w:p>
        </w:tc>
      </w:tr>
      <w:tr w:rsidR="00D3554F" w:rsidRPr="00A00D51" w14:paraId="7E59AFF5" w14:textId="77777777" w:rsidTr="002D58BB">
        <w:trPr>
          <w:trHeight w:val="300"/>
          <w:jc w:val="center"/>
        </w:trPr>
        <w:tc>
          <w:tcPr>
            <w:tcW w:w="1340" w:type="dxa"/>
            <w:shd w:val="clear" w:color="auto" w:fill="auto"/>
            <w:noWrap/>
            <w:vAlign w:val="bottom"/>
            <w:hideMark/>
          </w:tcPr>
          <w:p w14:paraId="013AC952"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474A0975"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504Status</w:t>
            </w:r>
          </w:p>
        </w:tc>
      </w:tr>
      <w:tr w:rsidR="00D3554F" w:rsidRPr="00A00D51" w14:paraId="499550A6" w14:textId="77777777" w:rsidTr="002D58BB">
        <w:trPr>
          <w:trHeight w:val="300"/>
          <w:jc w:val="center"/>
        </w:trPr>
        <w:tc>
          <w:tcPr>
            <w:tcW w:w="1340" w:type="dxa"/>
            <w:shd w:val="clear" w:color="auto" w:fill="auto"/>
            <w:noWrap/>
            <w:vAlign w:val="bottom"/>
            <w:hideMark/>
          </w:tcPr>
          <w:p w14:paraId="51C0493B"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58C646C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EconomicDisadvantageStatus</w:t>
            </w:r>
          </w:p>
        </w:tc>
      </w:tr>
      <w:tr w:rsidR="00D3554F" w:rsidRPr="00A00D51" w14:paraId="07F5DD08" w14:textId="77777777" w:rsidTr="002D58BB">
        <w:trPr>
          <w:trHeight w:val="300"/>
          <w:jc w:val="center"/>
        </w:trPr>
        <w:tc>
          <w:tcPr>
            <w:tcW w:w="1340" w:type="dxa"/>
            <w:shd w:val="clear" w:color="auto" w:fill="auto"/>
            <w:noWrap/>
            <w:vAlign w:val="bottom"/>
            <w:hideMark/>
          </w:tcPr>
          <w:p w14:paraId="0043D7C9"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45B9E793"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MigrantStatus</w:t>
            </w:r>
          </w:p>
        </w:tc>
      </w:tr>
      <w:tr w:rsidR="00D3554F" w:rsidRPr="00A00D51" w14:paraId="5C3A4150" w14:textId="77777777" w:rsidTr="002D58BB">
        <w:trPr>
          <w:trHeight w:val="300"/>
          <w:jc w:val="center"/>
        </w:trPr>
        <w:tc>
          <w:tcPr>
            <w:tcW w:w="1340" w:type="dxa"/>
            <w:shd w:val="clear" w:color="auto" w:fill="auto"/>
            <w:noWrap/>
            <w:vAlign w:val="bottom"/>
            <w:hideMark/>
          </w:tcPr>
          <w:p w14:paraId="7E2D299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KG</w:t>
            </w:r>
          </w:p>
        </w:tc>
        <w:tc>
          <w:tcPr>
            <w:tcW w:w="3628" w:type="dxa"/>
            <w:shd w:val="clear" w:color="auto" w:fill="auto"/>
            <w:noWrap/>
            <w:vAlign w:val="bottom"/>
            <w:hideMark/>
          </w:tcPr>
          <w:p w14:paraId="25A23E3C"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2F22FB24" w14:textId="77777777" w:rsidTr="002D58BB">
        <w:trPr>
          <w:trHeight w:val="300"/>
          <w:jc w:val="center"/>
        </w:trPr>
        <w:tc>
          <w:tcPr>
            <w:tcW w:w="1340" w:type="dxa"/>
            <w:shd w:val="clear" w:color="auto" w:fill="auto"/>
            <w:noWrap/>
            <w:vAlign w:val="bottom"/>
            <w:hideMark/>
          </w:tcPr>
          <w:p w14:paraId="41E878C6"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01</w:t>
            </w:r>
          </w:p>
        </w:tc>
        <w:tc>
          <w:tcPr>
            <w:tcW w:w="3628" w:type="dxa"/>
            <w:shd w:val="clear" w:color="auto" w:fill="auto"/>
            <w:noWrap/>
            <w:vAlign w:val="bottom"/>
            <w:hideMark/>
          </w:tcPr>
          <w:p w14:paraId="0E6E0E3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66A5E2C7" w14:textId="77777777" w:rsidTr="002D58BB">
        <w:trPr>
          <w:trHeight w:val="300"/>
          <w:jc w:val="center"/>
        </w:trPr>
        <w:tc>
          <w:tcPr>
            <w:tcW w:w="1340" w:type="dxa"/>
            <w:shd w:val="clear" w:color="auto" w:fill="auto"/>
            <w:noWrap/>
            <w:vAlign w:val="bottom"/>
            <w:hideMark/>
          </w:tcPr>
          <w:p w14:paraId="6C09544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02</w:t>
            </w:r>
          </w:p>
        </w:tc>
        <w:tc>
          <w:tcPr>
            <w:tcW w:w="3628" w:type="dxa"/>
            <w:shd w:val="clear" w:color="auto" w:fill="auto"/>
            <w:noWrap/>
            <w:vAlign w:val="bottom"/>
            <w:hideMark/>
          </w:tcPr>
          <w:p w14:paraId="3CF38E46"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6EBE98F" w14:textId="77777777" w:rsidTr="002D58BB">
        <w:trPr>
          <w:trHeight w:val="300"/>
          <w:jc w:val="center"/>
        </w:trPr>
        <w:tc>
          <w:tcPr>
            <w:tcW w:w="1340" w:type="dxa"/>
            <w:shd w:val="clear" w:color="auto" w:fill="auto"/>
            <w:noWrap/>
            <w:vAlign w:val="bottom"/>
            <w:hideMark/>
          </w:tcPr>
          <w:p w14:paraId="04F9D3D9"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03</w:t>
            </w:r>
          </w:p>
        </w:tc>
        <w:tc>
          <w:tcPr>
            <w:tcW w:w="3628" w:type="dxa"/>
            <w:shd w:val="clear" w:color="auto" w:fill="auto"/>
            <w:noWrap/>
            <w:vAlign w:val="bottom"/>
            <w:hideMark/>
          </w:tcPr>
          <w:p w14:paraId="7F40E05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4520E3A" w14:textId="77777777" w:rsidTr="002D58BB">
        <w:trPr>
          <w:trHeight w:val="300"/>
          <w:jc w:val="center"/>
        </w:trPr>
        <w:tc>
          <w:tcPr>
            <w:tcW w:w="1340" w:type="dxa"/>
            <w:shd w:val="clear" w:color="auto" w:fill="auto"/>
            <w:noWrap/>
            <w:vAlign w:val="bottom"/>
            <w:hideMark/>
          </w:tcPr>
          <w:p w14:paraId="536BFF5F"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04</w:t>
            </w:r>
          </w:p>
        </w:tc>
        <w:tc>
          <w:tcPr>
            <w:tcW w:w="3628" w:type="dxa"/>
            <w:shd w:val="clear" w:color="auto" w:fill="auto"/>
            <w:noWrap/>
            <w:vAlign w:val="bottom"/>
            <w:hideMark/>
          </w:tcPr>
          <w:p w14:paraId="7130B30E"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1BB7DFD5" w14:textId="77777777" w:rsidTr="002D58BB">
        <w:trPr>
          <w:trHeight w:val="300"/>
          <w:jc w:val="center"/>
        </w:trPr>
        <w:tc>
          <w:tcPr>
            <w:tcW w:w="1340" w:type="dxa"/>
            <w:shd w:val="clear" w:color="auto" w:fill="auto"/>
            <w:noWrap/>
            <w:vAlign w:val="bottom"/>
            <w:hideMark/>
          </w:tcPr>
          <w:p w14:paraId="0AF8C7E0"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05</w:t>
            </w:r>
          </w:p>
        </w:tc>
        <w:tc>
          <w:tcPr>
            <w:tcW w:w="3628" w:type="dxa"/>
            <w:shd w:val="clear" w:color="auto" w:fill="auto"/>
            <w:noWrap/>
            <w:vAlign w:val="bottom"/>
            <w:hideMark/>
          </w:tcPr>
          <w:p w14:paraId="05189925"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396AC76E" w14:textId="77777777" w:rsidTr="002D58BB">
        <w:trPr>
          <w:trHeight w:val="300"/>
          <w:jc w:val="center"/>
        </w:trPr>
        <w:tc>
          <w:tcPr>
            <w:tcW w:w="1340" w:type="dxa"/>
            <w:shd w:val="clear" w:color="auto" w:fill="auto"/>
            <w:noWrap/>
            <w:vAlign w:val="bottom"/>
            <w:hideMark/>
          </w:tcPr>
          <w:p w14:paraId="7812BB7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06</w:t>
            </w:r>
          </w:p>
        </w:tc>
        <w:tc>
          <w:tcPr>
            <w:tcW w:w="3628" w:type="dxa"/>
            <w:shd w:val="clear" w:color="auto" w:fill="auto"/>
            <w:noWrap/>
            <w:vAlign w:val="bottom"/>
            <w:hideMark/>
          </w:tcPr>
          <w:p w14:paraId="01AF340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0F627B0E" w14:textId="77777777" w:rsidTr="002D58BB">
        <w:trPr>
          <w:trHeight w:val="300"/>
          <w:jc w:val="center"/>
        </w:trPr>
        <w:tc>
          <w:tcPr>
            <w:tcW w:w="1340" w:type="dxa"/>
            <w:shd w:val="clear" w:color="auto" w:fill="auto"/>
            <w:noWrap/>
            <w:vAlign w:val="bottom"/>
            <w:hideMark/>
          </w:tcPr>
          <w:p w14:paraId="5071A23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07</w:t>
            </w:r>
          </w:p>
        </w:tc>
        <w:tc>
          <w:tcPr>
            <w:tcW w:w="3628" w:type="dxa"/>
            <w:shd w:val="clear" w:color="auto" w:fill="auto"/>
            <w:noWrap/>
            <w:vAlign w:val="bottom"/>
            <w:hideMark/>
          </w:tcPr>
          <w:p w14:paraId="32695EB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3739C4B" w14:textId="77777777" w:rsidTr="002D58BB">
        <w:trPr>
          <w:trHeight w:val="300"/>
          <w:jc w:val="center"/>
        </w:trPr>
        <w:tc>
          <w:tcPr>
            <w:tcW w:w="1340" w:type="dxa"/>
            <w:shd w:val="clear" w:color="auto" w:fill="auto"/>
            <w:noWrap/>
            <w:vAlign w:val="bottom"/>
            <w:hideMark/>
          </w:tcPr>
          <w:p w14:paraId="501777E4"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08</w:t>
            </w:r>
          </w:p>
        </w:tc>
        <w:tc>
          <w:tcPr>
            <w:tcW w:w="3628" w:type="dxa"/>
            <w:shd w:val="clear" w:color="auto" w:fill="auto"/>
            <w:noWrap/>
            <w:vAlign w:val="bottom"/>
            <w:hideMark/>
          </w:tcPr>
          <w:p w14:paraId="2F5F3B53"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2272AC5" w14:textId="77777777" w:rsidTr="002D58BB">
        <w:trPr>
          <w:trHeight w:val="300"/>
          <w:jc w:val="center"/>
        </w:trPr>
        <w:tc>
          <w:tcPr>
            <w:tcW w:w="1340" w:type="dxa"/>
            <w:shd w:val="clear" w:color="auto" w:fill="auto"/>
            <w:noWrap/>
            <w:vAlign w:val="bottom"/>
            <w:hideMark/>
          </w:tcPr>
          <w:p w14:paraId="353FCB7A"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09</w:t>
            </w:r>
          </w:p>
        </w:tc>
        <w:tc>
          <w:tcPr>
            <w:tcW w:w="3628" w:type="dxa"/>
            <w:shd w:val="clear" w:color="auto" w:fill="auto"/>
            <w:noWrap/>
            <w:vAlign w:val="bottom"/>
            <w:hideMark/>
          </w:tcPr>
          <w:p w14:paraId="6B6DE64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3B8988EA" w14:textId="77777777" w:rsidTr="002D58BB">
        <w:trPr>
          <w:trHeight w:val="300"/>
          <w:jc w:val="center"/>
        </w:trPr>
        <w:tc>
          <w:tcPr>
            <w:tcW w:w="1340" w:type="dxa"/>
            <w:shd w:val="clear" w:color="auto" w:fill="auto"/>
            <w:noWrap/>
            <w:vAlign w:val="bottom"/>
            <w:hideMark/>
          </w:tcPr>
          <w:p w14:paraId="63A0BBC7"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10</w:t>
            </w:r>
          </w:p>
        </w:tc>
        <w:tc>
          <w:tcPr>
            <w:tcW w:w="3628" w:type="dxa"/>
            <w:shd w:val="clear" w:color="auto" w:fill="auto"/>
            <w:noWrap/>
            <w:vAlign w:val="bottom"/>
            <w:hideMark/>
          </w:tcPr>
          <w:p w14:paraId="2850B702"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3F8698B9" w14:textId="77777777" w:rsidTr="002D58BB">
        <w:trPr>
          <w:trHeight w:val="300"/>
          <w:jc w:val="center"/>
        </w:trPr>
        <w:tc>
          <w:tcPr>
            <w:tcW w:w="1340" w:type="dxa"/>
            <w:shd w:val="clear" w:color="auto" w:fill="auto"/>
            <w:noWrap/>
            <w:vAlign w:val="bottom"/>
            <w:hideMark/>
          </w:tcPr>
          <w:p w14:paraId="265653E6"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11</w:t>
            </w:r>
          </w:p>
        </w:tc>
        <w:tc>
          <w:tcPr>
            <w:tcW w:w="3628" w:type="dxa"/>
            <w:shd w:val="clear" w:color="auto" w:fill="auto"/>
            <w:noWrap/>
            <w:vAlign w:val="bottom"/>
            <w:hideMark/>
          </w:tcPr>
          <w:p w14:paraId="58DD5EB1"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1E33AC97" w14:textId="77777777" w:rsidTr="002D58BB">
        <w:trPr>
          <w:trHeight w:val="300"/>
          <w:jc w:val="center"/>
        </w:trPr>
        <w:tc>
          <w:tcPr>
            <w:tcW w:w="1340" w:type="dxa"/>
            <w:shd w:val="clear" w:color="auto" w:fill="auto"/>
            <w:noWrap/>
            <w:vAlign w:val="bottom"/>
            <w:hideMark/>
          </w:tcPr>
          <w:p w14:paraId="299DC4AE" w14:textId="77777777" w:rsidR="00D3554F" w:rsidRPr="00A00D51" w:rsidRDefault="00D3554F" w:rsidP="00D3554F">
            <w:pPr>
              <w:rPr>
                <w:rFonts w:eastAsia="Times New Roman" w:cs="Times New Roman"/>
                <w:color w:val="000000"/>
                <w:sz w:val="20"/>
                <w:szCs w:val="20"/>
              </w:rPr>
            </w:pPr>
            <w:r w:rsidRPr="00A00D51">
              <w:rPr>
                <w:rFonts w:eastAsia="Times New Roman" w:cs="Times New Roman"/>
                <w:color w:val="000000"/>
                <w:sz w:val="20"/>
                <w:szCs w:val="20"/>
              </w:rPr>
              <w:t>Grade 12</w:t>
            </w:r>
          </w:p>
        </w:tc>
        <w:tc>
          <w:tcPr>
            <w:tcW w:w="3628" w:type="dxa"/>
            <w:shd w:val="clear" w:color="auto" w:fill="auto"/>
            <w:noWrap/>
            <w:vAlign w:val="bottom"/>
            <w:hideMark/>
          </w:tcPr>
          <w:p w14:paraId="248F0807" w14:textId="77777777" w:rsidR="00D3554F" w:rsidRPr="00A00D51" w:rsidRDefault="00D3554F" w:rsidP="002D58BB">
            <w:pPr>
              <w:keepNext/>
              <w:rPr>
                <w:rFonts w:eastAsia="Times New Roman" w:cs="Times New Roman"/>
                <w:color w:val="000000"/>
                <w:sz w:val="20"/>
                <w:szCs w:val="20"/>
              </w:rPr>
            </w:pPr>
            <w:r w:rsidRPr="00A00D51">
              <w:rPr>
                <w:rFonts w:eastAsia="Times New Roman" w:cs="Times New Roman"/>
                <w:color w:val="000000"/>
                <w:sz w:val="20"/>
                <w:szCs w:val="20"/>
              </w:rPr>
              <w:t>Total</w:t>
            </w:r>
          </w:p>
        </w:tc>
      </w:tr>
    </w:tbl>
    <w:p w14:paraId="036C8793" w14:textId="35FAA027" w:rsidR="00EF1329" w:rsidRPr="00A00D51" w:rsidRDefault="002D58BB" w:rsidP="004726A1">
      <w:pPr>
        <w:pStyle w:val="Caption"/>
      </w:pPr>
      <w:r w:rsidRPr="00A00D51">
        <w:lastRenderedPageBreak/>
        <w:t xml:space="preserve">Table </w:t>
      </w:r>
      <w:r w:rsidR="009223FF">
        <w:fldChar w:fldCharType="begin"/>
      </w:r>
      <w:r w:rsidR="009223FF">
        <w:instrText xml:space="preserve"> SEQ Table \* ARABIC </w:instrText>
      </w:r>
      <w:r w:rsidR="009223FF">
        <w:fldChar w:fldCharType="separate"/>
      </w:r>
      <w:r w:rsidR="005E321A">
        <w:rPr>
          <w:noProof/>
        </w:rPr>
        <w:t>3</w:t>
      </w:r>
      <w:r w:rsidR="009223FF">
        <w:rPr>
          <w:noProof/>
        </w:rPr>
        <w:fldChar w:fldCharType="end"/>
      </w:r>
      <w:r w:rsidRPr="00A00D51">
        <w:t xml:space="preserve"> - Student Registration Statistics disaggregation</w:t>
      </w:r>
    </w:p>
    <w:p w14:paraId="271B1C7B" w14:textId="5620696F" w:rsidR="00EF1329" w:rsidRPr="00A00D51" w:rsidRDefault="00EF1329" w:rsidP="00B656D5">
      <w:r w:rsidRPr="00A00D51">
        <w:t xml:space="preserve"> </w:t>
      </w:r>
    </w:p>
    <w:p w14:paraId="60429141" w14:textId="77777777" w:rsidR="00344DAF" w:rsidRPr="00A00D51" w:rsidRDefault="00344DAF" w:rsidP="004D609F">
      <w:pPr>
        <w:pStyle w:val="Heading4"/>
      </w:pPr>
      <w:r w:rsidRPr="00A00D51">
        <w:t>Assumptions</w:t>
      </w:r>
    </w:p>
    <w:p w14:paraId="74CB4546" w14:textId="11C16578" w:rsidR="00344DAF" w:rsidRPr="00A00D51" w:rsidRDefault="00344DAF" w:rsidP="001221CE">
      <w:pPr>
        <w:pStyle w:val="ListParagraph"/>
        <w:numPr>
          <w:ilvl w:val="0"/>
          <w:numId w:val="11"/>
        </w:numPr>
      </w:pPr>
      <w:r w:rsidRPr="00A00D51">
        <w:t xml:space="preserve">In Year 1, this report </w:t>
      </w:r>
      <w:r w:rsidR="00D01D1E" w:rsidRPr="00A00D51">
        <w:t xml:space="preserve">does </w:t>
      </w:r>
      <w:r w:rsidRPr="00A00D51">
        <w:t>not have previous year data for comparison, so users have to review actual counts and percentages and discount the calculated deltas.</w:t>
      </w:r>
    </w:p>
    <w:p w14:paraId="352D8664" w14:textId="435E5DF9" w:rsidR="00344DAF" w:rsidRPr="00A00D51" w:rsidRDefault="00F26766" w:rsidP="001221CE">
      <w:pPr>
        <w:pStyle w:val="ListParagraph"/>
        <w:numPr>
          <w:ilvl w:val="0"/>
          <w:numId w:val="11"/>
        </w:numPr>
      </w:pPr>
      <w:r w:rsidRPr="00A00D51">
        <w:t xml:space="preserve">Student </w:t>
      </w:r>
      <w:r w:rsidR="00344DAF" w:rsidRPr="00A00D51">
        <w:t xml:space="preserve">Registration Statistics </w:t>
      </w:r>
      <w:r w:rsidR="000E1943" w:rsidRPr="00A00D51">
        <w:t xml:space="preserve">does </w:t>
      </w:r>
      <w:r w:rsidR="00344DAF" w:rsidRPr="00A00D51">
        <w:t>not report on individual anomalies, but rather at the aggregate level for aggregate attributes of interest. Individual registration validation is done by the registering entity at registration time.</w:t>
      </w:r>
    </w:p>
    <w:p w14:paraId="2E897CD3" w14:textId="5F95B011" w:rsidR="003E11F4" w:rsidRPr="00A00D51" w:rsidRDefault="00344DAF" w:rsidP="001221CE">
      <w:pPr>
        <w:pStyle w:val="ListParagraph"/>
        <w:numPr>
          <w:ilvl w:val="0"/>
          <w:numId w:val="11"/>
        </w:numPr>
      </w:pPr>
      <w:r w:rsidRPr="00A00D51">
        <w:t xml:space="preserve">Data </w:t>
      </w:r>
      <w:r w:rsidR="000E1943" w:rsidRPr="00A00D51">
        <w:t xml:space="preserve">are </w:t>
      </w:r>
      <w:r w:rsidRPr="00A00D51">
        <w:t>provided as a download</w:t>
      </w:r>
      <w:r w:rsidR="00FE3C57" w:rsidRPr="00A00D51">
        <w:t>able</w:t>
      </w:r>
      <w:r w:rsidRPr="00A00D51">
        <w:t xml:space="preserve"> file in CSV format.</w:t>
      </w:r>
    </w:p>
    <w:p w14:paraId="0FE4503D" w14:textId="51CD096E" w:rsidR="003E11F4" w:rsidRPr="00A00D51" w:rsidRDefault="003E11F4"/>
    <w:p w14:paraId="5075200A" w14:textId="2F6217A3" w:rsidR="00344DAF" w:rsidRPr="00A00D51" w:rsidRDefault="00344DAF" w:rsidP="00E6087D">
      <w:pPr>
        <w:pStyle w:val="Heading3"/>
      </w:pPr>
      <w:bookmarkStart w:id="149" w:name="_Ref270551798"/>
      <w:bookmarkStart w:id="150" w:name="_Toc291348473"/>
      <w:bookmarkStart w:id="151" w:name="_Toc436058872"/>
      <w:r w:rsidRPr="00A00D51">
        <w:t xml:space="preserve">State Download: Assessment Completion </w:t>
      </w:r>
      <w:r w:rsidR="00A5071C" w:rsidRPr="00A00D51">
        <w:t>Statistics</w:t>
      </w:r>
      <w:bookmarkEnd w:id="149"/>
      <w:bookmarkEnd w:id="150"/>
      <w:bookmarkEnd w:id="151"/>
    </w:p>
    <w:p w14:paraId="385AFA39" w14:textId="77777777" w:rsidR="00344DAF" w:rsidRPr="00A00D51" w:rsidRDefault="00344DAF" w:rsidP="004D609F">
      <w:pPr>
        <w:pStyle w:val="Heading4"/>
      </w:pPr>
      <w:r w:rsidRPr="00A00D51">
        <w:t>Description</w:t>
      </w:r>
    </w:p>
    <w:p w14:paraId="153E2757" w14:textId="392E05AE" w:rsidR="00344DAF" w:rsidRPr="00A00D51" w:rsidRDefault="00344DAF" w:rsidP="00344DAF">
      <w:pPr>
        <w:pStyle w:val="BodyText"/>
      </w:pPr>
      <w:r w:rsidRPr="00A00D51">
        <w:t>While the Test Delivery System provides real-time assessment progress and completion reporting, the Data Warehouse provides historical reporting on assessment completion. For a specified assessment administration, this download provides counts of registered and assessed students and percentages of students assessed. This enable</w:t>
      </w:r>
      <w:r w:rsidR="000E1943" w:rsidRPr="00A00D51">
        <w:t>s</w:t>
      </w:r>
      <w:r w:rsidRPr="00A00D51">
        <w:t xml:space="preserve"> an administrator to review how many of the registered students have been assessed.</w:t>
      </w:r>
    </w:p>
    <w:p w14:paraId="0C77E4CA" w14:textId="77777777" w:rsidR="00344DAF" w:rsidRPr="00A00D51" w:rsidRDefault="00344DAF" w:rsidP="004D609F">
      <w:pPr>
        <w:pStyle w:val="Heading4"/>
      </w:pPr>
      <w:r w:rsidRPr="00A00D51">
        <w:t>Assessments</w:t>
      </w:r>
    </w:p>
    <w:p w14:paraId="6E90C4FD" w14:textId="35E85C40" w:rsidR="00344DAF" w:rsidRPr="00A00D51" w:rsidRDefault="00344DAF" w:rsidP="00344DAF">
      <w:r w:rsidRPr="00A00D51">
        <w:t>This download show</w:t>
      </w:r>
      <w:r w:rsidR="000E1943" w:rsidRPr="00A00D51">
        <w:t>s</w:t>
      </w:r>
      <w:r w:rsidRPr="00A00D51">
        <w:t xml:space="preserve"> completion statistics for </w:t>
      </w:r>
      <w:r w:rsidR="00CB678D" w:rsidRPr="00A00D51">
        <w:t>s</w:t>
      </w:r>
      <w:r w:rsidRPr="00A00D51">
        <w:t xml:space="preserve">ummative or </w:t>
      </w:r>
      <w:r w:rsidR="00CB678D" w:rsidRPr="00A00D51">
        <w:t>i</w:t>
      </w:r>
      <w:r w:rsidRPr="00A00D51">
        <w:t xml:space="preserve">nterim </w:t>
      </w:r>
      <w:r w:rsidR="00CB678D" w:rsidRPr="00A00D51">
        <w:t>c</w:t>
      </w:r>
      <w:r w:rsidRPr="00A00D51">
        <w:t>omprehensive assessments.</w:t>
      </w:r>
    </w:p>
    <w:p w14:paraId="42E2132C" w14:textId="77777777" w:rsidR="00344DAF" w:rsidRPr="00A00D51" w:rsidRDefault="00344DAF" w:rsidP="004D609F">
      <w:pPr>
        <w:pStyle w:val="Heading4"/>
      </w:pPr>
      <w:r w:rsidRPr="00A00D51">
        <w:t>Primary Audience</w:t>
      </w:r>
    </w:p>
    <w:p w14:paraId="76066329" w14:textId="6B0128B2" w:rsidR="00344DAF" w:rsidRPr="00A00D51" w:rsidRDefault="00344DAF" w:rsidP="00344DAF">
      <w:r w:rsidRPr="00A00D51">
        <w:t xml:space="preserve">This download is intended primarily for Consortium </w:t>
      </w:r>
      <w:r w:rsidR="00CB678D" w:rsidRPr="00A00D51">
        <w:t>a</w:t>
      </w:r>
      <w:r w:rsidRPr="00A00D51">
        <w:t xml:space="preserve">dministrators, but may also be used by </w:t>
      </w:r>
      <w:r w:rsidR="00CB678D" w:rsidRPr="00A00D51">
        <w:t>s</w:t>
      </w:r>
      <w:r w:rsidRPr="00A00D51">
        <w:t xml:space="preserve">tate </w:t>
      </w:r>
      <w:r w:rsidR="00CB678D" w:rsidRPr="00A00D51">
        <w:t>and d</w:t>
      </w:r>
      <w:r w:rsidRPr="00A00D51">
        <w:t xml:space="preserve">istrict </w:t>
      </w:r>
      <w:r w:rsidR="00CB678D" w:rsidRPr="00A00D51">
        <w:t>a</w:t>
      </w:r>
      <w:r w:rsidRPr="00A00D51">
        <w:t>dministrators.</w:t>
      </w:r>
    </w:p>
    <w:p w14:paraId="6E17167A" w14:textId="77777777" w:rsidR="00344DAF" w:rsidRPr="00A00D51" w:rsidRDefault="00344DAF" w:rsidP="004D609F">
      <w:pPr>
        <w:pStyle w:val="Heading4"/>
      </w:pPr>
      <w:r w:rsidRPr="00A00D51">
        <w:t>Navigation</w:t>
      </w:r>
    </w:p>
    <w:p w14:paraId="6D184455" w14:textId="604FFBCC" w:rsidR="00A5071C" w:rsidRPr="00A00D51" w:rsidRDefault="00A5071C" w:rsidP="00A5071C">
      <w:pPr>
        <w:pStyle w:val="BodyText"/>
      </w:pPr>
      <w:r w:rsidRPr="00A00D51">
        <w:t xml:space="preserve">Users who are authorized and </w:t>
      </w:r>
      <w:r w:rsidR="00CB678D" w:rsidRPr="00A00D51">
        <w:t xml:space="preserve">have </w:t>
      </w:r>
      <w:r w:rsidRPr="00A00D51">
        <w:t>proper permission</w:t>
      </w:r>
      <w:r w:rsidR="00CB678D" w:rsidRPr="00A00D51">
        <w:t>s</w:t>
      </w:r>
      <w:r w:rsidRPr="00A00D51">
        <w:t xml:space="preserve"> can request this download through the Download interface by selecting </w:t>
      </w:r>
      <w:r w:rsidRPr="00A00D51">
        <w:rPr>
          <w:b/>
        </w:rPr>
        <w:t>Assessment Completion Statistics</w:t>
      </w:r>
      <w:r w:rsidRPr="00A00D51">
        <w:t>, an academic year</w:t>
      </w:r>
      <w:r w:rsidR="000828CA" w:rsidRPr="00A00D51">
        <w:t>,</w:t>
      </w:r>
      <w:r w:rsidRPr="00A00D51">
        <w:t xml:space="preserve"> and clicking the </w:t>
      </w:r>
      <w:r w:rsidRPr="00A00D51">
        <w:rPr>
          <w:b/>
        </w:rPr>
        <w:t>Generate</w:t>
      </w:r>
      <w:r w:rsidRPr="00A00D51">
        <w:t xml:space="preserve"> button. </w:t>
      </w:r>
    </w:p>
    <w:p w14:paraId="3D059798" w14:textId="77777777" w:rsidR="00E27996" w:rsidRDefault="00E27996" w:rsidP="00E27996">
      <w:pPr>
        <w:pStyle w:val="BodyText"/>
        <w:rPr>
          <w:noProof/>
        </w:rPr>
      </w:pPr>
      <w:r w:rsidRPr="00A00D51">
        <w:rPr>
          <w:noProof/>
        </w:rPr>
        <w:t>A status window then</w:t>
      </w:r>
      <w:r>
        <w:rPr>
          <w:noProof/>
        </w:rPr>
        <w:t xml:space="preserve"> informs users they will receive an email </w:t>
      </w:r>
      <w:r w:rsidRPr="00A00D51">
        <w:rPr>
          <w:noProof/>
        </w:rPr>
        <w:t>with a secure URL from which to download the file</w:t>
      </w:r>
      <w:r>
        <w:rPr>
          <w:noProof/>
        </w:rPr>
        <w:t>, and the link to the secure URL itself</w:t>
      </w:r>
      <w:r w:rsidRPr="00A00D51">
        <w:rPr>
          <w:noProof/>
        </w:rPr>
        <w:t xml:space="preserve">. </w:t>
      </w:r>
    </w:p>
    <w:p w14:paraId="1A95873A" w14:textId="77777777" w:rsidR="00E27996" w:rsidRDefault="00E27996" w:rsidP="00E27996">
      <w:pPr>
        <w:pStyle w:val="BodyText"/>
        <w:rPr>
          <w:noProof/>
        </w:rPr>
      </w:pPr>
    </w:p>
    <w:p w14:paraId="757169D9" w14:textId="77777777" w:rsidR="00E27996" w:rsidRPr="00A00D51" w:rsidRDefault="00E27996" w:rsidP="00E27996">
      <w:pPr>
        <w:pStyle w:val="BodyText"/>
        <w:jc w:val="center"/>
      </w:pPr>
      <w:r>
        <w:rPr>
          <w:noProof/>
        </w:rPr>
        <w:lastRenderedPageBreak/>
        <w:drawing>
          <wp:inline distT="0" distB="0" distL="0" distR="0" wp14:anchorId="77CFB78B" wp14:editId="76C15324">
            <wp:extent cx="3477848" cy="2225040"/>
            <wp:effectExtent l="0" t="0" r="2540" b="10160"/>
            <wp:docPr id="364" name="Picture 364"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1AF6A95D" w14:textId="77777777" w:rsidR="00E27996" w:rsidRDefault="00E27996" w:rsidP="004726A1">
      <w:pPr>
        <w:pStyle w:val="Caption"/>
      </w:pPr>
      <w:bookmarkStart w:id="152" w:name="_Toc291348676"/>
      <w:r w:rsidRPr="00A00D51">
        <w:t xml:space="preserve">Figure </w:t>
      </w:r>
      <w:r w:rsidR="009223FF">
        <w:fldChar w:fldCharType="begin"/>
      </w:r>
      <w:r w:rsidR="009223FF">
        <w:instrText xml:space="preserve"> SEQ Figure \* ARABIC </w:instrText>
      </w:r>
      <w:r w:rsidR="009223FF">
        <w:fldChar w:fldCharType="separate"/>
      </w:r>
      <w:r w:rsidR="005E321A">
        <w:rPr>
          <w:noProof/>
        </w:rPr>
        <w:t>71</w:t>
      </w:r>
      <w:r w:rsidR="009223FF">
        <w:rPr>
          <w:noProof/>
        </w:rPr>
        <w:fldChar w:fldCharType="end"/>
      </w:r>
      <w:r w:rsidRPr="00A00D51">
        <w:t xml:space="preserve"> - Download Confirmation Window</w:t>
      </w:r>
      <w:bookmarkEnd w:id="152"/>
    </w:p>
    <w:p w14:paraId="03CC0E42" w14:textId="77777777" w:rsidR="00E27996" w:rsidRDefault="00E27996" w:rsidP="00E27996"/>
    <w:p w14:paraId="464BB9AA" w14:textId="77777777" w:rsidR="00E27996" w:rsidRDefault="00E27996" w:rsidP="00E27996">
      <w:r>
        <w:t>When the generated files are ready for download, users will receive the following email:</w:t>
      </w:r>
    </w:p>
    <w:p w14:paraId="621E97BB" w14:textId="77777777" w:rsidR="00E27996" w:rsidRDefault="00E27996" w:rsidP="00E27996"/>
    <w:p w14:paraId="4AAFCD21" w14:textId="77777777" w:rsidR="00E27996" w:rsidRDefault="00E27996" w:rsidP="00E27996">
      <w:pPr>
        <w:jc w:val="center"/>
      </w:pPr>
      <w:r w:rsidRPr="005E321A">
        <w:rPr>
          <w:noProof/>
        </w:rPr>
        <mc:AlternateContent>
          <mc:Choice Requires="wps">
            <w:drawing>
              <wp:inline distT="0" distB="0" distL="0" distR="0" wp14:anchorId="719F91D3" wp14:editId="5B0FD8A1">
                <wp:extent cx="4914900" cy="1925320"/>
                <wp:effectExtent l="0" t="0" r="38100" b="30480"/>
                <wp:docPr id="360" name="Text Box 360"/>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2">
                          <a:schemeClr val="accent1"/>
                        </a:lnRef>
                        <a:fillRef idx="1">
                          <a:schemeClr val="lt1"/>
                        </a:fillRef>
                        <a:effectRef idx="0">
                          <a:schemeClr val="accent1"/>
                        </a:effectRef>
                        <a:fontRef idx="minor">
                          <a:schemeClr val="dk1"/>
                        </a:fontRef>
                      </wps:style>
                      <wps:txbx>
                        <w:txbxContent>
                          <w:p w14:paraId="58B39B97" w14:textId="77777777" w:rsidR="004A5F36" w:rsidRDefault="004A5F36" w:rsidP="00E27996"/>
                          <w:p w14:paraId="7D64C951" w14:textId="77777777" w:rsidR="004A5F36" w:rsidRDefault="004A5F36" w:rsidP="00E27996">
                            <w:r>
                              <w:t>Your requested reports are now available for download. Please click the following link to access your secure files:</w:t>
                            </w:r>
                          </w:p>
                          <w:p w14:paraId="1E8C23FC" w14:textId="77777777" w:rsidR="004A5F36" w:rsidRDefault="004A5F36" w:rsidP="00E27996"/>
                          <w:p w14:paraId="014D4242" w14:textId="77777777" w:rsidR="004A5F36" w:rsidRDefault="009223FF" w:rsidP="00E27996">
                            <w:hyperlink r:id="rId140" w:history="1">
                              <w:r w:rsidR="004A5F36" w:rsidRPr="008760FC">
                                <w:rPr>
                                  <w:rStyle w:val="Hyperlink"/>
                                </w:rPr>
                                <w:t>http://reportdownload.smarterbalanced.org/download/generated-filename</w:t>
                              </w:r>
                            </w:hyperlink>
                          </w:p>
                          <w:p w14:paraId="0BF38AF0" w14:textId="77777777" w:rsidR="004A5F36" w:rsidRDefault="004A5F36" w:rsidP="00E27996"/>
                          <w:p w14:paraId="1925CC11" w14:textId="77777777" w:rsidR="004A5F36" w:rsidRDefault="004A5F36" w:rsidP="00E27996">
                            <w:r>
                              <w:t>This link will expire in 7 days.</w:t>
                            </w:r>
                          </w:p>
                          <w:p w14:paraId="5A1273F7" w14:textId="77777777" w:rsidR="004A5F36" w:rsidRDefault="004A5F36" w:rsidP="00E27996"/>
                          <w:p w14:paraId="10F7AD60" w14:textId="77777777" w:rsidR="004A5F36" w:rsidRDefault="004A5F36" w:rsidP="00E2799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9F91D3" id="Text Box 360" o:spid="_x0000_s1207"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" fillcolor="white [3201]" strokecolor="#4f81bd [3204]">
                <v:textbox>
                  <w:txbxContent>
                    <w:p w14:paraId="58B39B97" w14:textId="77777777" w:rsidR="004A5F36" w:rsidRDefault="004A5F36" w:rsidP="00E27996"/>
                    <w:p w14:paraId="7D64C951" w14:textId="77777777" w:rsidR="004A5F36" w:rsidRDefault="004A5F36" w:rsidP="00E27996">
                      <w:r>
                        <w:t>Your requested reports are now available for download. Please click the following link to access your secure files:</w:t>
                      </w:r>
                    </w:p>
                    <w:p w14:paraId="1E8C23FC" w14:textId="77777777" w:rsidR="004A5F36" w:rsidRDefault="004A5F36" w:rsidP="00E27996"/>
                    <w:p w14:paraId="014D4242" w14:textId="77777777" w:rsidR="004A5F36" w:rsidRDefault="009223FF" w:rsidP="00E27996">
                      <w:hyperlink r:id="rId141" w:history="1">
                        <w:r w:rsidR="004A5F36" w:rsidRPr="008760FC">
                          <w:rPr>
                            <w:rStyle w:val="Hyperlink"/>
                          </w:rPr>
                          <w:t>http://reportdownload.smarterbalanced.org/download/generated-filename</w:t>
                        </w:r>
                      </w:hyperlink>
                    </w:p>
                    <w:p w14:paraId="0BF38AF0" w14:textId="77777777" w:rsidR="004A5F36" w:rsidRDefault="004A5F36" w:rsidP="00E27996"/>
                    <w:p w14:paraId="1925CC11" w14:textId="77777777" w:rsidR="004A5F36" w:rsidRDefault="004A5F36" w:rsidP="00E27996">
                      <w:r>
                        <w:t>This link will expire in 7 days.</w:t>
                      </w:r>
                    </w:p>
                    <w:p w14:paraId="5A1273F7" w14:textId="77777777" w:rsidR="004A5F36" w:rsidRDefault="004A5F36" w:rsidP="00E27996"/>
                    <w:p w14:paraId="10F7AD60" w14:textId="77777777" w:rsidR="004A5F36" w:rsidRDefault="004A5F36" w:rsidP="00E27996">
                      <w:r>
                        <w:t>This email was sent from a notification-only email address that cannot accept incoming email. Please do not reply to this message.</w:t>
                      </w:r>
                    </w:p>
                  </w:txbxContent>
                </v:textbox>
                <w10:anchorlock/>
              </v:shape>
            </w:pict>
          </mc:Fallback>
        </mc:AlternateContent>
      </w:r>
    </w:p>
    <w:p w14:paraId="56967FEC" w14:textId="2298D0EB" w:rsidR="00366F90" w:rsidRPr="00366F90" w:rsidRDefault="00366F90" w:rsidP="007C5526"/>
    <w:p w14:paraId="7ABE0BC6" w14:textId="77777777" w:rsidR="00344DAF" w:rsidRPr="00A00D51" w:rsidRDefault="00344DAF" w:rsidP="004D609F">
      <w:pPr>
        <w:pStyle w:val="Heading4"/>
      </w:pPr>
      <w:r w:rsidRPr="00A00D51">
        <w:t>Features</w:t>
      </w:r>
    </w:p>
    <w:p w14:paraId="67D6B0C0" w14:textId="1F5E0041" w:rsidR="00344DAF" w:rsidRPr="00A00D51" w:rsidRDefault="00344DAF" w:rsidP="001221CE">
      <w:pPr>
        <w:pStyle w:val="ListBullet2"/>
        <w:numPr>
          <w:ilvl w:val="0"/>
          <w:numId w:val="5"/>
        </w:numPr>
        <w:rPr>
          <w:b/>
        </w:rPr>
      </w:pPr>
      <w:r w:rsidRPr="00A00D51">
        <w:t xml:space="preserve">Users select a </w:t>
      </w:r>
      <w:r w:rsidR="000828CA" w:rsidRPr="00A00D51">
        <w:t>s</w:t>
      </w:r>
      <w:r w:rsidRPr="00A00D51">
        <w:t>tate, academic year, and an assessment to generate the file.</w:t>
      </w:r>
    </w:p>
    <w:p w14:paraId="32479F7A" w14:textId="743C7F53" w:rsidR="00344DAF" w:rsidRPr="00A00D51" w:rsidRDefault="00344DAF" w:rsidP="001221CE">
      <w:pPr>
        <w:pStyle w:val="ListBullet2"/>
        <w:numPr>
          <w:ilvl w:val="0"/>
          <w:numId w:val="5"/>
        </w:numPr>
      </w:pPr>
      <w:r w:rsidRPr="00A00D51">
        <w:t xml:space="preserve">The file provides a list of districts and schools for a given </w:t>
      </w:r>
      <w:r w:rsidR="000828CA" w:rsidRPr="00A00D51">
        <w:t>s</w:t>
      </w:r>
      <w:r w:rsidRPr="00A00D51">
        <w:t>tate, with counts for the academic year. Data include overall counts and percentages for all demographic and program attributes used for disaggregation.</w:t>
      </w:r>
    </w:p>
    <w:p w14:paraId="00BDCA1D" w14:textId="77777777" w:rsidR="00344DAF" w:rsidRPr="00A00D51" w:rsidRDefault="00344DAF" w:rsidP="004D609F">
      <w:pPr>
        <w:pStyle w:val="Heading4"/>
      </w:pPr>
      <w:r w:rsidRPr="00A00D51">
        <w:t>PII Protection</w:t>
      </w:r>
    </w:p>
    <w:p w14:paraId="0BFF7642" w14:textId="4FED7874" w:rsidR="00344DAF" w:rsidRPr="00A00D51" w:rsidRDefault="00344DAF"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73E6AA13" w14:textId="6432EA28" w:rsidR="00A5071C" w:rsidRPr="00A00D51" w:rsidRDefault="00A5071C" w:rsidP="001221CE">
      <w:pPr>
        <w:pStyle w:val="ListParagraph"/>
        <w:numPr>
          <w:ilvl w:val="0"/>
          <w:numId w:val="6"/>
        </w:numPr>
      </w:pPr>
      <w:r w:rsidRPr="00A00D51">
        <w:t xml:space="preserve">Once a request is made, the process </w:t>
      </w:r>
      <w:r w:rsidR="000E1943" w:rsidRPr="00A00D51">
        <w:t xml:space="preserve">is </w:t>
      </w:r>
      <w:r w:rsidRPr="00A00D51">
        <w:t>asynchronously executed and the output uploaded to the HTTPS Pickup Zone, where it can be retrieved only by the requesting user.</w:t>
      </w:r>
    </w:p>
    <w:p w14:paraId="62686C89" w14:textId="18ECBB96" w:rsidR="00344DAF" w:rsidRPr="00A00D51" w:rsidRDefault="00A5071C" w:rsidP="001221CE">
      <w:pPr>
        <w:pStyle w:val="ListParagraph"/>
        <w:numPr>
          <w:ilvl w:val="0"/>
          <w:numId w:val="6"/>
        </w:numPr>
      </w:pPr>
      <w:r w:rsidRPr="00A00D51">
        <w:t xml:space="preserve">After a certain number of days (configurable by state), the retrieval URL </w:t>
      </w:r>
      <w:r w:rsidR="00622151" w:rsidRPr="00A00D51">
        <w:t>is</w:t>
      </w:r>
      <w:r w:rsidRPr="00A00D51">
        <w:t xml:space="preserve"> disabled.</w:t>
      </w:r>
    </w:p>
    <w:p w14:paraId="5F2CE0F8" w14:textId="77777777" w:rsidR="00D3554F" w:rsidRPr="00A00D51" w:rsidRDefault="00D3554F" w:rsidP="00D3554F"/>
    <w:p w14:paraId="5B18AFB4" w14:textId="77777777" w:rsidR="00344DAF" w:rsidRPr="00A00D51" w:rsidRDefault="00344DAF" w:rsidP="004D609F">
      <w:pPr>
        <w:pStyle w:val="Heading4"/>
      </w:pPr>
      <w:r w:rsidRPr="00A00D51">
        <w:lastRenderedPageBreak/>
        <w:t>Data Summary</w:t>
      </w:r>
    </w:p>
    <w:p w14:paraId="665A0E96" w14:textId="205AF826" w:rsidR="00D3554F" w:rsidRPr="00A00D51" w:rsidRDefault="00D3554F" w:rsidP="00D3554F">
      <w:r w:rsidRPr="00A00D51">
        <w:t>The Assessment Completion Statistics download includes summary data for each school, district, and the state.</w:t>
      </w:r>
    </w:p>
    <w:p w14:paraId="27EE824F" w14:textId="77777777" w:rsidR="00D3554F" w:rsidRPr="00A00D51" w:rsidRDefault="00D3554F" w:rsidP="00D3554F"/>
    <w:p w14:paraId="4D9293F3" w14:textId="79FEC11D" w:rsidR="00D3554F" w:rsidRPr="00A00D51" w:rsidRDefault="00D3554F" w:rsidP="00D3554F">
      <w:r w:rsidRPr="00A00D51">
        <w:t>For a download summary for the 2016 Academic Year, the columns calculated based on Student Registration data are:</w:t>
      </w:r>
    </w:p>
    <w:p w14:paraId="1EAB49C8" w14:textId="77777777" w:rsidR="00D3554F" w:rsidRPr="00A00D51" w:rsidRDefault="00D3554F" w:rsidP="008D060B">
      <w:pPr>
        <w:pStyle w:val="ListParagraph"/>
        <w:numPr>
          <w:ilvl w:val="0"/>
          <w:numId w:val="143"/>
        </w:numPr>
      </w:pPr>
      <w:r w:rsidRPr="00A00D51">
        <w:t>State</w:t>
      </w:r>
    </w:p>
    <w:p w14:paraId="2C3A333B" w14:textId="77777777" w:rsidR="00D3554F" w:rsidRPr="00A00D51" w:rsidRDefault="00D3554F" w:rsidP="008D060B">
      <w:pPr>
        <w:pStyle w:val="ListParagraph"/>
        <w:numPr>
          <w:ilvl w:val="0"/>
          <w:numId w:val="143"/>
        </w:numPr>
      </w:pPr>
      <w:r w:rsidRPr="00A00D51">
        <w:t>District</w:t>
      </w:r>
    </w:p>
    <w:p w14:paraId="4FCC3367" w14:textId="77777777" w:rsidR="00D3554F" w:rsidRPr="00A00D51" w:rsidRDefault="00D3554F" w:rsidP="008D060B">
      <w:pPr>
        <w:pStyle w:val="ListParagraph"/>
        <w:numPr>
          <w:ilvl w:val="0"/>
          <w:numId w:val="143"/>
        </w:numPr>
      </w:pPr>
      <w:r w:rsidRPr="00A00D51">
        <w:t>School</w:t>
      </w:r>
    </w:p>
    <w:p w14:paraId="67DCCF81" w14:textId="5CEE872B" w:rsidR="00D3554F" w:rsidRPr="00A00D51" w:rsidRDefault="00D3554F" w:rsidP="008D060B">
      <w:pPr>
        <w:pStyle w:val="ListParagraph"/>
        <w:numPr>
          <w:ilvl w:val="0"/>
          <w:numId w:val="143"/>
        </w:numPr>
      </w:pPr>
      <w:r w:rsidRPr="00A00D51">
        <w:t>Category*</w:t>
      </w:r>
    </w:p>
    <w:p w14:paraId="1D1186F2" w14:textId="45C473C2" w:rsidR="00D3554F" w:rsidRPr="00A00D51" w:rsidRDefault="00D3554F" w:rsidP="008D060B">
      <w:pPr>
        <w:pStyle w:val="ListParagraph"/>
        <w:numPr>
          <w:ilvl w:val="0"/>
          <w:numId w:val="143"/>
        </w:numPr>
      </w:pPr>
      <w:r w:rsidRPr="00A00D51">
        <w:t>Value*</w:t>
      </w:r>
    </w:p>
    <w:p w14:paraId="4472A7CA" w14:textId="77777777" w:rsidR="00D3554F" w:rsidRPr="00A00D51" w:rsidRDefault="00D3554F" w:rsidP="008D060B">
      <w:pPr>
        <w:pStyle w:val="ListParagraph"/>
        <w:numPr>
          <w:ilvl w:val="0"/>
          <w:numId w:val="143"/>
        </w:numPr>
      </w:pPr>
      <w:r w:rsidRPr="00A00D51">
        <w:t>AY2015 Count of Registered Students</w:t>
      </w:r>
    </w:p>
    <w:p w14:paraId="7D9BBADC" w14:textId="77777777" w:rsidR="00D3554F" w:rsidRPr="00A00D51" w:rsidRDefault="00D3554F" w:rsidP="008D060B">
      <w:pPr>
        <w:pStyle w:val="ListParagraph"/>
        <w:numPr>
          <w:ilvl w:val="0"/>
          <w:numId w:val="143"/>
        </w:numPr>
      </w:pPr>
      <w:r w:rsidRPr="00A00D51">
        <w:t>AY2015 Count of Students Assessed by Summative Math</w:t>
      </w:r>
    </w:p>
    <w:p w14:paraId="5A5C78E4" w14:textId="77777777" w:rsidR="00D3554F" w:rsidRPr="00A00D51" w:rsidRDefault="00D3554F" w:rsidP="008D060B">
      <w:pPr>
        <w:pStyle w:val="ListParagraph"/>
        <w:numPr>
          <w:ilvl w:val="0"/>
          <w:numId w:val="143"/>
        </w:numPr>
      </w:pPr>
      <w:r w:rsidRPr="00A00D51">
        <w:t>AY2015 Percent of Registered Students Assessed by Summative Math</w:t>
      </w:r>
    </w:p>
    <w:p w14:paraId="28969D1E" w14:textId="77777777" w:rsidR="00D3554F" w:rsidRPr="00A00D51" w:rsidRDefault="00D3554F" w:rsidP="008D060B">
      <w:pPr>
        <w:pStyle w:val="ListParagraph"/>
        <w:numPr>
          <w:ilvl w:val="0"/>
          <w:numId w:val="143"/>
        </w:numPr>
      </w:pPr>
      <w:r w:rsidRPr="00A00D51">
        <w:t>AY2015 Count of Students Assessed by Summative ELA</w:t>
      </w:r>
    </w:p>
    <w:p w14:paraId="35165D05" w14:textId="77777777" w:rsidR="00D3554F" w:rsidRPr="00A00D51" w:rsidRDefault="00D3554F" w:rsidP="008D060B">
      <w:pPr>
        <w:pStyle w:val="ListParagraph"/>
        <w:numPr>
          <w:ilvl w:val="0"/>
          <w:numId w:val="143"/>
        </w:numPr>
      </w:pPr>
      <w:r w:rsidRPr="00A00D51">
        <w:t>AY2015 Percent of Registered Students Assessed by Summative ELA</w:t>
      </w:r>
    </w:p>
    <w:p w14:paraId="35FB497B" w14:textId="77777777" w:rsidR="00D3554F" w:rsidRPr="00A00D51" w:rsidRDefault="00D3554F" w:rsidP="008D060B">
      <w:pPr>
        <w:pStyle w:val="ListParagraph"/>
        <w:numPr>
          <w:ilvl w:val="0"/>
          <w:numId w:val="143"/>
        </w:numPr>
      </w:pPr>
      <w:r w:rsidRPr="00A00D51">
        <w:t>AY2015 Count of Students Assessed by Interim Comprehensive Math</w:t>
      </w:r>
    </w:p>
    <w:p w14:paraId="043EC429" w14:textId="77777777" w:rsidR="00D3554F" w:rsidRPr="00A00D51" w:rsidRDefault="00D3554F" w:rsidP="008D060B">
      <w:pPr>
        <w:pStyle w:val="ListParagraph"/>
        <w:numPr>
          <w:ilvl w:val="0"/>
          <w:numId w:val="143"/>
        </w:numPr>
      </w:pPr>
      <w:r w:rsidRPr="00A00D51">
        <w:t>AY2015 Percent of Registered Students Assessed by Interim Comprehensive Math</w:t>
      </w:r>
    </w:p>
    <w:p w14:paraId="76F80F84" w14:textId="77777777" w:rsidR="00D3554F" w:rsidRPr="00A00D51" w:rsidRDefault="00D3554F" w:rsidP="008D060B">
      <w:pPr>
        <w:pStyle w:val="ListParagraph"/>
        <w:numPr>
          <w:ilvl w:val="0"/>
          <w:numId w:val="143"/>
        </w:numPr>
      </w:pPr>
      <w:r w:rsidRPr="00A00D51">
        <w:t>AY2015 Count of Students Assessed by Interim Comprehensive ELA</w:t>
      </w:r>
    </w:p>
    <w:p w14:paraId="5564DF65" w14:textId="77777777" w:rsidR="00D3554F" w:rsidRPr="00A00D51" w:rsidRDefault="00D3554F" w:rsidP="008D060B">
      <w:pPr>
        <w:pStyle w:val="ListParagraph"/>
        <w:numPr>
          <w:ilvl w:val="0"/>
          <w:numId w:val="143"/>
        </w:numPr>
      </w:pPr>
      <w:r w:rsidRPr="00A00D51">
        <w:t>AY2015 Percent of Registered Students Assessed by Interim Comprehensive ELA</w:t>
      </w:r>
    </w:p>
    <w:p w14:paraId="2038AE57" w14:textId="77777777" w:rsidR="00D3554F" w:rsidRPr="00A00D51" w:rsidRDefault="00D3554F" w:rsidP="00D3554F">
      <w:pPr>
        <w:pStyle w:val="ListParagraph"/>
      </w:pPr>
    </w:p>
    <w:p w14:paraId="531FBD3C" w14:textId="77777777" w:rsidR="00D3554F" w:rsidRPr="00A00D51" w:rsidRDefault="00D3554F" w:rsidP="00D3554F">
      <w:r w:rsidRPr="00A00D51">
        <w:t>* - Category and Value define disaggregates of interest, resulting in 28 rows per school, district, and state:</w:t>
      </w:r>
    </w:p>
    <w:p w14:paraId="16088869" w14:textId="77777777" w:rsidR="00D3554F" w:rsidRPr="00A00D51" w:rsidRDefault="00D3554F" w:rsidP="00D3554F"/>
    <w:tbl>
      <w:tblPr>
        <w:tblW w:w="4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3628"/>
      </w:tblGrid>
      <w:tr w:rsidR="00D3554F" w:rsidRPr="00A00D51" w14:paraId="131BF5E7" w14:textId="77777777" w:rsidTr="002D58BB">
        <w:trPr>
          <w:trHeight w:val="300"/>
          <w:tblHeader/>
          <w:jc w:val="center"/>
        </w:trPr>
        <w:tc>
          <w:tcPr>
            <w:tcW w:w="1340" w:type="dxa"/>
            <w:shd w:val="clear" w:color="auto" w:fill="38A520"/>
            <w:noWrap/>
            <w:vAlign w:val="bottom"/>
            <w:hideMark/>
          </w:tcPr>
          <w:p w14:paraId="6065D61F" w14:textId="77777777" w:rsidR="00D3554F" w:rsidRPr="00A00D51" w:rsidRDefault="00D3554F" w:rsidP="00D10E78">
            <w:pPr>
              <w:rPr>
                <w:rFonts w:eastAsia="Times New Roman" w:cs="Times New Roman"/>
                <w:b/>
                <w:color w:val="FFFFFF" w:themeColor="background1"/>
                <w:sz w:val="20"/>
                <w:szCs w:val="20"/>
              </w:rPr>
            </w:pPr>
            <w:r w:rsidRPr="00A00D51">
              <w:rPr>
                <w:rFonts w:eastAsia="Times New Roman" w:cs="Times New Roman"/>
                <w:b/>
                <w:color w:val="FFFFFF" w:themeColor="background1"/>
                <w:sz w:val="20"/>
                <w:szCs w:val="20"/>
              </w:rPr>
              <w:t>Category</w:t>
            </w:r>
          </w:p>
        </w:tc>
        <w:tc>
          <w:tcPr>
            <w:tcW w:w="3628" w:type="dxa"/>
            <w:shd w:val="clear" w:color="auto" w:fill="38A520"/>
            <w:noWrap/>
            <w:vAlign w:val="bottom"/>
            <w:hideMark/>
          </w:tcPr>
          <w:p w14:paraId="3DD44305" w14:textId="77777777" w:rsidR="00D3554F" w:rsidRPr="00A00D51" w:rsidRDefault="00D3554F" w:rsidP="00D10E78">
            <w:pPr>
              <w:rPr>
                <w:rFonts w:eastAsia="Times New Roman" w:cs="Times New Roman"/>
                <w:b/>
                <w:color w:val="FFFFFF" w:themeColor="background1"/>
                <w:sz w:val="20"/>
                <w:szCs w:val="20"/>
              </w:rPr>
            </w:pPr>
            <w:r w:rsidRPr="00A00D51">
              <w:rPr>
                <w:rFonts w:eastAsia="Times New Roman" w:cs="Times New Roman"/>
                <w:b/>
                <w:color w:val="FFFFFF" w:themeColor="background1"/>
                <w:sz w:val="20"/>
                <w:szCs w:val="20"/>
              </w:rPr>
              <w:t>Value</w:t>
            </w:r>
          </w:p>
        </w:tc>
      </w:tr>
      <w:tr w:rsidR="00D3554F" w:rsidRPr="00A00D51" w14:paraId="2B121D14" w14:textId="77777777" w:rsidTr="002D58BB">
        <w:trPr>
          <w:trHeight w:val="300"/>
          <w:jc w:val="center"/>
        </w:trPr>
        <w:tc>
          <w:tcPr>
            <w:tcW w:w="1340" w:type="dxa"/>
            <w:shd w:val="clear" w:color="auto" w:fill="auto"/>
            <w:noWrap/>
            <w:vAlign w:val="bottom"/>
            <w:hideMark/>
          </w:tcPr>
          <w:p w14:paraId="32B565A7"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c>
          <w:tcPr>
            <w:tcW w:w="3628" w:type="dxa"/>
            <w:shd w:val="clear" w:color="auto" w:fill="auto"/>
            <w:noWrap/>
            <w:vAlign w:val="bottom"/>
            <w:hideMark/>
          </w:tcPr>
          <w:p w14:paraId="74097D2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28976766" w14:textId="77777777" w:rsidTr="002D58BB">
        <w:trPr>
          <w:trHeight w:val="300"/>
          <w:jc w:val="center"/>
        </w:trPr>
        <w:tc>
          <w:tcPr>
            <w:tcW w:w="1340" w:type="dxa"/>
            <w:shd w:val="clear" w:color="auto" w:fill="auto"/>
            <w:noWrap/>
            <w:vAlign w:val="bottom"/>
            <w:hideMark/>
          </w:tcPr>
          <w:p w14:paraId="70F243D5"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Sex</w:t>
            </w:r>
          </w:p>
        </w:tc>
        <w:tc>
          <w:tcPr>
            <w:tcW w:w="3628" w:type="dxa"/>
            <w:shd w:val="clear" w:color="auto" w:fill="auto"/>
            <w:noWrap/>
            <w:vAlign w:val="bottom"/>
            <w:hideMark/>
          </w:tcPr>
          <w:p w14:paraId="19212BBB"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Male</w:t>
            </w:r>
          </w:p>
        </w:tc>
      </w:tr>
      <w:tr w:rsidR="00D3554F" w:rsidRPr="00A00D51" w14:paraId="3C5DA634" w14:textId="77777777" w:rsidTr="002D58BB">
        <w:trPr>
          <w:trHeight w:val="300"/>
          <w:jc w:val="center"/>
        </w:trPr>
        <w:tc>
          <w:tcPr>
            <w:tcW w:w="1340" w:type="dxa"/>
            <w:shd w:val="clear" w:color="auto" w:fill="auto"/>
            <w:noWrap/>
            <w:vAlign w:val="bottom"/>
            <w:hideMark/>
          </w:tcPr>
          <w:p w14:paraId="53666BF3"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Sex</w:t>
            </w:r>
          </w:p>
        </w:tc>
        <w:tc>
          <w:tcPr>
            <w:tcW w:w="3628" w:type="dxa"/>
            <w:shd w:val="clear" w:color="auto" w:fill="auto"/>
            <w:noWrap/>
            <w:vAlign w:val="bottom"/>
            <w:hideMark/>
          </w:tcPr>
          <w:p w14:paraId="1B483673"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Female</w:t>
            </w:r>
          </w:p>
        </w:tc>
      </w:tr>
      <w:tr w:rsidR="00D3554F" w:rsidRPr="00A00D51" w14:paraId="5D33198A" w14:textId="77777777" w:rsidTr="002D58BB">
        <w:trPr>
          <w:trHeight w:val="300"/>
          <w:jc w:val="center"/>
        </w:trPr>
        <w:tc>
          <w:tcPr>
            <w:tcW w:w="1340" w:type="dxa"/>
            <w:shd w:val="clear" w:color="auto" w:fill="auto"/>
            <w:noWrap/>
            <w:vAlign w:val="bottom"/>
            <w:hideMark/>
          </w:tcPr>
          <w:p w14:paraId="6FBDFD38"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Ethnicity</w:t>
            </w:r>
          </w:p>
        </w:tc>
        <w:tc>
          <w:tcPr>
            <w:tcW w:w="3628" w:type="dxa"/>
            <w:shd w:val="clear" w:color="auto" w:fill="auto"/>
            <w:noWrap/>
            <w:vAlign w:val="bottom"/>
            <w:hideMark/>
          </w:tcPr>
          <w:p w14:paraId="66A82F7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HispanicOrLatinoEthnicity</w:t>
            </w:r>
          </w:p>
        </w:tc>
      </w:tr>
      <w:tr w:rsidR="00D3554F" w:rsidRPr="00A00D51" w14:paraId="6316376E" w14:textId="77777777" w:rsidTr="002D58BB">
        <w:trPr>
          <w:trHeight w:val="300"/>
          <w:jc w:val="center"/>
        </w:trPr>
        <w:tc>
          <w:tcPr>
            <w:tcW w:w="1340" w:type="dxa"/>
            <w:shd w:val="clear" w:color="auto" w:fill="auto"/>
            <w:noWrap/>
            <w:vAlign w:val="bottom"/>
            <w:hideMark/>
          </w:tcPr>
          <w:p w14:paraId="0C67AD62"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007351D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AmericanIndianOrAlaskaNative</w:t>
            </w:r>
          </w:p>
        </w:tc>
      </w:tr>
      <w:tr w:rsidR="00D3554F" w:rsidRPr="00A00D51" w14:paraId="4C002C3F" w14:textId="77777777" w:rsidTr="002D58BB">
        <w:trPr>
          <w:trHeight w:val="300"/>
          <w:jc w:val="center"/>
        </w:trPr>
        <w:tc>
          <w:tcPr>
            <w:tcW w:w="1340" w:type="dxa"/>
            <w:shd w:val="clear" w:color="auto" w:fill="auto"/>
            <w:noWrap/>
            <w:vAlign w:val="bottom"/>
            <w:hideMark/>
          </w:tcPr>
          <w:p w14:paraId="665970D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104BEE43"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Asian</w:t>
            </w:r>
          </w:p>
        </w:tc>
      </w:tr>
      <w:tr w:rsidR="00D3554F" w:rsidRPr="00A00D51" w14:paraId="2ED0E234" w14:textId="77777777" w:rsidTr="002D58BB">
        <w:trPr>
          <w:trHeight w:val="300"/>
          <w:jc w:val="center"/>
        </w:trPr>
        <w:tc>
          <w:tcPr>
            <w:tcW w:w="1340" w:type="dxa"/>
            <w:shd w:val="clear" w:color="auto" w:fill="auto"/>
            <w:noWrap/>
            <w:vAlign w:val="bottom"/>
            <w:hideMark/>
          </w:tcPr>
          <w:p w14:paraId="3DAE57A9"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6465C203"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BlackOrAfricanAmerican</w:t>
            </w:r>
          </w:p>
        </w:tc>
      </w:tr>
      <w:tr w:rsidR="00D3554F" w:rsidRPr="00A00D51" w14:paraId="2A57180F" w14:textId="77777777" w:rsidTr="002D58BB">
        <w:trPr>
          <w:trHeight w:val="300"/>
          <w:jc w:val="center"/>
        </w:trPr>
        <w:tc>
          <w:tcPr>
            <w:tcW w:w="1340" w:type="dxa"/>
            <w:shd w:val="clear" w:color="auto" w:fill="auto"/>
            <w:noWrap/>
            <w:vAlign w:val="bottom"/>
            <w:hideMark/>
          </w:tcPr>
          <w:p w14:paraId="1E82BB0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184F03F2"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NativeHawaiianOrOtherPacificIslander</w:t>
            </w:r>
          </w:p>
        </w:tc>
      </w:tr>
      <w:tr w:rsidR="00D3554F" w:rsidRPr="00A00D51" w14:paraId="62FF0DB5" w14:textId="77777777" w:rsidTr="002D58BB">
        <w:trPr>
          <w:trHeight w:val="300"/>
          <w:jc w:val="center"/>
        </w:trPr>
        <w:tc>
          <w:tcPr>
            <w:tcW w:w="1340" w:type="dxa"/>
            <w:shd w:val="clear" w:color="auto" w:fill="auto"/>
            <w:noWrap/>
            <w:vAlign w:val="bottom"/>
            <w:hideMark/>
          </w:tcPr>
          <w:p w14:paraId="6A42B351"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1BE6094A"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White</w:t>
            </w:r>
          </w:p>
        </w:tc>
      </w:tr>
      <w:tr w:rsidR="00D3554F" w:rsidRPr="00A00D51" w14:paraId="396D8403" w14:textId="77777777" w:rsidTr="002D58BB">
        <w:trPr>
          <w:trHeight w:val="300"/>
          <w:jc w:val="center"/>
        </w:trPr>
        <w:tc>
          <w:tcPr>
            <w:tcW w:w="1340" w:type="dxa"/>
            <w:shd w:val="clear" w:color="auto" w:fill="auto"/>
            <w:noWrap/>
            <w:vAlign w:val="bottom"/>
            <w:hideMark/>
          </w:tcPr>
          <w:p w14:paraId="6DBDD0F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Race</w:t>
            </w:r>
          </w:p>
        </w:tc>
        <w:tc>
          <w:tcPr>
            <w:tcW w:w="3628" w:type="dxa"/>
            <w:shd w:val="clear" w:color="auto" w:fill="auto"/>
            <w:noWrap/>
            <w:vAlign w:val="bottom"/>
            <w:hideMark/>
          </w:tcPr>
          <w:p w14:paraId="26056E8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DemographicRaceTwoOrMoreRaces</w:t>
            </w:r>
          </w:p>
        </w:tc>
      </w:tr>
      <w:tr w:rsidR="00D3554F" w:rsidRPr="00A00D51" w14:paraId="4D861509" w14:textId="77777777" w:rsidTr="002D58BB">
        <w:trPr>
          <w:trHeight w:val="300"/>
          <w:jc w:val="center"/>
        </w:trPr>
        <w:tc>
          <w:tcPr>
            <w:tcW w:w="1340" w:type="dxa"/>
            <w:shd w:val="clear" w:color="auto" w:fill="auto"/>
            <w:noWrap/>
            <w:vAlign w:val="bottom"/>
            <w:hideMark/>
          </w:tcPr>
          <w:p w14:paraId="396E3A9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54C9672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IDEAIndicator</w:t>
            </w:r>
          </w:p>
        </w:tc>
      </w:tr>
      <w:tr w:rsidR="00D3554F" w:rsidRPr="00A00D51" w14:paraId="05ECA24C" w14:textId="77777777" w:rsidTr="002D58BB">
        <w:trPr>
          <w:trHeight w:val="300"/>
          <w:jc w:val="center"/>
        </w:trPr>
        <w:tc>
          <w:tcPr>
            <w:tcW w:w="1340" w:type="dxa"/>
            <w:shd w:val="clear" w:color="auto" w:fill="auto"/>
            <w:noWrap/>
            <w:vAlign w:val="bottom"/>
            <w:hideMark/>
          </w:tcPr>
          <w:p w14:paraId="2BE1CF0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10CF90A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LEPStatus</w:t>
            </w:r>
          </w:p>
        </w:tc>
      </w:tr>
      <w:tr w:rsidR="00D3554F" w:rsidRPr="00A00D51" w14:paraId="61101D49" w14:textId="77777777" w:rsidTr="002D58BB">
        <w:trPr>
          <w:trHeight w:val="300"/>
          <w:jc w:val="center"/>
        </w:trPr>
        <w:tc>
          <w:tcPr>
            <w:tcW w:w="1340" w:type="dxa"/>
            <w:shd w:val="clear" w:color="auto" w:fill="auto"/>
            <w:noWrap/>
            <w:vAlign w:val="bottom"/>
            <w:hideMark/>
          </w:tcPr>
          <w:p w14:paraId="621AF25B"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3ED08877"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504Status</w:t>
            </w:r>
          </w:p>
        </w:tc>
      </w:tr>
      <w:tr w:rsidR="00D3554F" w:rsidRPr="00A00D51" w14:paraId="3B17BFC8" w14:textId="77777777" w:rsidTr="002D58BB">
        <w:trPr>
          <w:trHeight w:val="300"/>
          <w:jc w:val="center"/>
        </w:trPr>
        <w:tc>
          <w:tcPr>
            <w:tcW w:w="1340" w:type="dxa"/>
            <w:shd w:val="clear" w:color="auto" w:fill="auto"/>
            <w:noWrap/>
            <w:vAlign w:val="bottom"/>
            <w:hideMark/>
          </w:tcPr>
          <w:p w14:paraId="4240747A"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Program</w:t>
            </w:r>
          </w:p>
        </w:tc>
        <w:tc>
          <w:tcPr>
            <w:tcW w:w="3628" w:type="dxa"/>
            <w:shd w:val="clear" w:color="auto" w:fill="auto"/>
            <w:noWrap/>
            <w:vAlign w:val="bottom"/>
            <w:hideMark/>
          </w:tcPr>
          <w:p w14:paraId="3DC148E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EconomicDisadvantageStatus</w:t>
            </w:r>
          </w:p>
        </w:tc>
      </w:tr>
      <w:tr w:rsidR="00D3554F" w:rsidRPr="00A00D51" w14:paraId="753835D2" w14:textId="77777777" w:rsidTr="002D58BB">
        <w:trPr>
          <w:trHeight w:val="300"/>
          <w:jc w:val="center"/>
        </w:trPr>
        <w:tc>
          <w:tcPr>
            <w:tcW w:w="1340" w:type="dxa"/>
            <w:shd w:val="clear" w:color="auto" w:fill="auto"/>
            <w:noWrap/>
            <w:vAlign w:val="bottom"/>
            <w:hideMark/>
          </w:tcPr>
          <w:p w14:paraId="19253606"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lastRenderedPageBreak/>
              <w:t>Program</w:t>
            </w:r>
          </w:p>
        </w:tc>
        <w:tc>
          <w:tcPr>
            <w:tcW w:w="3628" w:type="dxa"/>
            <w:shd w:val="clear" w:color="auto" w:fill="auto"/>
            <w:noWrap/>
            <w:vAlign w:val="bottom"/>
            <w:hideMark/>
          </w:tcPr>
          <w:p w14:paraId="439639E7"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MigrantStatus</w:t>
            </w:r>
          </w:p>
        </w:tc>
      </w:tr>
      <w:tr w:rsidR="00D3554F" w:rsidRPr="00A00D51" w14:paraId="0E3873CC" w14:textId="77777777" w:rsidTr="002D58BB">
        <w:trPr>
          <w:trHeight w:val="300"/>
          <w:jc w:val="center"/>
        </w:trPr>
        <w:tc>
          <w:tcPr>
            <w:tcW w:w="1340" w:type="dxa"/>
            <w:shd w:val="clear" w:color="auto" w:fill="auto"/>
            <w:noWrap/>
            <w:vAlign w:val="bottom"/>
            <w:hideMark/>
          </w:tcPr>
          <w:p w14:paraId="0875B081"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KG</w:t>
            </w:r>
          </w:p>
        </w:tc>
        <w:tc>
          <w:tcPr>
            <w:tcW w:w="3628" w:type="dxa"/>
            <w:shd w:val="clear" w:color="auto" w:fill="auto"/>
            <w:noWrap/>
            <w:vAlign w:val="bottom"/>
            <w:hideMark/>
          </w:tcPr>
          <w:p w14:paraId="2600F80B"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4EE6B140" w14:textId="77777777" w:rsidTr="002D58BB">
        <w:trPr>
          <w:trHeight w:val="300"/>
          <w:jc w:val="center"/>
        </w:trPr>
        <w:tc>
          <w:tcPr>
            <w:tcW w:w="1340" w:type="dxa"/>
            <w:shd w:val="clear" w:color="auto" w:fill="auto"/>
            <w:noWrap/>
            <w:vAlign w:val="bottom"/>
            <w:hideMark/>
          </w:tcPr>
          <w:p w14:paraId="26BF1C9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01</w:t>
            </w:r>
          </w:p>
        </w:tc>
        <w:tc>
          <w:tcPr>
            <w:tcW w:w="3628" w:type="dxa"/>
            <w:shd w:val="clear" w:color="auto" w:fill="auto"/>
            <w:noWrap/>
            <w:vAlign w:val="bottom"/>
            <w:hideMark/>
          </w:tcPr>
          <w:p w14:paraId="0CB9CC7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32E8B1DB" w14:textId="77777777" w:rsidTr="002D58BB">
        <w:trPr>
          <w:trHeight w:val="300"/>
          <w:jc w:val="center"/>
        </w:trPr>
        <w:tc>
          <w:tcPr>
            <w:tcW w:w="1340" w:type="dxa"/>
            <w:shd w:val="clear" w:color="auto" w:fill="auto"/>
            <w:noWrap/>
            <w:vAlign w:val="bottom"/>
            <w:hideMark/>
          </w:tcPr>
          <w:p w14:paraId="032AB5ED"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02</w:t>
            </w:r>
          </w:p>
        </w:tc>
        <w:tc>
          <w:tcPr>
            <w:tcW w:w="3628" w:type="dxa"/>
            <w:shd w:val="clear" w:color="auto" w:fill="auto"/>
            <w:noWrap/>
            <w:vAlign w:val="bottom"/>
            <w:hideMark/>
          </w:tcPr>
          <w:p w14:paraId="1891F82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250F53EE" w14:textId="77777777" w:rsidTr="002D58BB">
        <w:trPr>
          <w:trHeight w:val="300"/>
          <w:jc w:val="center"/>
        </w:trPr>
        <w:tc>
          <w:tcPr>
            <w:tcW w:w="1340" w:type="dxa"/>
            <w:shd w:val="clear" w:color="auto" w:fill="auto"/>
            <w:noWrap/>
            <w:vAlign w:val="bottom"/>
            <w:hideMark/>
          </w:tcPr>
          <w:p w14:paraId="23FBDAF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03</w:t>
            </w:r>
          </w:p>
        </w:tc>
        <w:tc>
          <w:tcPr>
            <w:tcW w:w="3628" w:type="dxa"/>
            <w:shd w:val="clear" w:color="auto" w:fill="auto"/>
            <w:noWrap/>
            <w:vAlign w:val="bottom"/>
            <w:hideMark/>
          </w:tcPr>
          <w:p w14:paraId="100B858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4E631D34" w14:textId="77777777" w:rsidTr="002D58BB">
        <w:trPr>
          <w:trHeight w:val="300"/>
          <w:jc w:val="center"/>
        </w:trPr>
        <w:tc>
          <w:tcPr>
            <w:tcW w:w="1340" w:type="dxa"/>
            <w:shd w:val="clear" w:color="auto" w:fill="auto"/>
            <w:noWrap/>
            <w:vAlign w:val="bottom"/>
            <w:hideMark/>
          </w:tcPr>
          <w:p w14:paraId="5813A5E7"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04</w:t>
            </w:r>
          </w:p>
        </w:tc>
        <w:tc>
          <w:tcPr>
            <w:tcW w:w="3628" w:type="dxa"/>
            <w:shd w:val="clear" w:color="auto" w:fill="auto"/>
            <w:noWrap/>
            <w:vAlign w:val="bottom"/>
            <w:hideMark/>
          </w:tcPr>
          <w:p w14:paraId="04D083F6"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7F14606" w14:textId="77777777" w:rsidTr="002D58BB">
        <w:trPr>
          <w:trHeight w:val="300"/>
          <w:jc w:val="center"/>
        </w:trPr>
        <w:tc>
          <w:tcPr>
            <w:tcW w:w="1340" w:type="dxa"/>
            <w:shd w:val="clear" w:color="auto" w:fill="auto"/>
            <w:noWrap/>
            <w:vAlign w:val="bottom"/>
            <w:hideMark/>
          </w:tcPr>
          <w:p w14:paraId="4B642D81"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05</w:t>
            </w:r>
          </w:p>
        </w:tc>
        <w:tc>
          <w:tcPr>
            <w:tcW w:w="3628" w:type="dxa"/>
            <w:shd w:val="clear" w:color="auto" w:fill="auto"/>
            <w:noWrap/>
            <w:vAlign w:val="bottom"/>
            <w:hideMark/>
          </w:tcPr>
          <w:p w14:paraId="5D3290F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7199B659" w14:textId="77777777" w:rsidTr="002D58BB">
        <w:trPr>
          <w:trHeight w:val="300"/>
          <w:jc w:val="center"/>
        </w:trPr>
        <w:tc>
          <w:tcPr>
            <w:tcW w:w="1340" w:type="dxa"/>
            <w:shd w:val="clear" w:color="auto" w:fill="auto"/>
            <w:noWrap/>
            <w:vAlign w:val="bottom"/>
            <w:hideMark/>
          </w:tcPr>
          <w:p w14:paraId="7E1847A4"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06</w:t>
            </w:r>
          </w:p>
        </w:tc>
        <w:tc>
          <w:tcPr>
            <w:tcW w:w="3628" w:type="dxa"/>
            <w:shd w:val="clear" w:color="auto" w:fill="auto"/>
            <w:noWrap/>
            <w:vAlign w:val="bottom"/>
            <w:hideMark/>
          </w:tcPr>
          <w:p w14:paraId="04815B56"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2A7AC536" w14:textId="77777777" w:rsidTr="002D58BB">
        <w:trPr>
          <w:trHeight w:val="300"/>
          <w:jc w:val="center"/>
        </w:trPr>
        <w:tc>
          <w:tcPr>
            <w:tcW w:w="1340" w:type="dxa"/>
            <w:shd w:val="clear" w:color="auto" w:fill="auto"/>
            <w:noWrap/>
            <w:vAlign w:val="bottom"/>
            <w:hideMark/>
          </w:tcPr>
          <w:p w14:paraId="30F578CE"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07</w:t>
            </w:r>
          </w:p>
        </w:tc>
        <w:tc>
          <w:tcPr>
            <w:tcW w:w="3628" w:type="dxa"/>
            <w:shd w:val="clear" w:color="auto" w:fill="auto"/>
            <w:noWrap/>
            <w:vAlign w:val="bottom"/>
            <w:hideMark/>
          </w:tcPr>
          <w:p w14:paraId="54285612"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0F105982" w14:textId="77777777" w:rsidTr="002D58BB">
        <w:trPr>
          <w:trHeight w:val="300"/>
          <w:jc w:val="center"/>
        </w:trPr>
        <w:tc>
          <w:tcPr>
            <w:tcW w:w="1340" w:type="dxa"/>
            <w:shd w:val="clear" w:color="auto" w:fill="auto"/>
            <w:noWrap/>
            <w:vAlign w:val="bottom"/>
            <w:hideMark/>
          </w:tcPr>
          <w:p w14:paraId="42EC65D5"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08</w:t>
            </w:r>
          </w:p>
        </w:tc>
        <w:tc>
          <w:tcPr>
            <w:tcW w:w="3628" w:type="dxa"/>
            <w:shd w:val="clear" w:color="auto" w:fill="auto"/>
            <w:noWrap/>
            <w:vAlign w:val="bottom"/>
            <w:hideMark/>
          </w:tcPr>
          <w:p w14:paraId="020B8595"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5D7F495B" w14:textId="77777777" w:rsidTr="002D58BB">
        <w:trPr>
          <w:trHeight w:val="300"/>
          <w:jc w:val="center"/>
        </w:trPr>
        <w:tc>
          <w:tcPr>
            <w:tcW w:w="1340" w:type="dxa"/>
            <w:shd w:val="clear" w:color="auto" w:fill="auto"/>
            <w:noWrap/>
            <w:vAlign w:val="bottom"/>
            <w:hideMark/>
          </w:tcPr>
          <w:p w14:paraId="0146826F"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09</w:t>
            </w:r>
          </w:p>
        </w:tc>
        <w:tc>
          <w:tcPr>
            <w:tcW w:w="3628" w:type="dxa"/>
            <w:shd w:val="clear" w:color="auto" w:fill="auto"/>
            <w:noWrap/>
            <w:vAlign w:val="bottom"/>
            <w:hideMark/>
          </w:tcPr>
          <w:p w14:paraId="09069B45"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5002F5CC" w14:textId="77777777" w:rsidTr="002D58BB">
        <w:trPr>
          <w:trHeight w:val="300"/>
          <w:jc w:val="center"/>
        </w:trPr>
        <w:tc>
          <w:tcPr>
            <w:tcW w:w="1340" w:type="dxa"/>
            <w:shd w:val="clear" w:color="auto" w:fill="auto"/>
            <w:noWrap/>
            <w:vAlign w:val="bottom"/>
            <w:hideMark/>
          </w:tcPr>
          <w:p w14:paraId="772E229A"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10</w:t>
            </w:r>
          </w:p>
        </w:tc>
        <w:tc>
          <w:tcPr>
            <w:tcW w:w="3628" w:type="dxa"/>
            <w:shd w:val="clear" w:color="auto" w:fill="auto"/>
            <w:noWrap/>
            <w:vAlign w:val="bottom"/>
            <w:hideMark/>
          </w:tcPr>
          <w:p w14:paraId="3FF25DBD"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1BB947EA" w14:textId="77777777" w:rsidTr="002D58BB">
        <w:trPr>
          <w:trHeight w:val="300"/>
          <w:jc w:val="center"/>
        </w:trPr>
        <w:tc>
          <w:tcPr>
            <w:tcW w:w="1340" w:type="dxa"/>
            <w:shd w:val="clear" w:color="auto" w:fill="auto"/>
            <w:noWrap/>
            <w:vAlign w:val="bottom"/>
            <w:hideMark/>
          </w:tcPr>
          <w:p w14:paraId="1C9C80A8"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11</w:t>
            </w:r>
          </w:p>
        </w:tc>
        <w:tc>
          <w:tcPr>
            <w:tcW w:w="3628" w:type="dxa"/>
            <w:shd w:val="clear" w:color="auto" w:fill="auto"/>
            <w:noWrap/>
            <w:vAlign w:val="bottom"/>
            <w:hideMark/>
          </w:tcPr>
          <w:p w14:paraId="3B0075F0"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Total</w:t>
            </w:r>
          </w:p>
        </w:tc>
      </w:tr>
      <w:tr w:rsidR="00D3554F" w:rsidRPr="00A00D51" w14:paraId="5B68025D" w14:textId="77777777" w:rsidTr="002D58BB">
        <w:trPr>
          <w:trHeight w:val="300"/>
          <w:jc w:val="center"/>
        </w:trPr>
        <w:tc>
          <w:tcPr>
            <w:tcW w:w="1340" w:type="dxa"/>
            <w:shd w:val="clear" w:color="auto" w:fill="auto"/>
            <w:noWrap/>
            <w:vAlign w:val="bottom"/>
            <w:hideMark/>
          </w:tcPr>
          <w:p w14:paraId="2E0899AD" w14:textId="77777777" w:rsidR="00D3554F" w:rsidRPr="00A00D51" w:rsidRDefault="00D3554F" w:rsidP="00D10E78">
            <w:pPr>
              <w:rPr>
                <w:rFonts w:eastAsia="Times New Roman" w:cs="Times New Roman"/>
                <w:color w:val="000000"/>
                <w:sz w:val="20"/>
                <w:szCs w:val="20"/>
              </w:rPr>
            </w:pPr>
            <w:r w:rsidRPr="00A00D51">
              <w:rPr>
                <w:rFonts w:eastAsia="Times New Roman" w:cs="Times New Roman"/>
                <w:color w:val="000000"/>
                <w:sz w:val="20"/>
                <w:szCs w:val="20"/>
              </w:rPr>
              <w:t>Grade 12</w:t>
            </w:r>
          </w:p>
        </w:tc>
        <w:tc>
          <w:tcPr>
            <w:tcW w:w="3628" w:type="dxa"/>
            <w:shd w:val="clear" w:color="auto" w:fill="auto"/>
            <w:noWrap/>
            <w:vAlign w:val="bottom"/>
            <w:hideMark/>
          </w:tcPr>
          <w:p w14:paraId="1AFC4822" w14:textId="77777777" w:rsidR="00D3554F" w:rsidRPr="00A00D51" w:rsidRDefault="00D3554F" w:rsidP="002D58BB">
            <w:pPr>
              <w:keepNext/>
              <w:rPr>
                <w:rFonts w:eastAsia="Times New Roman" w:cs="Times New Roman"/>
                <w:color w:val="000000"/>
                <w:sz w:val="20"/>
                <w:szCs w:val="20"/>
              </w:rPr>
            </w:pPr>
            <w:r w:rsidRPr="00A00D51">
              <w:rPr>
                <w:rFonts w:eastAsia="Times New Roman" w:cs="Times New Roman"/>
                <w:color w:val="000000"/>
                <w:sz w:val="20"/>
                <w:szCs w:val="20"/>
              </w:rPr>
              <w:t>Total</w:t>
            </w:r>
          </w:p>
        </w:tc>
      </w:tr>
    </w:tbl>
    <w:p w14:paraId="73DA7877" w14:textId="1054F9A5" w:rsidR="002D58BB" w:rsidRPr="00A00D51" w:rsidRDefault="002D58BB" w:rsidP="004726A1">
      <w:pPr>
        <w:pStyle w:val="Caption"/>
      </w:pPr>
      <w:r w:rsidRPr="00A00D51">
        <w:t xml:space="preserve">Table </w:t>
      </w:r>
      <w:r w:rsidR="009223FF">
        <w:fldChar w:fldCharType="begin"/>
      </w:r>
      <w:r w:rsidR="009223FF">
        <w:instrText xml:space="preserve"> SEQ Table \* ARABIC </w:instrText>
      </w:r>
      <w:r w:rsidR="009223FF">
        <w:fldChar w:fldCharType="separate"/>
      </w:r>
      <w:r w:rsidR="005E321A">
        <w:rPr>
          <w:noProof/>
        </w:rPr>
        <w:t>4</w:t>
      </w:r>
      <w:r w:rsidR="009223FF">
        <w:rPr>
          <w:noProof/>
        </w:rPr>
        <w:fldChar w:fldCharType="end"/>
      </w:r>
      <w:r w:rsidRPr="00A00D51">
        <w:t xml:space="preserve"> - Assessment Completion Statistics disaggregation</w:t>
      </w:r>
    </w:p>
    <w:p w14:paraId="5D196C26" w14:textId="19DB0707" w:rsidR="00344DAF" w:rsidRPr="00A00D51" w:rsidRDefault="00344DAF" w:rsidP="00D3554F">
      <w:r w:rsidRPr="00A00D51">
        <w:tab/>
      </w:r>
    </w:p>
    <w:p w14:paraId="3356CCE4" w14:textId="77777777" w:rsidR="00344DAF" w:rsidRPr="00A00D51" w:rsidRDefault="00344DAF" w:rsidP="004D609F">
      <w:pPr>
        <w:pStyle w:val="Heading4"/>
      </w:pPr>
      <w:r w:rsidRPr="00A00D51">
        <w:t>Assumptions</w:t>
      </w:r>
    </w:p>
    <w:p w14:paraId="0AB812C6" w14:textId="366AD97A" w:rsidR="00344DAF" w:rsidRPr="00A00D51" w:rsidRDefault="00344DAF" w:rsidP="00344DAF">
      <w:r w:rsidRPr="00A00D51">
        <w:t>During and shortly after the assessment administration, the Test Delivery System provide</w:t>
      </w:r>
      <w:r w:rsidR="000E1943" w:rsidRPr="00A00D51">
        <w:t>s</w:t>
      </w:r>
      <w:r w:rsidRPr="00A00D51">
        <w:t xml:space="preserve"> “intra-administration” completion reporting, but this </w:t>
      </w:r>
      <w:r w:rsidR="00622151" w:rsidRPr="00A00D51">
        <w:t>r</w:t>
      </w:r>
      <w:r w:rsidRPr="00A00D51">
        <w:t xml:space="preserve">eporting </w:t>
      </w:r>
      <w:r w:rsidR="00622151" w:rsidRPr="00A00D51">
        <w:t>s</w:t>
      </w:r>
      <w:r w:rsidRPr="00A00D51">
        <w:t>ystem</w:t>
      </w:r>
      <w:r w:rsidR="00622151" w:rsidRPr="00A00D51">
        <w:t>’s</w:t>
      </w:r>
      <w:r w:rsidRPr="00A00D51">
        <w:t xml:space="preserve"> completion report extract serves as an historical record. </w:t>
      </w:r>
    </w:p>
    <w:p w14:paraId="1D73C190" w14:textId="77777777" w:rsidR="00344DAF" w:rsidRPr="00A00D51" w:rsidRDefault="00344DAF">
      <w:r w:rsidRPr="00A00D51">
        <w:br w:type="page"/>
      </w:r>
    </w:p>
    <w:p w14:paraId="153D3020" w14:textId="4A7A1739" w:rsidR="00344DAF" w:rsidRPr="00A00D51" w:rsidRDefault="00344DAF" w:rsidP="00E6087D">
      <w:pPr>
        <w:pStyle w:val="Heading3"/>
      </w:pPr>
      <w:bookmarkStart w:id="153" w:name="_Ref271492336"/>
      <w:bookmarkStart w:id="154" w:name="_Toc291348474"/>
      <w:bookmarkStart w:id="155" w:name="_Toc436058873"/>
      <w:r w:rsidRPr="00A00D51">
        <w:lastRenderedPageBreak/>
        <w:t>St</w:t>
      </w:r>
      <w:r w:rsidR="0073419C" w:rsidRPr="00A00D51">
        <w:t>ate Download</w:t>
      </w:r>
      <w:r w:rsidRPr="00A00D51">
        <w:t>: Audit XML</w:t>
      </w:r>
      <w:bookmarkEnd w:id="153"/>
      <w:bookmarkEnd w:id="154"/>
      <w:bookmarkEnd w:id="155"/>
    </w:p>
    <w:p w14:paraId="61201AD1" w14:textId="77777777" w:rsidR="007F786B" w:rsidRPr="00A00D51" w:rsidRDefault="007F786B" w:rsidP="004D609F">
      <w:pPr>
        <w:pStyle w:val="Heading4"/>
      </w:pPr>
      <w:r w:rsidRPr="00A00D51">
        <w:t>Description</w:t>
      </w:r>
    </w:p>
    <w:p w14:paraId="27B1B85E" w14:textId="3C25F74F" w:rsidR="007F786B" w:rsidRPr="00A00D51" w:rsidRDefault="007F786B" w:rsidP="007F786B">
      <w:pPr>
        <w:pStyle w:val="BodyText"/>
      </w:pPr>
      <w:r w:rsidRPr="00A00D51">
        <w:t>For a specified assessment administration, this download provides the original Assessment XML that flows from the Test Delivery System, to the Test Integrator component, through the Test Score Batcher component to the Data Warehouse. This download ensures that all information for a given student assessment is maintained, including usage reports for Universal Tools and Designated Supports, as well as any additional data provided by a Test Delivery System that is not otherwise processed by the Test Score Batcher.</w:t>
      </w:r>
    </w:p>
    <w:p w14:paraId="67FAABF6" w14:textId="77777777" w:rsidR="007F786B" w:rsidRPr="00A00D51" w:rsidRDefault="007F786B" w:rsidP="004D609F">
      <w:pPr>
        <w:pStyle w:val="Heading4"/>
      </w:pPr>
      <w:r w:rsidRPr="00A00D51">
        <w:t>Assessments</w:t>
      </w:r>
    </w:p>
    <w:p w14:paraId="16A3F6F4" w14:textId="65AE67C6" w:rsidR="007F786B" w:rsidRPr="00A00D51" w:rsidRDefault="007F786B" w:rsidP="007F786B">
      <w:r w:rsidRPr="00A00D51">
        <w:t>This download show</w:t>
      </w:r>
      <w:r w:rsidR="000E1943" w:rsidRPr="00A00D51">
        <w:t>s</w:t>
      </w:r>
      <w:r w:rsidRPr="00A00D51">
        <w:t xml:space="preserve"> item response data for </w:t>
      </w:r>
      <w:r w:rsidR="004C7C84" w:rsidRPr="00A00D51">
        <w:t>s</w:t>
      </w:r>
      <w:r w:rsidRPr="00A00D51">
        <w:t xml:space="preserve">ummative or </w:t>
      </w:r>
      <w:r w:rsidR="004C7C84" w:rsidRPr="00A00D51">
        <w:t>i</w:t>
      </w:r>
      <w:r w:rsidRPr="00A00D51">
        <w:t xml:space="preserve">nterim </w:t>
      </w:r>
      <w:r w:rsidR="004C7C84" w:rsidRPr="00A00D51">
        <w:t>c</w:t>
      </w:r>
      <w:r w:rsidRPr="00A00D51">
        <w:t xml:space="preserve">omprehensive </w:t>
      </w:r>
      <w:r w:rsidR="000E1943" w:rsidRPr="00A00D51">
        <w:t>a</w:t>
      </w:r>
      <w:r w:rsidRPr="00A00D51">
        <w:t>ssessments.</w:t>
      </w:r>
    </w:p>
    <w:p w14:paraId="2B45A869" w14:textId="77777777" w:rsidR="007F786B" w:rsidRPr="00A00D51" w:rsidRDefault="007F786B" w:rsidP="004D609F">
      <w:pPr>
        <w:pStyle w:val="Heading4"/>
      </w:pPr>
      <w:r w:rsidRPr="00A00D51">
        <w:t>Primary Audience</w:t>
      </w:r>
    </w:p>
    <w:p w14:paraId="2A5A9FB5" w14:textId="77777777" w:rsidR="007F786B" w:rsidRPr="00A00D51" w:rsidRDefault="007F786B" w:rsidP="007F786B">
      <w:r w:rsidRPr="00A00D51">
        <w:t>This download is primarily intended for auditing and research.</w:t>
      </w:r>
    </w:p>
    <w:p w14:paraId="71ADBB3E" w14:textId="77777777" w:rsidR="007F786B" w:rsidRPr="00A00D51" w:rsidRDefault="007F786B" w:rsidP="004D609F">
      <w:pPr>
        <w:pStyle w:val="Heading4"/>
      </w:pPr>
      <w:r w:rsidRPr="00A00D51">
        <w:t>Navigation</w:t>
      </w:r>
    </w:p>
    <w:p w14:paraId="5E73233E" w14:textId="5F7098F4" w:rsidR="00802685" w:rsidRPr="00A00D51" w:rsidRDefault="00802685" w:rsidP="00802685">
      <w:pPr>
        <w:pStyle w:val="BodyText"/>
      </w:pPr>
      <w:r w:rsidRPr="00A00D51">
        <w:t xml:space="preserve">Users who are authorized and </w:t>
      </w:r>
      <w:r w:rsidR="004C7C84" w:rsidRPr="00A00D51">
        <w:t>have proper permissions</w:t>
      </w:r>
      <w:r w:rsidRPr="00A00D51">
        <w:t xml:space="preserve"> can request this download through the Download interface by selecting </w:t>
      </w:r>
      <w:r w:rsidRPr="00A00D51">
        <w:rPr>
          <w:b/>
        </w:rPr>
        <w:t>Audit XML</w:t>
      </w:r>
      <w:r w:rsidRPr="00A00D51">
        <w:t>, an academic year</w:t>
      </w:r>
      <w:r w:rsidR="00221787" w:rsidRPr="00A00D51">
        <w:t>,</w:t>
      </w:r>
      <w:r w:rsidRPr="00A00D51">
        <w:t xml:space="preserve"> and clicking the </w:t>
      </w:r>
      <w:r w:rsidRPr="00A00D51">
        <w:rPr>
          <w:b/>
        </w:rPr>
        <w:t>Generate</w:t>
      </w:r>
      <w:r w:rsidRPr="00A00D51">
        <w:t xml:space="preserve"> button. </w:t>
      </w:r>
    </w:p>
    <w:p w14:paraId="78487E29" w14:textId="4F2B7BB8" w:rsidR="00802685" w:rsidRPr="00A00D51" w:rsidRDefault="00802685" w:rsidP="00802685">
      <w:pPr>
        <w:pStyle w:val="BodyText"/>
        <w:rPr>
          <w:noProof/>
        </w:rPr>
      </w:pPr>
      <w:r w:rsidRPr="00A00D51">
        <w:rPr>
          <w:noProof/>
        </w:rPr>
        <w:t>The system then expand</w:t>
      </w:r>
      <w:r w:rsidR="00022D04" w:rsidRPr="00A00D51">
        <w:rPr>
          <w:noProof/>
        </w:rPr>
        <w:t>s</w:t>
      </w:r>
      <w:r w:rsidRPr="00A00D51">
        <w:rPr>
          <w:noProof/>
        </w:rPr>
        <w:t xml:space="preserve"> the window to request additional information. For the Audit XML, users must select a grade, </w:t>
      </w:r>
      <w:r w:rsidR="00221787" w:rsidRPr="00A00D51">
        <w:rPr>
          <w:noProof/>
        </w:rPr>
        <w:t>s</w:t>
      </w:r>
      <w:r w:rsidRPr="00A00D51">
        <w:rPr>
          <w:noProof/>
        </w:rPr>
        <w:t xml:space="preserve">ubject and </w:t>
      </w:r>
      <w:r w:rsidR="00221787" w:rsidRPr="00A00D51">
        <w:rPr>
          <w:noProof/>
        </w:rPr>
        <w:t>a</w:t>
      </w:r>
      <w:r w:rsidRPr="00A00D51">
        <w:rPr>
          <w:noProof/>
        </w:rPr>
        <w:t xml:space="preserve">ssessment </w:t>
      </w:r>
      <w:r w:rsidR="00221787" w:rsidRPr="00A00D51">
        <w:rPr>
          <w:noProof/>
        </w:rPr>
        <w:t>t</w:t>
      </w:r>
      <w:r w:rsidRPr="00A00D51">
        <w:rPr>
          <w:noProof/>
        </w:rPr>
        <w:t>ype</w:t>
      </w:r>
      <w:r w:rsidR="00221787" w:rsidRPr="00A00D51">
        <w:rPr>
          <w:noProof/>
        </w:rPr>
        <w:t>,</w:t>
      </w:r>
      <w:r w:rsidRPr="00A00D51">
        <w:rPr>
          <w:noProof/>
        </w:rPr>
        <w:t xml:space="preserve"> as well as the </w:t>
      </w:r>
      <w:r w:rsidR="00221787" w:rsidRPr="00A00D51">
        <w:rPr>
          <w:noProof/>
        </w:rPr>
        <w:t>a</w:t>
      </w:r>
      <w:r w:rsidRPr="00A00D51">
        <w:rPr>
          <w:noProof/>
        </w:rPr>
        <w:t xml:space="preserve">cademic </w:t>
      </w:r>
      <w:r w:rsidR="00221787" w:rsidRPr="00A00D51">
        <w:rPr>
          <w:noProof/>
        </w:rPr>
        <w:t>y</w:t>
      </w:r>
      <w:r w:rsidRPr="00A00D51">
        <w:rPr>
          <w:noProof/>
        </w:rPr>
        <w:t>ear.</w:t>
      </w:r>
    </w:p>
    <w:p w14:paraId="3C11EC3E" w14:textId="77777777" w:rsidR="002D58BB" w:rsidRPr="00A00D51" w:rsidRDefault="0073419C" w:rsidP="002D58BB">
      <w:pPr>
        <w:pStyle w:val="BodyText"/>
        <w:keepNext/>
        <w:jc w:val="center"/>
      </w:pPr>
      <w:r w:rsidRPr="00A00D51">
        <w:rPr>
          <w:noProof/>
        </w:rPr>
        <w:lastRenderedPageBreak/>
        <w:drawing>
          <wp:inline distT="0" distB="0" distL="0" distR="0" wp14:anchorId="23DE7D16" wp14:editId="4D948990">
            <wp:extent cx="2959606" cy="4626991"/>
            <wp:effectExtent l="0" t="0" r="1270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State2.png"/>
                    <pic:cNvPicPr/>
                  </pic:nvPicPr>
                  <pic:blipFill>
                    <a:blip r:embed="rId142">
                      <a:extLst>
                        <a:ext uri="{28A0092B-C50C-407E-A947-70E740481C1C}">
                          <a14:useLocalDpi xmlns:a14="http://schemas.microsoft.com/office/drawing/2010/main" val="0"/>
                        </a:ext>
                      </a:extLst>
                    </a:blip>
                    <a:stretch>
                      <a:fillRect/>
                    </a:stretch>
                  </pic:blipFill>
                  <pic:spPr>
                    <a:xfrm>
                      <a:off x="0" y="0"/>
                      <a:ext cx="2959606" cy="4626991"/>
                    </a:xfrm>
                    <a:prstGeom prst="rect">
                      <a:avLst/>
                    </a:prstGeom>
                  </pic:spPr>
                </pic:pic>
              </a:graphicData>
            </a:graphic>
          </wp:inline>
        </w:drawing>
      </w:r>
    </w:p>
    <w:p w14:paraId="4FB935D8" w14:textId="09F676C0" w:rsidR="00802685" w:rsidRPr="00A00D51" w:rsidRDefault="002D58BB" w:rsidP="004726A1">
      <w:pPr>
        <w:pStyle w:val="Caption"/>
        <w:rPr>
          <w:noProof/>
        </w:rPr>
      </w:pPr>
      <w:bookmarkStart w:id="156" w:name="_Toc291348677"/>
      <w:r w:rsidRPr="00A00D51">
        <w:t xml:space="preserve">Figure </w:t>
      </w:r>
      <w:r w:rsidR="009223FF">
        <w:fldChar w:fldCharType="begin"/>
      </w:r>
      <w:r w:rsidR="009223FF">
        <w:instrText xml:space="preserve"> SEQ Figure \* ARABIC </w:instrText>
      </w:r>
      <w:r w:rsidR="009223FF">
        <w:fldChar w:fldCharType="separate"/>
      </w:r>
      <w:r w:rsidR="005E321A">
        <w:rPr>
          <w:noProof/>
        </w:rPr>
        <w:t>72</w:t>
      </w:r>
      <w:r w:rsidR="009223FF">
        <w:rPr>
          <w:noProof/>
        </w:rPr>
        <w:fldChar w:fldCharType="end"/>
      </w:r>
      <w:r w:rsidRPr="00A00D51">
        <w:t xml:space="preserve"> - State Downloads Window</w:t>
      </w:r>
      <w:bookmarkEnd w:id="156"/>
    </w:p>
    <w:p w14:paraId="5132D633" w14:textId="4619141F" w:rsidR="00E27996" w:rsidRDefault="00802685" w:rsidP="00E27996">
      <w:pPr>
        <w:pStyle w:val="BodyText"/>
        <w:rPr>
          <w:noProof/>
        </w:rPr>
      </w:pPr>
      <w:r w:rsidRPr="00A00D51">
        <w:rPr>
          <w:noProof/>
        </w:rPr>
        <w:t xml:space="preserve">Once the </w:t>
      </w:r>
      <w:r w:rsidR="00221787" w:rsidRPr="00A00D51">
        <w:rPr>
          <w:b/>
          <w:noProof/>
        </w:rPr>
        <w:t>G</w:t>
      </w:r>
      <w:r w:rsidRPr="00A00D51">
        <w:rPr>
          <w:b/>
          <w:noProof/>
        </w:rPr>
        <w:t>enerate</w:t>
      </w:r>
      <w:r w:rsidRPr="00A00D51">
        <w:rPr>
          <w:noProof/>
        </w:rPr>
        <w:t xml:space="preserve"> button has been clicked, </w:t>
      </w:r>
      <w:r w:rsidR="00E27996">
        <w:rPr>
          <w:noProof/>
        </w:rPr>
        <w:t>a</w:t>
      </w:r>
      <w:r w:rsidR="00E27996" w:rsidRPr="00A00D51">
        <w:rPr>
          <w:noProof/>
        </w:rPr>
        <w:t xml:space="preserve"> status window then</w:t>
      </w:r>
      <w:r w:rsidR="00E27996">
        <w:rPr>
          <w:noProof/>
        </w:rPr>
        <w:t xml:space="preserve"> informs users they will receive an email </w:t>
      </w:r>
      <w:r w:rsidR="00E27996" w:rsidRPr="00A00D51">
        <w:rPr>
          <w:noProof/>
        </w:rPr>
        <w:t>with a secure URL from which to download the file</w:t>
      </w:r>
      <w:r w:rsidR="00E27996">
        <w:rPr>
          <w:noProof/>
        </w:rPr>
        <w:t>, and the link to the secure URL itself</w:t>
      </w:r>
      <w:r w:rsidR="00E27996" w:rsidRPr="00A00D51">
        <w:rPr>
          <w:noProof/>
        </w:rPr>
        <w:t>.</w:t>
      </w:r>
    </w:p>
    <w:p w14:paraId="4B25C832" w14:textId="77777777" w:rsidR="003575A1" w:rsidRDefault="003575A1" w:rsidP="00E27996">
      <w:pPr>
        <w:pStyle w:val="BodyText"/>
        <w:rPr>
          <w:noProof/>
        </w:rPr>
      </w:pPr>
    </w:p>
    <w:p w14:paraId="26504B34" w14:textId="77777777" w:rsidR="00E27996" w:rsidRPr="00A00D51" w:rsidRDefault="00E27996" w:rsidP="00E27996">
      <w:pPr>
        <w:pStyle w:val="BodyText"/>
        <w:jc w:val="center"/>
      </w:pPr>
      <w:r>
        <w:rPr>
          <w:noProof/>
        </w:rPr>
        <w:drawing>
          <wp:inline distT="0" distB="0" distL="0" distR="0" wp14:anchorId="6F738D0A" wp14:editId="3EF6AAD3">
            <wp:extent cx="3477848" cy="2225040"/>
            <wp:effectExtent l="0" t="0" r="2540" b="10160"/>
            <wp:docPr id="171" name="Picture 171"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7161DA36" w14:textId="77777777" w:rsidR="00E27996" w:rsidRDefault="00E27996" w:rsidP="004726A1">
      <w:pPr>
        <w:pStyle w:val="Caption"/>
      </w:pPr>
      <w:bookmarkStart w:id="157" w:name="_Toc291348678"/>
      <w:r w:rsidRPr="00A00D51">
        <w:t xml:space="preserve">Figure </w:t>
      </w:r>
      <w:r w:rsidR="009223FF">
        <w:fldChar w:fldCharType="begin"/>
      </w:r>
      <w:r w:rsidR="009223FF">
        <w:instrText xml:space="preserve"> SEQ Figure \* ARABIC </w:instrText>
      </w:r>
      <w:r w:rsidR="009223FF">
        <w:fldChar w:fldCharType="separate"/>
      </w:r>
      <w:r w:rsidR="005E321A">
        <w:rPr>
          <w:noProof/>
        </w:rPr>
        <w:t>73</w:t>
      </w:r>
      <w:r w:rsidR="009223FF">
        <w:rPr>
          <w:noProof/>
        </w:rPr>
        <w:fldChar w:fldCharType="end"/>
      </w:r>
      <w:r w:rsidRPr="00A00D51">
        <w:t xml:space="preserve"> - Download Confirmation Window</w:t>
      </w:r>
      <w:bookmarkEnd w:id="157"/>
    </w:p>
    <w:p w14:paraId="51FD3F07" w14:textId="77777777" w:rsidR="00E27996" w:rsidRDefault="00E27996" w:rsidP="00E27996"/>
    <w:p w14:paraId="7B67E1A8" w14:textId="77777777" w:rsidR="00E27996" w:rsidRDefault="00E27996" w:rsidP="00E27996">
      <w:r>
        <w:t>When the generated files are ready for download, users will receive the following email:</w:t>
      </w:r>
    </w:p>
    <w:p w14:paraId="5B48DC5F" w14:textId="77777777" w:rsidR="00E27996" w:rsidRDefault="00E27996" w:rsidP="00E27996"/>
    <w:p w14:paraId="153B098C" w14:textId="77777777" w:rsidR="00E27996" w:rsidRDefault="00E27996" w:rsidP="00E27996">
      <w:pPr>
        <w:jc w:val="center"/>
      </w:pPr>
      <w:r w:rsidRPr="005E321A">
        <w:rPr>
          <w:noProof/>
        </w:rPr>
        <mc:AlternateContent>
          <mc:Choice Requires="wps">
            <w:drawing>
              <wp:inline distT="0" distB="0" distL="0" distR="0" wp14:anchorId="1804339A" wp14:editId="5FF1C3B2">
                <wp:extent cx="4914900" cy="1925320"/>
                <wp:effectExtent l="0" t="0" r="38100" b="30480"/>
                <wp:docPr id="376" name="Text Box 376"/>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2">
                          <a:schemeClr val="accent1"/>
                        </a:lnRef>
                        <a:fillRef idx="1">
                          <a:schemeClr val="lt1"/>
                        </a:fillRef>
                        <a:effectRef idx="0">
                          <a:schemeClr val="accent1"/>
                        </a:effectRef>
                        <a:fontRef idx="minor">
                          <a:schemeClr val="dk1"/>
                        </a:fontRef>
                      </wps:style>
                      <wps:txbx>
                        <w:txbxContent>
                          <w:p w14:paraId="2644BA10" w14:textId="77777777" w:rsidR="004A5F36" w:rsidRDefault="004A5F36" w:rsidP="00E27996"/>
                          <w:p w14:paraId="35A2B7CD" w14:textId="77777777" w:rsidR="004A5F36" w:rsidRDefault="004A5F36" w:rsidP="00E27996">
                            <w:r>
                              <w:t>Your requested reports are now available for download. Please click the following link to access your secure files:</w:t>
                            </w:r>
                          </w:p>
                          <w:p w14:paraId="3E7211F5" w14:textId="77777777" w:rsidR="004A5F36" w:rsidRDefault="004A5F36" w:rsidP="00E27996"/>
                          <w:p w14:paraId="3927BFB8" w14:textId="77777777" w:rsidR="004A5F36" w:rsidRDefault="009223FF" w:rsidP="00E27996">
                            <w:hyperlink r:id="rId143" w:history="1">
                              <w:r w:rsidR="004A5F36" w:rsidRPr="008760FC">
                                <w:rPr>
                                  <w:rStyle w:val="Hyperlink"/>
                                </w:rPr>
                                <w:t>http://reportdownload.smarterbalanced.org/download/generated-filename</w:t>
                              </w:r>
                            </w:hyperlink>
                          </w:p>
                          <w:p w14:paraId="44F2B5E8" w14:textId="77777777" w:rsidR="004A5F36" w:rsidRDefault="004A5F36" w:rsidP="00E27996"/>
                          <w:p w14:paraId="2E396ABC" w14:textId="77777777" w:rsidR="004A5F36" w:rsidRDefault="004A5F36" w:rsidP="00E27996">
                            <w:r>
                              <w:t>This link will expire in 7 days.</w:t>
                            </w:r>
                          </w:p>
                          <w:p w14:paraId="6BC085E3" w14:textId="77777777" w:rsidR="004A5F36" w:rsidRDefault="004A5F36" w:rsidP="00E27996"/>
                          <w:p w14:paraId="53DD3C44" w14:textId="77777777" w:rsidR="004A5F36" w:rsidRDefault="004A5F36" w:rsidP="00E2799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04339A" id="Text Box 376" o:spid="_x0000_s1208"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" fillcolor="white [3201]" strokecolor="#4f81bd [3204]">
                <v:textbox>
                  <w:txbxContent>
                    <w:p w14:paraId="2644BA10" w14:textId="77777777" w:rsidR="004A5F36" w:rsidRDefault="004A5F36" w:rsidP="00E27996"/>
                    <w:p w14:paraId="35A2B7CD" w14:textId="77777777" w:rsidR="004A5F36" w:rsidRDefault="004A5F36" w:rsidP="00E27996">
                      <w:r>
                        <w:t>Your requested reports are now available for download. Please click the following link to access your secure files:</w:t>
                      </w:r>
                    </w:p>
                    <w:p w14:paraId="3E7211F5" w14:textId="77777777" w:rsidR="004A5F36" w:rsidRDefault="004A5F36" w:rsidP="00E27996"/>
                    <w:p w14:paraId="3927BFB8" w14:textId="77777777" w:rsidR="004A5F36" w:rsidRDefault="009223FF" w:rsidP="00E27996">
                      <w:hyperlink r:id="rId144" w:history="1">
                        <w:r w:rsidR="004A5F36" w:rsidRPr="008760FC">
                          <w:rPr>
                            <w:rStyle w:val="Hyperlink"/>
                          </w:rPr>
                          <w:t>http://reportdownload.smarterbalanced.org/download/generated-filename</w:t>
                        </w:r>
                      </w:hyperlink>
                    </w:p>
                    <w:p w14:paraId="44F2B5E8" w14:textId="77777777" w:rsidR="004A5F36" w:rsidRDefault="004A5F36" w:rsidP="00E27996"/>
                    <w:p w14:paraId="2E396ABC" w14:textId="77777777" w:rsidR="004A5F36" w:rsidRDefault="004A5F36" w:rsidP="00E27996">
                      <w:r>
                        <w:t>This link will expire in 7 days.</w:t>
                      </w:r>
                    </w:p>
                    <w:p w14:paraId="6BC085E3" w14:textId="77777777" w:rsidR="004A5F36" w:rsidRDefault="004A5F36" w:rsidP="00E27996"/>
                    <w:p w14:paraId="53DD3C44" w14:textId="77777777" w:rsidR="004A5F36" w:rsidRDefault="004A5F36" w:rsidP="00E27996">
                      <w:r>
                        <w:t>This email was sent from a notification-only email address that cannot accept incoming email. Please do not reply to this message.</w:t>
                      </w:r>
                    </w:p>
                  </w:txbxContent>
                </v:textbox>
                <w10:anchorlock/>
              </v:shape>
            </w:pict>
          </mc:Fallback>
        </mc:AlternateContent>
      </w:r>
    </w:p>
    <w:p w14:paraId="57316298" w14:textId="5A343BAE" w:rsidR="0045099E" w:rsidRPr="00A00D51" w:rsidRDefault="0045099E">
      <w:pPr>
        <w:rPr>
          <w:rFonts w:eastAsiaTheme="majorEastAsia" w:cstheme="majorBidi"/>
          <w:b/>
          <w:bCs/>
          <w:i/>
          <w:iCs/>
          <w:color w:val="00A4CC"/>
          <w:sz w:val="24"/>
        </w:rPr>
      </w:pPr>
    </w:p>
    <w:p w14:paraId="47EE662F" w14:textId="0CF273E8" w:rsidR="007F786B" w:rsidRPr="00A00D51" w:rsidRDefault="007F786B" w:rsidP="004D609F">
      <w:pPr>
        <w:pStyle w:val="Heading4"/>
      </w:pPr>
      <w:r w:rsidRPr="00A00D51">
        <w:t>Features</w:t>
      </w:r>
    </w:p>
    <w:p w14:paraId="1FD306EC" w14:textId="77777777" w:rsidR="007F786B" w:rsidRPr="00A00D51" w:rsidRDefault="007F786B" w:rsidP="001221CE">
      <w:pPr>
        <w:pStyle w:val="ListBullet2"/>
        <w:numPr>
          <w:ilvl w:val="0"/>
          <w:numId w:val="5"/>
        </w:numPr>
        <w:rPr>
          <w:b/>
        </w:rPr>
      </w:pPr>
      <w:r w:rsidRPr="00A00D51">
        <w:t>Users select a specific assessment to generate the download of all XML for that assessment.</w:t>
      </w:r>
    </w:p>
    <w:p w14:paraId="7DBD4A25" w14:textId="77777777" w:rsidR="007F786B" w:rsidRPr="00A00D51" w:rsidRDefault="007F786B" w:rsidP="004D609F">
      <w:pPr>
        <w:pStyle w:val="Heading4"/>
      </w:pPr>
      <w:r w:rsidRPr="00A00D51">
        <w:t>PII Protection</w:t>
      </w:r>
    </w:p>
    <w:p w14:paraId="61D27968" w14:textId="169B04CA" w:rsidR="007F786B" w:rsidRPr="00A00D51" w:rsidRDefault="007F786B"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3AD84E06" w14:textId="541385BC" w:rsidR="00802685" w:rsidRPr="00A00D51" w:rsidRDefault="00802685" w:rsidP="001221CE">
      <w:pPr>
        <w:pStyle w:val="ListParagraph"/>
        <w:numPr>
          <w:ilvl w:val="0"/>
          <w:numId w:val="6"/>
        </w:numPr>
      </w:pPr>
      <w:r w:rsidRPr="00A00D51">
        <w:t xml:space="preserve">Once a request is made, the process </w:t>
      </w:r>
      <w:r w:rsidR="000E1943" w:rsidRPr="00A00D51">
        <w:t xml:space="preserve">is </w:t>
      </w:r>
      <w:r w:rsidRPr="00A00D51">
        <w:t>asynchronously executed and the output uploaded to the HTTPS Pickup Zone, where it can be retrieved only by the requesting user.</w:t>
      </w:r>
    </w:p>
    <w:p w14:paraId="6288704F" w14:textId="04CAC04A" w:rsidR="007F786B" w:rsidRPr="00A00D51" w:rsidRDefault="00802685" w:rsidP="001221CE">
      <w:pPr>
        <w:pStyle w:val="ListParagraph"/>
        <w:numPr>
          <w:ilvl w:val="0"/>
          <w:numId w:val="6"/>
        </w:numPr>
      </w:pPr>
      <w:r w:rsidRPr="00A00D51">
        <w:t xml:space="preserve">After a certain number of days (configurable by state), the retrieval URL </w:t>
      </w:r>
      <w:r w:rsidR="00022D04" w:rsidRPr="00A00D51">
        <w:t>is</w:t>
      </w:r>
      <w:r w:rsidRPr="00A00D51">
        <w:t xml:space="preserve"> disabled.</w:t>
      </w:r>
      <w:r w:rsidR="008B49CB">
        <w:t xml:space="preserve"> By default, the number of days is 7.</w:t>
      </w:r>
    </w:p>
    <w:p w14:paraId="27496543" w14:textId="77777777" w:rsidR="007F786B" w:rsidRPr="00A00D51" w:rsidRDefault="007F786B" w:rsidP="004D609F">
      <w:pPr>
        <w:pStyle w:val="Heading4"/>
      </w:pPr>
      <w:r w:rsidRPr="00A00D51">
        <w:t>Data Summary</w:t>
      </w:r>
    </w:p>
    <w:p w14:paraId="0D688D3B" w14:textId="77777777" w:rsidR="003230F4" w:rsidRPr="00A00D51" w:rsidRDefault="003230F4" w:rsidP="007F786B">
      <w:r w:rsidRPr="00A00D51">
        <w:t>The Source or Audit XML data specification format is</w:t>
      </w:r>
      <w:r w:rsidR="007F786B" w:rsidRPr="00A00D51">
        <w:t xml:space="preserve"> documented by t</w:t>
      </w:r>
      <w:r w:rsidRPr="00A00D51">
        <w:t>he Test Delivery System vendor, and published to:</w:t>
      </w:r>
    </w:p>
    <w:p w14:paraId="496CBE82" w14:textId="7F1A9927" w:rsidR="003230F4" w:rsidRPr="00A00D51" w:rsidRDefault="009223FF" w:rsidP="003230F4">
      <w:pPr>
        <w:jc w:val="center"/>
      </w:pPr>
      <w:hyperlink r:id="rId145" w:history="1">
        <w:r w:rsidR="003230F4" w:rsidRPr="00A00D51">
          <w:rPr>
            <w:rStyle w:val="Hyperlink"/>
          </w:rPr>
          <w:t>http://www.smarterapp.org/documents/TestResultsTransmissionFormat.pdf</w:t>
        </w:r>
      </w:hyperlink>
    </w:p>
    <w:p w14:paraId="1B8D49F3" w14:textId="77777777" w:rsidR="003230F4" w:rsidRPr="00A00D51" w:rsidRDefault="003230F4" w:rsidP="007F786B"/>
    <w:p w14:paraId="406535F1" w14:textId="46A381B4" w:rsidR="003230F4" w:rsidRPr="00A00D51" w:rsidRDefault="003230F4" w:rsidP="007F786B">
      <w:r w:rsidRPr="00A00D51">
        <w:t>T</w:t>
      </w:r>
      <w:r w:rsidR="007F786B" w:rsidRPr="00A00D51">
        <w:t xml:space="preserve">he structure and contents </w:t>
      </w:r>
      <w:r w:rsidRPr="00A00D51">
        <w:t xml:space="preserve">of every assessment opportunity are </w:t>
      </w:r>
      <w:r w:rsidR="007F786B" w:rsidRPr="00A00D51">
        <w:t>maintained and reprod</w:t>
      </w:r>
      <w:r w:rsidRPr="00A00D51">
        <w:t>uced in full by this download.</w:t>
      </w:r>
    </w:p>
    <w:p w14:paraId="001CFE82" w14:textId="1156409E" w:rsidR="007F786B" w:rsidRPr="00A00D51" w:rsidRDefault="007F786B" w:rsidP="00344DAF"/>
    <w:p w14:paraId="45F88B99" w14:textId="77777777" w:rsidR="007F786B" w:rsidRPr="00A00D51" w:rsidRDefault="007F786B" w:rsidP="00E6087D">
      <w:pPr>
        <w:pStyle w:val="Heading3"/>
      </w:pPr>
      <w:bookmarkStart w:id="158" w:name="_Ref270551820"/>
      <w:bookmarkStart w:id="159" w:name="_Toc291348475"/>
      <w:bookmarkStart w:id="160" w:name="_Toc436058874"/>
      <w:r w:rsidRPr="00A00D51">
        <w:t>State Download: Individual Item Response Data</w:t>
      </w:r>
      <w:bookmarkEnd w:id="158"/>
      <w:bookmarkEnd w:id="159"/>
      <w:bookmarkEnd w:id="160"/>
    </w:p>
    <w:p w14:paraId="6B103842" w14:textId="77777777" w:rsidR="007F786B" w:rsidRPr="00A00D51" w:rsidRDefault="007F786B" w:rsidP="004D609F">
      <w:pPr>
        <w:pStyle w:val="Heading4"/>
      </w:pPr>
      <w:r w:rsidRPr="00A00D51">
        <w:t>Description</w:t>
      </w:r>
    </w:p>
    <w:p w14:paraId="684B2759" w14:textId="27637CE2" w:rsidR="007F786B" w:rsidRPr="00A00D51" w:rsidRDefault="007F786B" w:rsidP="007F786B">
      <w:pPr>
        <w:pStyle w:val="BodyText"/>
      </w:pPr>
      <w:r w:rsidRPr="00A00D51">
        <w:t xml:space="preserve">For a specified assessment administration, this download provides Individual Item Responses to support Consortium </w:t>
      </w:r>
      <w:r w:rsidR="00022D04" w:rsidRPr="00A00D51">
        <w:t>p</w:t>
      </w:r>
      <w:r w:rsidRPr="00A00D51">
        <w:t xml:space="preserve">sychometricians in performing </w:t>
      </w:r>
      <w:r w:rsidR="00022D04" w:rsidRPr="00A00D51">
        <w:t>p</w:t>
      </w:r>
      <w:r w:rsidRPr="00A00D51">
        <w:t xml:space="preserve">sychometric </w:t>
      </w:r>
      <w:r w:rsidR="00022D04" w:rsidRPr="00A00D51">
        <w:t>a</w:t>
      </w:r>
      <w:r w:rsidRPr="00A00D51">
        <w:t xml:space="preserve">nalysis and </w:t>
      </w:r>
      <w:r w:rsidR="00022D04" w:rsidRPr="00A00D51">
        <w:t>c</w:t>
      </w:r>
      <w:r w:rsidRPr="00A00D51">
        <w:t xml:space="preserve">alibration for the </w:t>
      </w:r>
      <w:r w:rsidR="00022D04" w:rsidRPr="00A00D51">
        <w:t>p</w:t>
      </w:r>
      <w:r w:rsidRPr="00A00D51">
        <w:t>latform.</w:t>
      </w:r>
    </w:p>
    <w:p w14:paraId="2631666A" w14:textId="77777777" w:rsidR="007F786B" w:rsidRPr="00A00D51" w:rsidRDefault="007F786B" w:rsidP="004D609F">
      <w:pPr>
        <w:pStyle w:val="Heading4"/>
      </w:pPr>
      <w:r w:rsidRPr="00A00D51">
        <w:t>Assessments</w:t>
      </w:r>
    </w:p>
    <w:p w14:paraId="5032A542" w14:textId="23F558A3" w:rsidR="007F786B" w:rsidRPr="00A00D51" w:rsidRDefault="007F786B" w:rsidP="007F786B">
      <w:r w:rsidRPr="00A00D51">
        <w:t>This download show</w:t>
      </w:r>
      <w:r w:rsidR="00022D04" w:rsidRPr="00A00D51">
        <w:t>s</w:t>
      </w:r>
      <w:r w:rsidRPr="00A00D51">
        <w:t xml:space="preserve"> item response data for </w:t>
      </w:r>
      <w:r w:rsidR="00022D04" w:rsidRPr="00A00D51">
        <w:t>s</w:t>
      </w:r>
      <w:r w:rsidRPr="00A00D51">
        <w:t xml:space="preserve">ummative or </w:t>
      </w:r>
      <w:r w:rsidR="00022D04" w:rsidRPr="00A00D51">
        <w:t>i</w:t>
      </w:r>
      <w:r w:rsidRPr="00A00D51">
        <w:t xml:space="preserve">nterim </w:t>
      </w:r>
      <w:r w:rsidR="00022D04" w:rsidRPr="00A00D51">
        <w:t>c</w:t>
      </w:r>
      <w:r w:rsidRPr="00A00D51">
        <w:t xml:space="preserve">omprehensive </w:t>
      </w:r>
      <w:r w:rsidR="00022D04" w:rsidRPr="00A00D51">
        <w:t>a</w:t>
      </w:r>
      <w:r w:rsidRPr="00A00D51">
        <w:t>ssessments.</w:t>
      </w:r>
    </w:p>
    <w:p w14:paraId="41FAAA05" w14:textId="77777777" w:rsidR="007F786B" w:rsidRPr="00A00D51" w:rsidRDefault="007F786B" w:rsidP="004D609F">
      <w:pPr>
        <w:pStyle w:val="Heading4"/>
      </w:pPr>
      <w:r w:rsidRPr="00A00D51">
        <w:lastRenderedPageBreak/>
        <w:t>Primary Audience</w:t>
      </w:r>
    </w:p>
    <w:p w14:paraId="485961E0" w14:textId="035F490D" w:rsidR="007F786B" w:rsidRPr="00A00D51" w:rsidRDefault="007F786B" w:rsidP="007F786B">
      <w:r w:rsidRPr="00A00D51">
        <w:t xml:space="preserve">This download is primarily intended for Consortium </w:t>
      </w:r>
      <w:r w:rsidR="00022D04" w:rsidRPr="00A00D51">
        <w:t>a</w:t>
      </w:r>
      <w:r w:rsidRPr="00A00D51">
        <w:t xml:space="preserve">dministrators only, specifically the Consortium </w:t>
      </w:r>
      <w:r w:rsidR="00022D04" w:rsidRPr="00A00D51">
        <w:t>p</w:t>
      </w:r>
      <w:r w:rsidRPr="00A00D51">
        <w:t>sychometrician.</w:t>
      </w:r>
    </w:p>
    <w:p w14:paraId="280CA2F9" w14:textId="77777777" w:rsidR="007F786B" w:rsidRPr="00A00D51" w:rsidRDefault="007F786B" w:rsidP="004D609F">
      <w:pPr>
        <w:pStyle w:val="Heading4"/>
      </w:pPr>
      <w:r w:rsidRPr="00A00D51">
        <w:t>Navigation</w:t>
      </w:r>
    </w:p>
    <w:p w14:paraId="264EFD17" w14:textId="53EC99E9" w:rsidR="00EE3531" w:rsidRPr="00A00D51" w:rsidRDefault="00EE3531" w:rsidP="00EE3531">
      <w:pPr>
        <w:pStyle w:val="BodyText"/>
      </w:pPr>
      <w:r w:rsidRPr="00A00D51">
        <w:t xml:space="preserve">Users who are authorized and </w:t>
      </w:r>
      <w:r w:rsidR="004C7C84" w:rsidRPr="00A00D51">
        <w:t>have proper permissions</w:t>
      </w:r>
      <w:r w:rsidRPr="00A00D51">
        <w:t xml:space="preserve"> can request this download through the Download interface by selecting </w:t>
      </w:r>
      <w:r w:rsidRPr="00A00D51">
        <w:rPr>
          <w:b/>
        </w:rPr>
        <w:t>Individual Item Response Data</w:t>
      </w:r>
      <w:r w:rsidRPr="00A00D51">
        <w:t>, an academic year</w:t>
      </w:r>
      <w:r w:rsidR="00022D04" w:rsidRPr="00A00D51">
        <w:t>,</w:t>
      </w:r>
      <w:r w:rsidRPr="00A00D51">
        <w:t xml:space="preserve"> and clicking the </w:t>
      </w:r>
      <w:r w:rsidRPr="00A00D51">
        <w:rPr>
          <w:b/>
        </w:rPr>
        <w:t>Generate</w:t>
      </w:r>
      <w:r w:rsidRPr="00A00D51">
        <w:t xml:space="preserve"> button. </w:t>
      </w:r>
    </w:p>
    <w:p w14:paraId="3F503412" w14:textId="5B2CC777" w:rsidR="00EE3531" w:rsidRPr="00A00D51" w:rsidRDefault="00EE3531" w:rsidP="00EE3531">
      <w:pPr>
        <w:pStyle w:val="BodyText"/>
        <w:rPr>
          <w:noProof/>
        </w:rPr>
      </w:pPr>
      <w:r w:rsidRPr="00A00D51">
        <w:rPr>
          <w:noProof/>
        </w:rPr>
        <w:t>The system then expand</w:t>
      </w:r>
      <w:r w:rsidR="00022D04" w:rsidRPr="00A00D51">
        <w:rPr>
          <w:noProof/>
        </w:rPr>
        <w:t>s</w:t>
      </w:r>
      <w:r w:rsidRPr="00A00D51">
        <w:rPr>
          <w:noProof/>
        </w:rPr>
        <w:t xml:space="preserve"> the window to request additional information. For the Individual Item Response Data, users must select a grade, </w:t>
      </w:r>
      <w:r w:rsidR="00022D04" w:rsidRPr="00A00D51">
        <w:rPr>
          <w:noProof/>
        </w:rPr>
        <w:t>s</w:t>
      </w:r>
      <w:r w:rsidRPr="00A00D51">
        <w:rPr>
          <w:noProof/>
        </w:rPr>
        <w:t xml:space="preserve">ubject and </w:t>
      </w:r>
      <w:r w:rsidR="00022D04" w:rsidRPr="00A00D51">
        <w:rPr>
          <w:noProof/>
        </w:rPr>
        <w:t>a</w:t>
      </w:r>
      <w:r w:rsidRPr="00A00D51">
        <w:rPr>
          <w:noProof/>
        </w:rPr>
        <w:t xml:space="preserve">ssessment </w:t>
      </w:r>
      <w:r w:rsidR="00022D04" w:rsidRPr="00A00D51">
        <w:rPr>
          <w:noProof/>
        </w:rPr>
        <w:t>t</w:t>
      </w:r>
      <w:r w:rsidRPr="00A00D51">
        <w:rPr>
          <w:noProof/>
        </w:rPr>
        <w:t>ype</w:t>
      </w:r>
      <w:r w:rsidR="00022D04" w:rsidRPr="00A00D51">
        <w:rPr>
          <w:noProof/>
        </w:rPr>
        <w:t>,</w:t>
      </w:r>
      <w:r w:rsidRPr="00A00D51">
        <w:rPr>
          <w:noProof/>
        </w:rPr>
        <w:t xml:space="preserve"> as well as the </w:t>
      </w:r>
      <w:r w:rsidR="00022D04" w:rsidRPr="00A00D51">
        <w:rPr>
          <w:noProof/>
        </w:rPr>
        <w:t>a</w:t>
      </w:r>
      <w:r w:rsidRPr="00A00D51">
        <w:rPr>
          <w:noProof/>
        </w:rPr>
        <w:t xml:space="preserve">cademic </w:t>
      </w:r>
      <w:r w:rsidR="00022D04" w:rsidRPr="00A00D51">
        <w:rPr>
          <w:noProof/>
        </w:rPr>
        <w:t>y</w:t>
      </w:r>
      <w:r w:rsidRPr="00A00D51">
        <w:rPr>
          <w:noProof/>
        </w:rPr>
        <w:t>ear.</w:t>
      </w:r>
    </w:p>
    <w:p w14:paraId="3DE16786" w14:textId="77777777" w:rsidR="002D58BB" w:rsidRPr="00A00D51" w:rsidRDefault="0073419C" w:rsidP="002D58BB">
      <w:pPr>
        <w:pStyle w:val="BodyText"/>
        <w:keepNext/>
        <w:jc w:val="center"/>
      </w:pPr>
      <w:r w:rsidRPr="00A00D51">
        <w:rPr>
          <w:noProof/>
        </w:rPr>
        <w:drawing>
          <wp:inline distT="0" distB="0" distL="0" distR="0" wp14:anchorId="12A37787" wp14:editId="7870EA34">
            <wp:extent cx="2959606" cy="4626991"/>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sState3.png"/>
                    <pic:cNvPicPr/>
                  </pic:nvPicPr>
                  <pic:blipFill>
                    <a:blip r:embed="rId146">
                      <a:extLst>
                        <a:ext uri="{28A0092B-C50C-407E-A947-70E740481C1C}">
                          <a14:useLocalDpi xmlns:a14="http://schemas.microsoft.com/office/drawing/2010/main" val="0"/>
                        </a:ext>
                      </a:extLst>
                    </a:blip>
                    <a:stretch>
                      <a:fillRect/>
                    </a:stretch>
                  </pic:blipFill>
                  <pic:spPr>
                    <a:xfrm>
                      <a:off x="0" y="0"/>
                      <a:ext cx="2959606" cy="4626991"/>
                    </a:xfrm>
                    <a:prstGeom prst="rect">
                      <a:avLst/>
                    </a:prstGeom>
                  </pic:spPr>
                </pic:pic>
              </a:graphicData>
            </a:graphic>
          </wp:inline>
        </w:drawing>
      </w:r>
    </w:p>
    <w:p w14:paraId="02EA72C8" w14:textId="58ED7C26" w:rsidR="00EE3531" w:rsidRPr="00A00D51" w:rsidRDefault="002D58BB" w:rsidP="004726A1">
      <w:pPr>
        <w:pStyle w:val="Caption"/>
        <w:rPr>
          <w:noProof/>
        </w:rPr>
      </w:pPr>
      <w:bookmarkStart w:id="161" w:name="_Toc291348679"/>
      <w:r w:rsidRPr="00A00D51">
        <w:t xml:space="preserve">Figure </w:t>
      </w:r>
      <w:r w:rsidR="009223FF">
        <w:fldChar w:fldCharType="begin"/>
      </w:r>
      <w:r w:rsidR="009223FF">
        <w:instrText xml:space="preserve"> SEQ Figure \* ARABIC </w:instrText>
      </w:r>
      <w:r w:rsidR="009223FF">
        <w:fldChar w:fldCharType="separate"/>
      </w:r>
      <w:r w:rsidR="005E321A">
        <w:rPr>
          <w:noProof/>
        </w:rPr>
        <w:t>74</w:t>
      </w:r>
      <w:r w:rsidR="009223FF">
        <w:rPr>
          <w:noProof/>
        </w:rPr>
        <w:fldChar w:fldCharType="end"/>
      </w:r>
      <w:r w:rsidRPr="00A00D51">
        <w:t xml:space="preserve"> - State Downloads Window</w:t>
      </w:r>
      <w:bookmarkEnd w:id="161"/>
    </w:p>
    <w:p w14:paraId="3CA596A2" w14:textId="07CB013D" w:rsidR="00E27996" w:rsidRDefault="00EE3531" w:rsidP="00E27996">
      <w:pPr>
        <w:pStyle w:val="BodyText"/>
        <w:rPr>
          <w:noProof/>
        </w:rPr>
      </w:pPr>
      <w:r w:rsidRPr="00A00D51">
        <w:rPr>
          <w:noProof/>
        </w:rPr>
        <w:t xml:space="preserve">Once the </w:t>
      </w:r>
      <w:r w:rsidR="00204E9C" w:rsidRPr="00A00D51">
        <w:rPr>
          <w:b/>
          <w:noProof/>
        </w:rPr>
        <w:t>G</w:t>
      </w:r>
      <w:r w:rsidRPr="00A00D51">
        <w:rPr>
          <w:b/>
          <w:noProof/>
        </w:rPr>
        <w:t>enerate</w:t>
      </w:r>
      <w:r w:rsidRPr="00A00D51">
        <w:rPr>
          <w:noProof/>
        </w:rPr>
        <w:t xml:space="preserve"> button has been clicked, </w:t>
      </w:r>
      <w:r w:rsidR="00E27996">
        <w:rPr>
          <w:noProof/>
        </w:rPr>
        <w:t>a</w:t>
      </w:r>
      <w:r w:rsidR="00E27996" w:rsidRPr="00A00D51">
        <w:rPr>
          <w:noProof/>
        </w:rPr>
        <w:t xml:space="preserve"> status window then</w:t>
      </w:r>
      <w:r w:rsidR="00E27996">
        <w:rPr>
          <w:noProof/>
        </w:rPr>
        <w:t xml:space="preserve"> informs users they will receive an email </w:t>
      </w:r>
      <w:r w:rsidR="00E27996" w:rsidRPr="00A00D51">
        <w:rPr>
          <w:noProof/>
        </w:rPr>
        <w:t>with a secure URL from which to download the file</w:t>
      </w:r>
      <w:r w:rsidR="00E27996">
        <w:rPr>
          <w:noProof/>
        </w:rPr>
        <w:t>, and the link to the secure URL itself</w:t>
      </w:r>
      <w:r w:rsidR="00E27996" w:rsidRPr="00A00D51">
        <w:rPr>
          <w:noProof/>
        </w:rPr>
        <w:t xml:space="preserve">. </w:t>
      </w:r>
    </w:p>
    <w:p w14:paraId="37909FD1" w14:textId="77777777" w:rsidR="00E27996" w:rsidRDefault="00E27996" w:rsidP="00E27996">
      <w:pPr>
        <w:pStyle w:val="BodyText"/>
        <w:rPr>
          <w:noProof/>
        </w:rPr>
      </w:pPr>
    </w:p>
    <w:p w14:paraId="424FDC08" w14:textId="77777777" w:rsidR="00E27996" w:rsidRPr="00A00D51" w:rsidRDefault="00E27996" w:rsidP="00E27996">
      <w:pPr>
        <w:pStyle w:val="BodyText"/>
        <w:jc w:val="center"/>
      </w:pPr>
      <w:r>
        <w:rPr>
          <w:noProof/>
        </w:rPr>
        <w:lastRenderedPageBreak/>
        <w:drawing>
          <wp:inline distT="0" distB="0" distL="0" distR="0" wp14:anchorId="6DDE60B5" wp14:editId="0730E43D">
            <wp:extent cx="3477848" cy="2225040"/>
            <wp:effectExtent l="0" t="0" r="2540" b="10160"/>
            <wp:docPr id="173" name="Picture 173"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0CB90736" w14:textId="77777777" w:rsidR="00E27996" w:rsidRDefault="00E27996" w:rsidP="004726A1">
      <w:pPr>
        <w:pStyle w:val="Caption"/>
      </w:pPr>
      <w:bookmarkStart w:id="162" w:name="_Toc291348680"/>
      <w:r w:rsidRPr="00A00D51">
        <w:t xml:space="preserve">Figure </w:t>
      </w:r>
      <w:r w:rsidR="009223FF">
        <w:fldChar w:fldCharType="begin"/>
      </w:r>
      <w:r w:rsidR="009223FF">
        <w:instrText xml:space="preserve"> SEQ Figure \* ARABIC </w:instrText>
      </w:r>
      <w:r w:rsidR="009223FF">
        <w:fldChar w:fldCharType="separate"/>
      </w:r>
      <w:r w:rsidR="005E321A">
        <w:rPr>
          <w:noProof/>
        </w:rPr>
        <w:t>75</w:t>
      </w:r>
      <w:r w:rsidR="009223FF">
        <w:rPr>
          <w:noProof/>
        </w:rPr>
        <w:fldChar w:fldCharType="end"/>
      </w:r>
      <w:r w:rsidRPr="00A00D51">
        <w:t xml:space="preserve"> - Download Confirmation Window</w:t>
      </w:r>
      <w:bookmarkEnd w:id="162"/>
    </w:p>
    <w:p w14:paraId="3156501A" w14:textId="77777777" w:rsidR="00E27996" w:rsidRDefault="00E27996" w:rsidP="00E27996"/>
    <w:p w14:paraId="574BB2BC" w14:textId="77777777" w:rsidR="00E27996" w:rsidRDefault="00E27996" w:rsidP="00E27996">
      <w:r>
        <w:t>When the generated files are ready for download, users will receive the following email:</w:t>
      </w:r>
    </w:p>
    <w:p w14:paraId="0E14C678" w14:textId="77777777" w:rsidR="00E27996" w:rsidRDefault="00E27996" w:rsidP="00E27996"/>
    <w:p w14:paraId="4E0E99D9" w14:textId="77777777" w:rsidR="00E27996" w:rsidRDefault="00E27996" w:rsidP="00E27996">
      <w:pPr>
        <w:jc w:val="center"/>
      </w:pPr>
      <w:r w:rsidRPr="005E321A">
        <w:rPr>
          <w:noProof/>
        </w:rPr>
        <mc:AlternateContent>
          <mc:Choice Requires="wps">
            <w:drawing>
              <wp:inline distT="0" distB="0" distL="0" distR="0" wp14:anchorId="79B09B99" wp14:editId="76D2B37E">
                <wp:extent cx="4914900" cy="1925320"/>
                <wp:effectExtent l="0" t="0" r="38100" b="30480"/>
                <wp:docPr id="172" name="Text Box 172"/>
                <wp:cNvGraphicFramePr/>
                <a:graphic xmlns:a="http://schemas.openxmlformats.org/drawingml/2006/main">
                  <a:graphicData uri="http://schemas.microsoft.com/office/word/2010/wordprocessingShape">
                    <wps:wsp>
                      <wps:cNvSpPr txBox="1"/>
                      <wps:spPr>
                        <a:xfrm>
                          <a:off x="0" y="0"/>
                          <a:ext cx="4914900" cy="1925320"/>
                        </a:xfrm>
                        <a:prstGeom prst="rect">
                          <a:avLst/>
                        </a:prstGeom>
                        <a:ln w="952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2">
                          <a:schemeClr val="accent1"/>
                        </a:lnRef>
                        <a:fillRef idx="1">
                          <a:schemeClr val="lt1"/>
                        </a:fillRef>
                        <a:effectRef idx="0">
                          <a:schemeClr val="accent1"/>
                        </a:effectRef>
                        <a:fontRef idx="minor">
                          <a:schemeClr val="dk1"/>
                        </a:fontRef>
                      </wps:style>
                      <wps:txbx>
                        <w:txbxContent>
                          <w:p w14:paraId="16AF0AEF" w14:textId="77777777" w:rsidR="004A5F36" w:rsidRDefault="004A5F36" w:rsidP="00E27996"/>
                          <w:p w14:paraId="54432DCB" w14:textId="77777777" w:rsidR="004A5F36" w:rsidRDefault="004A5F36" w:rsidP="00E27996">
                            <w:r>
                              <w:t>Your requested reports are now available for download. Please click the following link to access your secure files:</w:t>
                            </w:r>
                          </w:p>
                          <w:p w14:paraId="30409CB7" w14:textId="77777777" w:rsidR="004A5F36" w:rsidRDefault="004A5F36" w:rsidP="00E27996"/>
                          <w:p w14:paraId="39C8D566" w14:textId="77777777" w:rsidR="004A5F36" w:rsidRDefault="009223FF" w:rsidP="00E27996">
                            <w:hyperlink r:id="rId147" w:history="1">
                              <w:r w:rsidR="004A5F36" w:rsidRPr="008760FC">
                                <w:rPr>
                                  <w:rStyle w:val="Hyperlink"/>
                                </w:rPr>
                                <w:t>http://reportdownload.smarterbalanced.org/download/generated-filename</w:t>
                              </w:r>
                            </w:hyperlink>
                          </w:p>
                          <w:p w14:paraId="68AF7761" w14:textId="77777777" w:rsidR="004A5F36" w:rsidRDefault="004A5F36" w:rsidP="00E27996"/>
                          <w:p w14:paraId="2E83AF76" w14:textId="77777777" w:rsidR="004A5F36" w:rsidRDefault="004A5F36" w:rsidP="00E27996">
                            <w:r>
                              <w:t>This link will expire in 7 days.</w:t>
                            </w:r>
                          </w:p>
                          <w:p w14:paraId="0CEF18F0" w14:textId="77777777" w:rsidR="004A5F36" w:rsidRDefault="004A5F36" w:rsidP="00E27996"/>
                          <w:p w14:paraId="4B9C6536" w14:textId="77777777" w:rsidR="004A5F36" w:rsidRDefault="004A5F36" w:rsidP="00E27996">
                            <w:r>
                              <w:t>This email was sent from a notification-only email address that cannot accept incoming email. Please do not reply to this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B09B99" id="Text Box 172" o:spid="_x0000_s1209" type="#_x0000_t202" style="width:387pt;height:1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" fillcolor="white [3201]" strokecolor="#4f81bd [3204]">
                <v:textbox>
                  <w:txbxContent>
                    <w:p w14:paraId="16AF0AEF" w14:textId="77777777" w:rsidR="004A5F36" w:rsidRDefault="004A5F36" w:rsidP="00E27996"/>
                    <w:p w14:paraId="54432DCB" w14:textId="77777777" w:rsidR="004A5F36" w:rsidRDefault="004A5F36" w:rsidP="00E27996">
                      <w:r>
                        <w:t>Your requested reports are now available for download. Please click the following link to access your secure files:</w:t>
                      </w:r>
                    </w:p>
                    <w:p w14:paraId="30409CB7" w14:textId="77777777" w:rsidR="004A5F36" w:rsidRDefault="004A5F36" w:rsidP="00E27996"/>
                    <w:p w14:paraId="39C8D566" w14:textId="77777777" w:rsidR="004A5F36" w:rsidRDefault="009223FF" w:rsidP="00E27996">
                      <w:hyperlink r:id="rId148" w:history="1">
                        <w:r w:rsidR="004A5F36" w:rsidRPr="008760FC">
                          <w:rPr>
                            <w:rStyle w:val="Hyperlink"/>
                          </w:rPr>
                          <w:t>http://reportdownload.smarterbalanced.org/download/generated-filename</w:t>
                        </w:r>
                      </w:hyperlink>
                    </w:p>
                    <w:p w14:paraId="68AF7761" w14:textId="77777777" w:rsidR="004A5F36" w:rsidRDefault="004A5F36" w:rsidP="00E27996"/>
                    <w:p w14:paraId="2E83AF76" w14:textId="77777777" w:rsidR="004A5F36" w:rsidRDefault="004A5F36" w:rsidP="00E27996">
                      <w:r>
                        <w:t>This link will expire in 7 days.</w:t>
                      </w:r>
                    </w:p>
                    <w:p w14:paraId="0CEF18F0" w14:textId="77777777" w:rsidR="004A5F36" w:rsidRDefault="004A5F36" w:rsidP="00E27996"/>
                    <w:p w14:paraId="4B9C6536" w14:textId="77777777" w:rsidR="004A5F36" w:rsidRDefault="004A5F36" w:rsidP="00E27996">
                      <w:r>
                        <w:t>This email was sent from a notification-only email address that cannot accept incoming email. Please do not reply to this message.</w:t>
                      </w:r>
                    </w:p>
                  </w:txbxContent>
                </v:textbox>
                <w10:anchorlock/>
              </v:shape>
            </w:pict>
          </mc:Fallback>
        </mc:AlternateContent>
      </w:r>
    </w:p>
    <w:p w14:paraId="46FAF15B" w14:textId="2F814D9C" w:rsidR="00D55B20" w:rsidRPr="007C5526" w:rsidRDefault="00D55B20" w:rsidP="007C5526"/>
    <w:p w14:paraId="0CBD46B7" w14:textId="77777777" w:rsidR="007F786B" w:rsidRPr="00A00D51" w:rsidRDefault="007F786B" w:rsidP="004D609F">
      <w:pPr>
        <w:pStyle w:val="Heading4"/>
      </w:pPr>
      <w:r w:rsidRPr="00A00D51">
        <w:t>Features</w:t>
      </w:r>
    </w:p>
    <w:p w14:paraId="544E8E7B" w14:textId="77777777" w:rsidR="007F786B" w:rsidRPr="00A00D51" w:rsidRDefault="007F786B" w:rsidP="001221CE">
      <w:pPr>
        <w:pStyle w:val="ListBullet2"/>
        <w:numPr>
          <w:ilvl w:val="0"/>
          <w:numId w:val="5"/>
        </w:numPr>
        <w:rPr>
          <w:b/>
        </w:rPr>
      </w:pPr>
      <w:r w:rsidRPr="00A00D51">
        <w:t>Users select a specific assessment to generate the download of all responses for that assessment.</w:t>
      </w:r>
    </w:p>
    <w:p w14:paraId="64BCE0C5" w14:textId="77777777" w:rsidR="007F786B" w:rsidRPr="00A00D51" w:rsidRDefault="007F786B" w:rsidP="004D609F">
      <w:pPr>
        <w:pStyle w:val="Heading4"/>
      </w:pPr>
      <w:r w:rsidRPr="00A00D51">
        <w:t>PII Protection</w:t>
      </w:r>
    </w:p>
    <w:p w14:paraId="3D07C879" w14:textId="6DB12B7A" w:rsidR="007F786B" w:rsidRPr="00A00D51" w:rsidRDefault="007F786B" w:rsidP="001221CE">
      <w:pPr>
        <w:pStyle w:val="ListParagraph"/>
        <w:numPr>
          <w:ilvl w:val="0"/>
          <w:numId w:val="6"/>
        </w:numPr>
      </w:pPr>
      <w:r w:rsidRPr="00A00D51">
        <w:t>Access to the Download interface is restricted to authorized users with the proper system permissions. Requests may be made via the user interface or by a system-to-system API call.</w:t>
      </w:r>
    </w:p>
    <w:p w14:paraId="16689F7E" w14:textId="40DDD517" w:rsidR="00EE3531" w:rsidRPr="00A00D51" w:rsidRDefault="00EE3531" w:rsidP="001221CE">
      <w:pPr>
        <w:pStyle w:val="ListParagraph"/>
        <w:numPr>
          <w:ilvl w:val="0"/>
          <w:numId w:val="6"/>
        </w:numPr>
      </w:pPr>
      <w:r w:rsidRPr="00A00D51">
        <w:t xml:space="preserve">Once a request is made, the process </w:t>
      </w:r>
      <w:r w:rsidR="000E1943" w:rsidRPr="00A00D51">
        <w:t xml:space="preserve">is </w:t>
      </w:r>
      <w:r w:rsidRPr="00A00D51">
        <w:t>asynchronously executed and the output uploaded to the HTTPS Pickup Zone, where it can be retrieved only by the requesting user.</w:t>
      </w:r>
    </w:p>
    <w:p w14:paraId="6EA29ACD" w14:textId="5D64262A" w:rsidR="007F786B" w:rsidRPr="00A00D51" w:rsidRDefault="00EE3531" w:rsidP="001221CE">
      <w:pPr>
        <w:pStyle w:val="ListParagraph"/>
        <w:numPr>
          <w:ilvl w:val="0"/>
          <w:numId w:val="6"/>
        </w:numPr>
      </w:pPr>
      <w:r w:rsidRPr="00A00D51">
        <w:t xml:space="preserve">After </w:t>
      </w:r>
      <w:r w:rsidR="0067654C">
        <w:t>7</w:t>
      </w:r>
      <w:r w:rsidRPr="00A00D51">
        <w:t xml:space="preserve"> days the retrieval URL </w:t>
      </w:r>
      <w:r w:rsidR="00204E9C" w:rsidRPr="00A00D51">
        <w:t>is</w:t>
      </w:r>
      <w:r w:rsidRPr="00A00D51">
        <w:t xml:space="preserve"> disabled.</w:t>
      </w:r>
      <w:r w:rsidR="0067654C">
        <w:t xml:space="preserve"> The number of days is </w:t>
      </w:r>
      <w:r w:rsidR="0067654C" w:rsidRPr="00A00D51">
        <w:t>configurable by state or by the Consortium,</w:t>
      </w:r>
    </w:p>
    <w:p w14:paraId="6F19AA4C" w14:textId="77777777" w:rsidR="007F786B" w:rsidRPr="00A00D51" w:rsidRDefault="007F786B" w:rsidP="004D609F">
      <w:pPr>
        <w:pStyle w:val="Heading4"/>
      </w:pPr>
      <w:r w:rsidRPr="00A00D51">
        <w:t>Data Summary</w:t>
      </w:r>
    </w:p>
    <w:p w14:paraId="2711D900" w14:textId="77777777" w:rsidR="00C9137A" w:rsidRPr="00A00D51" w:rsidRDefault="00C9137A" w:rsidP="00C9137A">
      <w:r w:rsidRPr="00A00D51">
        <w:t>The detailed d</w:t>
      </w:r>
      <w:r w:rsidR="00567FCD" w:rsidRPr="00A00D51">
        <w:t xml:space="preserve">ata </w:t>
      </w:r>
      <w:r w:rsidRPr="00A00D51">
        <w:t>s</w:t>
      </w:r>
      <w:r w:rsidR="00567FCD" w:rsidRPr="00A00D51">
        <w:t xml:space="preserve">pecification </w:t>
      </w:r>
      <w:r w:rsidRPr="00A00D51">
        <w:t>f</w:t>
      </w:r>
      <w:r w:rsidR="00567FCD" w:rsidRPr="00A00D51">
        <w:t xml:space="preserve">ormat for Individual Item Response Data is </w:t>
      </w:r>
      <w:r w:rsidRPr="00A00D51">
        <w:t>published to:</w:t>
      </w:r>
      <w:r w:rsidR="00567FCD" w:rsidRPr="00A00D51">
        <w:t xml:space="preserve"> </w:t>
      </w:r>
    </w:p>
    <w:p w14:paraId="52D56F44" w14:textId="2F0AA470" w:rsidR="00567FCD" w:rsidRPr="00A00D51" w:rsidRDefault="009223FF" w:rsidP="0073419C">
      <w:pPr>
        <w:jc w:val="center"/>
      </w:pPr>
      <w:hyperlink r:id="rId149" w:history="1">
        <w:r w:rsidR="00C9137A" w:rsidRPr="00A00D51">
          <w:rPr>
            <w:rStyle w:val="Hyperlink"/>
          </w:rPr>
          <w:t>http://www.smarterapp.org/documents/DataWarehouse-Spec-ItemLevel.pdf</w:t>
        </w:r>
      </w:hyperlink>
    </w:p>
    <w:p w14:paraId="70589244" w14:textId="77777777" w:rsidR="00567FCD" w:rsidRPr="00A00D51" w:rsidRDefault="00567FCD" w:rsidP="00567FCD">
      <w:pPr>
        <w:rPr>
          <w:rFonts w:eastAsia="Times New Roman" w:cs="Times New Roman"/>
        </w:rPr>
      </w:pPr>
    </w:p>
    <w:tbl>
      <w:tblPr>
        <w:tblW w:w="4959" w:type="pct"/>
        <w:jc w:val="center"/>
        <w:tblLayout w:type="fixed"/>
        <w:tblCellMar>
          <w:top w:w="15" w:type="dxa"/>
          <w:left w:w="15" w:type="dxa"/>
          <w:bottom w:w="15" w:type="dxa"/>
          <w:right w:w="15" w:type="dxa"/>
        </w:tblCellMar>
        <w:tblLook w:val="04A0" w:firstRow="1" w:lastRow="0" w:firstColumn="1" w:lastColumn="0" w:noHBand="0" w:noVBand="1"/>
      </w:tblPr>
      <w:tblGrid>
        <w:gridCol w:w="1411"/>
        <w:gridCol w:w="2339"/>
        <w:gridCol w:w="812"/>
        <w:gridCol w:w="992"/>
        <w:gridCol w:w="2254"/>
        <w:gridCol w:w="1441"/>
        <w:gridCol w:w="1671"/>
      </w:tblGrid>
      <w:tr w:rsidR="0095287F" w:rsidRPr="00A00D51" w14:paraId="5E681D2E" w14:textId="77777777" w:rsidTr="0095287F">
        <w:trPr>
          <w:tblHeader/>
          <w:jc w:val="center"/>
        </w:trPr>
        <w:tc>
          <w:tcPr>
            <w:tcW w:w="646"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10F03EA8"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b/>
                <w:bCs/>
                <w:color w:val="FFFFFF"/>
                <w:sz w:val="17"/>
                <w:szCs w:val="17"/>
              </w:rPr>
              <w:lastRenderedPageBreak/>
              <w:t>Name</w:t>
            </w:r>
          </w:p>
        </w:tc>
        <w:tc>
          <w:tcPr>
            <w:tcW w:w="1071"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6BA0618F"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b/>
                <w:bCs/>
                <w:color w:val="FFFFFF"/>
                <w:sz w:val="17"/>
                <w:szCs w:val="17"/>
              </w:rPr>
              <w:t>Description</w:t>
            </w:r>
          </w:p>
        </w:tc>
        <w:tc>
          <w:tcPr>
            <w:tcW w:w="372"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02CBA37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b/>
                <w:bCs/>
                <w:color w:val="FFFFFF"/>
                <w:sz w:val="17"/>
                <w:szCs w:val="17"/>
              </w:rPr>
              <w:t xml:space="preserve">Width </w:t>
            </w:r>
            <w:r w:rsidRPr="00A00D51">
              <w:rPr>
                <w:rFonts w:ascii="Franklin Gothic Book" w:hAnsi="Franklin Gothic Book"/>
                <w:b/>
                <w:bCs/>
                <w:color w:val="FFFFFF"/>
                <w:sz w:val="16"/>
                <w:szCs w:val="17"/>
              </w:rPr>
              <w:t>(chars)</w:t>
            </w:r>
          </w:p>
        </w:tc>
        <w:tc>
          <w:tcPr>
            <w:tcW w:w="454"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5949B629"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b/>
                <w:bCs/>
                <w:color w:val="FFFFFF"/>
                <w:sz w:val="17"/>
                <w:szCs w:val="17"/>
              </w:rPr>
              <w:t>Required</w:t>
            </w:r>
          </w:p>
        </w:tc>
        <w:tc>
          <w:tcPr>
            <w:tcW w:w="1032"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7BDE1EC1"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sz w:val="16"/>
              </w:rPr>
            </w:pPr>
            <w:r w:rsidRPr="00A00D51">
              <w:rPr>
                <w:rFonts w:ascii="Franklin Gothic Book" w:hAnsi="Franklin Gothic Book"/>
                <w:b/>
                <w:bCs/>
                <w:color w:val="FFFFFF"/>
                <w:sz w:val="17"/>
                <w:szCs w:val="17"/>
              </w:rPr>
              <w:t>Acceptable Values</w:t>
            </w:r>
          </w:p>
        </w:tc>
        <w:tc>
          <w:tcPr>
            <w:tcW w:w="660"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134EDD7C"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sz w:val="16"/>
              </w:rPr>
            </w:pPr>
            <w:r w:rsidRPr="00A00D51">
              <w:rPr>
                <w:rFonts w:ascii="Franklin Gothic Book" w:hAnsi="Franklin Gothic Book"/>
                <w:b/>
                <w:bCs/>
                <w:color w:val="FFFFFF"/>
                <w:sz w:val="17"/>
                <w:szCs w:val="17"/>
              </w:rPr>
              <w:t>Data Type</w:t>
            </w:r>
          </w:p>
        </w:tc>
        <w:tc>
          <w:tcPr>
            <w:tcW w:w="765" w:type="pct"/>
            <w:tcBorders>
              <w:top w:val="single" w:sz="6" w:space="0" w:color="000000"/>
              <w:left w:val="single" w:sz="6" w:space="0" w:color="000000"/>
              <w:bottom w:val="single" w:sz="6" w:space="0" w:color="000000"/>
              <w:right w:val="single" w:sz="6" w:space="0" w:color="000000"/>
            </w:tcBorders>
            <w:shd w:val="clear" w:color="auto" w:fill="43B02A"/>
            <w:tcMar>
              <w:top w:w="105" w:type="dxa"/>
              <w:left w:w="105" w:type="dxa"/>
              <w:bottom w:w="105" w:type="dxa"/>
              <w:right w:w="105" w:type="dxa"/>
            </w:tcMar>
            <w:vAlign w:val="center"/>
            <w:hideMark/>
          </w:tcPr>
          <w:p w14:paraId="53938BD4"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sz w:val="16"/>
              </w:rPr>
            </w:pPr>
            <w:r w:rsidRPr="00A00D51">
              <w:rPr>
                <w:rFonts w:ascii="Franklin Gothic Book" w:hAnsi="Franklin Gothic Book"/>
                <w:b/>
                <w:bCs/>
                <w:color w:val="FFFFFF"/>
                <w:sz w:val="17"/>
                <w:szCs w:val="17"/>
              </w:rPr>
              <w:t>References</w:t>
            </w:r>
          </w:p>
        </w:tc>
      </w:tr>
      <w:tr w:rsidR="0095287F" w:rsidRPr="00A00D51" w14:paraId="1509262A"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344D65" w14:textId="2C7C01BC"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K</w:t>
            </w:r>
            <w:r w:rsidR="00567FCD" w:rsidRPr="00A00D51">
              <w:rPr>
                <w:rFonts w:ascii="Franklin Gothic Book" w:hAnsi="Franklin Gothic Book"/>
                <w:color w:val="000000"/>
                <w:sz w:val="17"/>
                <w:szCs w:val="17"/>
              </w:rPr>
              <w:t>ey</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89F3D0"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Identifier for an individual item, as set by the Item Authoring system</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5B170D"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40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C90392D"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3EE1E0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40 alphanumeric characters allowed, expected to be GUID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03ED75"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EB96A55" w14:textId="77777777" w:rsidR="00567FCD" w:rsidRPr="00A00D51" w:rsidRDefault="009223FF" w:rsidP="00567FCD">
            <w:pPr>
              <w:pStyle w:val="NormalWeb"/>
              <w:spacing w:before="0" w:beforeAutospacing="0" w:after="0" w:afterAutospacing="0"/>
              <w:rPr>
                <w:rFonts w:ascii="Franklin Gothic Book" w:hAnsi="Franklin Gothic Book"/>
                <w:sz w:val="16"/>
              </w:rPr>
            </w:pPr>
            <w:hyperlink r:id="rId150" w:history="1">
              <w:r w:rsidR="00567FCD" w:rsidRPr="00A00D51">
                <w:rPr>
                  <w:rStyle w:val="Hyperlink"/>
                  <w:rFonts w:ascii="Franklin Gothic Book" w:hAnsi="Franklin Gothic Book"/>
                  <w:color w:val="1155CC"/>
                  <w:sz w:val="16"/>
                  <w:szCs w:val="17"/>
                  <w:shd w:val="clear" w:color="auto" w:fill="FCFCFC"/>
                </w:rPr>
                <w:t>https://ceds.ed.gov/CEDSElementDetails.aspx?TermId=3623</w:t>
              </w:r>
            </w:hyperlink>
          </w:p>
          <w:p w14:paraId="2A312E00" w14:textId="77777777" w:rsidR="00567FCD" w:rsidRPr="00A00D51" w:rsidRDefault="00567FCD" w:rsidP="00567FCD">
            <w:pPr>
              <w:rPr>
                <w:rFonts w:eastAsia="Times New Roman" w:cs="Times New Roman"/>
                <w:sz w:val="16"/>
              </w:rPr>
            </w:pPr>
          </w:p>
          <w:p w14:paraId="3BBE77DD"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222222"/>
                <w:sz w:val="16"/>
                <w:szCs w:val="17"/>
                <w:shd w:val="clear" w:color="auto" w:fill="FCFCFC"/>
              </w:rPr>
              <w:t>CEDS Element ID 000630</w:t>
            </w:r>
          </w:p>
        </w:tc>
      </w:tr>
      <w:tr w:rsidR="0095287F" w:rsidRPr="00A00D51" w14:paraId="7CDE5444"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B09DAAC"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studentID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416C1EA"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Identifier for the student (repeated in each row, but will not change within a single file)</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81A0825"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B760FC"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B1092D2"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50 alphanumeric characters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DD2BB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0E34334" w14:textId="77777777" w:rsidR="00567FCD" w:rsidRPr="00A00D51" w:rsidRDefault="009223FF" w:rsidP="00567FCD">
            <w:pPr>
              <w:pStyle w:val="NormalWeb"/>
              <w:spacing w:before="0" w:beforeAutospacing="0" w:after="0" w:afterAutospacing="0"/>
              <w:rPr>
                <w:rFonts w:ascii="Franklin Gothic Book" w:hAnsi="Franklin Gothic Book"/>
                <w:sz w:val="16"/>
              </w:rPr>
            </w:pPr>
            <w:hyperlink r:id="rId151" w:history="1">
              <w:r w:rsidR="00567FCD" w:rsidRPr="00A00D51">
                <w:rPr>
                  <w:rStyle w:val="Hyperlink"/>
                  <w:rFonts w:ascii="Franklin Gothic Book" w:hAnsi="Franklin Gothic Book"/>
                  <w:color w:val="1155CC"/>
                  <w:sz w:val="16"/>
                  <w:szCs w:val="17"/>
                  <w:shd w:val="clear" w:color="auto" w:fill="FCFCFC"/>
                </w:rPr>
                <w:t>https://ceds.ed.gov/CEDSElementDetails.aspx?TermxTopicId=20775</w:t>
              </w:r>
            </w:hyperlink>
          </w:p>
          <w:p w14:paraId="09960A6B" w14:textId="77777777" w:rsidR="00567FCD" w:rsidRPr="00A00D51" w:rsidRDefault="00567FCD" w:rsidP="00567FCD">
            <w:pPr>
              <w:rPr>
                <w:rFonts w:eastAsia="Times New Roman" w:cs="Times New Roman"/>
                <w:sz w:val="16"/>
              </w:rPr>
            </w:pPr>
          </w:p>
          <w:p w14:paraId="5C1A6D42"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 xml:space="preserve">CEDS Element ID </w:t>
            </w:r>
            <w:r w:rsidRPr="00A00D51">
              <w:rPr>
                <w:rFonts w:ascii="Franklin Gothic Book" w:hAnsi="Franklin Gothic Book"/>
                <w:color w:val="000000"/>
                <w:sz w:val="16"/>
                <w:szCs w:val="17"/>
                <w:shd w:val="clear" w:color="auto" w:fill="FCFCFC"/>
              </w:rPr>
              <w:t>001071</w:t>
            </w:r>
          </w:p>
        </w:tc>
      </w:tr>
      <w:tr w:rsidR="0095287F" w:rsidRPr="00A00D51" w14:paraId="28E8B0D2"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853A5FE"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segmentId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C13F3B1"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Test segment the item was administered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4788EDC"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250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0D8BA8"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B3579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rPr>
              <w:t>250 alphanumeric characters allowed</w:t>
            </w:r>
          </w:p>
          <w:p w14:paraId="55331D9B" w14:textId="77777777" w:rsidR="00567FCD" w:rsidRPr="00A00D51" w:rsidRDefault="00567FCD" w:rsidP="00567FCD">
            <w:pPr>
              <w:spacing w:line="0" w:lineRule="atLeast"/>
              <w:rPr>
                <w:rFonts w:eastAsia="Times New Roman" w:cs="Times New Roman"/>
                <w:sz w:val="16"/>
              </w:rPr>
            </w:pP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03B92C"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AE39C1C" w14:textId="77777777" w:rsidR="00567FCD" w:rsidRPr="00A00D51" w:rsidRDefault="00567FCD" w:rsidP="00567FCD">
            <w:pPr>
              <w:rPr>
                <w:rFonts w:eastAsia="Times New Roman" w:cs="Times New Roman"/>
                <w:sz w:val="16"/>
              </w:rPr>
            </w:pPr>
          </w:p>
        </w:tc>
      </w:tr>
      <w:tr w:rsidR="0095287F" w:rsidRPr="00A00D51" w14:paraId="180689E5"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D4292E" w14:textId="497E214F"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w:t>
            </w:r>
            <w:r w:rsidR="00567FCD" w:rsidRPr="00A00D51">
              <w:rPr>
                <w:rFonts w:ascii="Franklin Gothic Book" w:hAnsi="Franklin Gothic Book"/>
                <w:color w:val="000000"/>
                <w:sz w:val="17"/>
                <w:szCs w:val="17"/>
              </w:rPr>
              <w:t>osition</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3C88BA"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Ordinal position of the item on the test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4561833"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5EB11B9"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N</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613E50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Positive 32-bit integer, null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4475E38"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xsd:unsignedInt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F66827" w14:textId="77777777" w:rsidR="00567FCD" w:rsidRPr="00A00D51" w:rsidRDefault="00567FCD" w:rsidP="00567FCD">
            <w:pPr>
              <w:rPr>
                <w:rFonts w:eastAsia="Times New Roman" w:cs="Times New Roman"/>
                <w:sz w:val="16"/>
              </w:rPr>
            </w:pPr>
          </w:p>
        </w:tc>
      </w:tr>
      <w:tr w:rsidR="0095287F" w:rsidRPr="00A00D51" w14:paraId="56AF7CD2"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DE4D4FB"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clientId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ECB8343"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Identifier for an individual item, as set by the client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7798A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80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27128F"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FFC906"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80 alphanumeric characters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FCFB330"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E1A0144" w14:textId="77777777" w:rsidR="00567FCD" w:rsidRPr="00A00D51" w:rsidRDefault="00567FCD" w:rsidP="00567FCD">
            <w:pPr>
              <w:rPr>
                <w:rFonts w:eastAsia="Times New Roman" w:cs="Times New Roman"/>
                <w:sz w:val="16"/>
              </w:rPr>
            </w:pPr>
          </w:p>
        </w:tc>
      </w:tr>
      <w:tr w:rsidR="0095287F" w:rsidRPr="00A00D51" w14:paraId="4D1A196D"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546C71" w14:textId="0E453CD1"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O</w:t>
            </w:r>
            <w:r w:rsidR="00567FCD" w:rsidRPr="00A00D51">
              <w:rPr>
                <w:rFonts w:ascii="Franklin Gothic Book" w:hAnsi="Franklin Gothic Book"/>
                <w:color w:val="000000"/>
                <w:sz w:val="17"/>
                <w:szCs w:val="17"/>
              </w:rPr>
              <w:t>perational</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2D0F0F6"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1 if test item is operational, 0 if test item is field test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4B8D2E7"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1</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17FB0FA"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B51E1D"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0, 1</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15140B0"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xsd:boolean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52B66F8" w14:textId="77777777" w:rsidR="00567FCD" w:rsidRPr="00A00D51" w:rsidRDefault="00567FCD" w:rsidP="00567FCD">
            <w:pPr>
              <w:rPr>
                <w:rFonts w:eastAsia="Times New Roman" w:cs="Times New Roman"/>
                <w:sz w:val="16"/>
              </w:rPr>
            </w:pPr>
          </w:p>
        </w:tc>
      </w:tr>
      <w:tr w:rsidR="0095287F" w:rsidRPr="00A00D51" w14:paraId="645E7A29"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4E428F"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isSelected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5C7198"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1 if the student submitted their response for scoring, 0 if they did not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B7EA19E"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1</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0B1C97"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9549FCC"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0, 1</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83583C"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xsd:boolean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DCCAD7" w14:textId="77777777" w:rsidR="00567FCD" w:rsidRPr="00A00D51" w:rsidRDefault="00567FCD" w:rsidP="00567FCD">
            <w:pPr>
              <w:rPr>
                <w:rFonts w:eastAsia="Times New Roman" w:cs="Times New Roman"/>
                <w:sz w:val="16"/>
              </w:rPr>
            </w:pPr>
          </w:p>
        </w:tc>
      </w:tr>
      <w:tr w:rsidR="0095287F" w:rsidRPr="00A00D51" w14:paraId="03710B9C"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78171DB"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format</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F994CE"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Type for the given item</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0CE9029"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250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F7D28E5"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F96B547"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associateInteraction</w:t>
            </w:r>
          </w:p>
          <w:p w14:paraId="33B547B3"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choiceInteraction</w:t>
            </w:r>
          </w:p>
          <w:p w14:paraId="4C8C6EE0"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customInteraction</w:t>
            </w:r>
          </w:p>
          <w:p w14:paraId="428660D7"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drawingInteraction</w:t>
            </w:r>
          </w:p>
          <w:p w14:paraId="383DED4D"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endAttemptInteraction</w:t>
            </w:r>
          </w:p>
          <w:p w14:paraId="3AC56A9B"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extendedTextInteraction</w:t>
            </w:r>
          </w:p>
          <w:p w14:paraId="429788A9"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gapMatchInteraction</w:t>
            </w:r>
          </w:p>
          <w:p w14:paraId="4A6298C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graphicAssociateInteraction</w:t>
            </w:r>
          </w:p>
          <w:p w14:paraId="438B0A64"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graphicGapMatchInteraction</w:t>
            </w:r>
          </w:p>
          <w:p w14:paraId="481A75D8"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graphicOrderInteraction</w:t>
            </w:r>
          </w:p>
          <w:p w14:paraId="3A27BF4D"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hotspotInteraction</w:t>
            </w:r>
          </w:p>
          <w:p w14:paraId="21E2D307"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hottextInteraction</w:t>
            </w:r>
          </w:p>
          <w:p w14:paraId="15C67628"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inlineChoiceInteraction</w:t>
            </w:r>
          </w:p>
          <w:p w14:paraId="79AFA25C"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matchInteraction</w:t>
            </w:r>
          </w:p>
          <w:p w14:paraId="61F4AEB6"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mediaInteraction</w:t>
            </w:r>
          </w:p>
          <w:p w14:paraId="02DF6FBC"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orderInteraction</w:t>
            </w:r>
          </w:p>
          <w:p w14:paraId="50CE3D30"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positionObjectInteraction</w:t>
            </w:r>
          </w:p>
          <w:p w14:paraId="130E35A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selectPointInteraction</w:t>
            </w:r>
          </w:p>
          <w:p w14:paraId="232C2E24"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sliderInteraction</w:t>
            </w:r>
          </w:p>
          <w:p w14:paraId="70F2EDF2"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textEntryInteraction</w:t>
            </w:r>
          </w:p>
          <w:p w14:paraId="329F5912"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uploadInteraction</w:t>
            </w:r>
          </w:p>
          <w:p w14:paraId="2628E0A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EBSR</w:t>
            </w:r>
          </w:p>
          <w:p w14:paraId="093E5935"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EQ</w:t>
            </w:r>
          </w:p>
          <w:p w14:paraId="37F0FC2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ER</w:t>
            </w:r>
          </w:p>
          <w:p w14:paraId="33054878"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GI</w:t>
            </w:r>
          </w:p>
          <w:p w14:paraId="6CB9EC32"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HT</w:t>
            </w:r>
          </w:p>
          <w:p w14:paraId="33A73ABE"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HTQ</w:t>
            </w:r>
          </w:p>
          <w:p w14:paraId="3185592D"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MC</w:t>
            </w:r>
          </w:p>
          <w:p w14:paraId="63BAD82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MI</w:t>
            </w:r>
          </w:p>
          <w:p w14:paraId="12026074"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MS</w:t>
            </w:r>
          </w:p>
          <w:p w14:paraId="003AFC4A"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lastRenderedPageBreak/>
              <w:t>NL</w:t>
            </w:r>
          </w:p>
          <w:p w14:paraId="71ED548F"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SA</w:t>
            </w:r>
          </w:p>
          <w:p w14:paraId="38D1DC33"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TI</w:t>
            </w:r>
          </w:p>
          <w:p w14:paraId="65F9681E"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TUT</w:t>
            </w:r>
          </w:p>
          <w:p w14:paraId="2C1C2DB4"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WER</w:t>
            </w:r>
          </w:p>
          <w:p w14:paraId="50120DF5"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shd w:val="clear" w:color="auto" w:fill="FFFFFF"/>
              </w:rPr>
              <w:t>WORDLIST</w:t>
            </w:r>
          </w:p>
          <w:p w14:paraId="5FAE595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shd w:val="clear" w:color="auto" w:fill="FFFFFF"/>
              </w:rPr>
              <w:t>Stimulus</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EA6BA5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shd w:val="clear" w:color="auto" w:fill="FFFFFF"/>
              </w:rPr>
              <w:lastRenderedPageBreak/>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D489ED6" w14:textId="77777777" w:rsidR="00567FCD" w:rsidRPr="00A00D51" w:rsidRDefault="009223FF" w:rsidP="00567FCD">
            <w:pPr>
              <w:pStyle w:val="NormalWeb"/>
              <w:spacing w:before="0" w:beforeAutospacing="0" w:after="0" w:afterAutospacing="0"/>
              <w:rPr>
                <w:rFonts w:ascii="Franklin Gothic Book" w:hAnsi="Franklin Gothic Book"/>
                <w:sz w:val="16"/>
              </w:rPr>
            </w:pPr>
            <w:hyperlink r:id="rId152" w:history="1">
              <w:r w:rsidR="00567FCD" w:rsidRPr="00A00D51">
                <w:rPr>
                  <w:rStyle w:val="Hyperlink"/>
                  <w:rFonts w:ascii="Franklin Gothic Book" w:hAnsi="Franklin Gothic Book"/>
                  <w:color w:val="1155CC"/>
                  <w:sz w:val="16"/>
                  <w:szCs w:val="17"/>
                  <w:shd w:val="clear" w:color="auto" w:fill="FCFCFC"/>
                </w:rPr>
                <w:t>https://ceds.ed.gov/CEDSElementDetails.aspx?TermxTopicId=21603</w:t>
              </w:r>
            </w:hyperlink>
          </w:p>
          <w:p w14:paraId="060246CC" w14:textId="77777777" w:rsidR="00567FCD" w:rsidRPr="00A00D51" w:rsidRDefault="00567FCD" w:rsidP="00567FCD">
            <w:pPr>
              <w:rPr>
                <w:rFonts w:eastAsia="Times New Roman" w:cs="Times New Roman"/>
                <w:sz w:val="16"/>
              </w:rPr>
            </w:pPr>
          </w:p>
          <w:p w14:paraId="2062A56D"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222222"/>
                <w:sz w:val="16"/>
                <w:szCs w:val="17"/>
                <w:shd w:val="clear" w:color="auto" w:fill="FCFCFC"/>
              </w:rPr>
              <w:t>CEDS Element ID 001158</w:t>
            </w:r>
          </w:p>
        </w:tc>
      </w:tr>
      <w:tr w:rsidR="0095287F" w:rsidRPr="00A00D51" w14:paraId="6D9FFEEF"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D71E50" w14:textId="1A54B903"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w:t>
            </w:r>
            <w:r w:rsidR="00567FCD" w:rsidRPr="00A00D51">
              <w:rPr>
                <w:rFonts w:ascii="Franklin Gothic Book" w:hAnsi="Franklin Gothic Book"/>
                <w:color w:val="000000"/>
                <w:sz w:val="17"/>
                <w:szCs w:val="17"/>
              </w:rPr>
              <w:t>core</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B2B735"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Number of score points earned by the student, or -1 if the item is not scored</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02B456B"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712F98F"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FC94B3"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Unsigned float, -1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DE1883E"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xsd:float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0349E0C" w14:textId="77777777" w:rsidR="00567FCD" w:rsidRPr="00A00D51" w:rsidRDefault="00567FCD" w:rsidP="00567FCD">
            <w:pPr>
              <w:rPr>
                <w:rFonts w:eastAsia="Times New Roman" w:cs="Times New Roman"/>
                <w:sz w:val="16"/>
              </w:rPr>
            </w:pPr>
          </w:p>
        </w:tc>
      </w:tr>
      <w:tr w:rsidR="0095287F" w:rsidRPr="00A00D51" w14:paraId="73E742C7"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E040917"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scoreStatus</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BDD9158"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Provided by independent item scoring engine</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E1DBC94"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5D84AEA"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BEC1FC"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rPr>
              <w:t>NOTSCORED</w:t>
            </w:r>
          </w:p>
          <w:p w14:paraId="5224A541"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rPr>
              <w:t>SCORED</w:t>
            </w:r>
          </w:p>
          <w:p w14:paraId="62E49E1B" w14:textId="77777777" w:rsidR="00567FCD" w:rsidRPr="00A00D51" w:rsidRDefault="00567FCD" w:rsidP="00567FCD">
            <w:pPr>
              <w:pStyle w:val="NormalWeb"/>
              <w:spacing w:before="0" w:beforeAutospacing="0" w:after="0" w:afterAutospacing="0"/>
              <w:rPr>
                <w:rFonts w:ascii="Franklin Gothic Book" w:hAnsi="Franklin Gothic Book"/>
                <w:sz w:val="16"/>
              </w:rPr>
            </w:pPr>
            <w:r w:rsidRPr="00A00D51">
              <w:rPr>
                <w:rFonts w:ascii="Franklin Gothic Book" w:hAnsi="Franklin Gothic Book"/>
                <w:color w:val="000000"/>
                <w:sz w:val="16"/>
                <w:szCs w:val="17"/>
              </w:rPr>
              <w:t>SCORINGERROR</w:t>
            </w:r>
          </w:p>
          <w:p w14:paraId="7792566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WAITINGFORMACHINESCORE</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0ADE5B"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001109D" w14:textId="77777777" w:rsidR="00567FCD" w:rsidRPr="00A00D51" w:rsidRDefault="00567FCD" w:rsidP="00567FCD">
            <w:pPr>
              <w:rPr>
                <w:rFonts w:eastAsia="Times New Roman" w:cs="Times New Roman"/>
                <w:sz w:val="16"/>
              </w:rPr>
            </w:pPr>
          </w:p>
        </w:tc>
      </w:tr>
      <w:tr w:rsidR="0095287F" w:rsidRPr="00A00D51" w14:paraId="46E6A834"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9F9D44B"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adminDate</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51E86F"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Date and time item was administered to student</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14EC416"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5C5710E"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28F2A09"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Date + Time</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94C702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xsd:datetime</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77CD61" w14:textId="77777777" w:rsidR="00567FCD" w:rsidRPr="00A00D51" w:rsidRDefault="009223FF" w:rsidP="00567FCD">
            <w:pPr>
              <w:pStyle w:val="NormalWeb"/>
              <w:spacing w:before="0" w:beforeAutospacing="0" w:after="0" w:afterAutospacing="0"/>
              <w:rPr>
                <w:rFonts w:ascii="Franklin Gothic Book" w:hAnsi="Franklin Gothic Book"/>
                <w:sz w:val="16"/>
              </w:rPr>
            </w:pPr>
            <w:hyperlink r:id="rId153" w:history="1">
              <w:r w:rsidR="00567FCD" w:rsidRPr="00A00D51">
                <w:rPr>
                  <w:rStyle w:val="Hyperlink"/>
                  <w:rFonts w:ascii="Franklin Gothic Book" w:hAnsi="Franklin Gothic Book"/>
                  <w:color w:val="1155CC"/>
                  <w:sz w:val="16"/>
                  <w:szCs w:val="17"/>
                  <w:shd w:val="clear" w:color="auto" w:fill="FCFCFC"/>
                </w:rPr>
                <w:t>https://ceds.ed.gov/CEDSElementDetails.aspx?TermId=3960</w:t>
              </w:r>
            </w:hyperlink>
          </w:p>
          <w:p w14:paraId="430EDF13" w14:textId="77777777" w:rsidR="00567FCD" w:rsidRPr="00A00D51" w:rsidRDefault="00567FCD" w:rsidP="00567FCD">
            <w:pPr>
              <w:rPr>
                <w:rFonts w:eastAsia="Times New Roman" w:cs="Times New Roman"/>
                <w:sz w:val="16"/>
              </w:rPr>
            </w:pPr>
          </w:p>
          <w:p w14:paraId="2C90B7C4"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222222"/>
                <w:sz w:val="16"/>
                <w:szCs w:val="17"/>
                <w:shd w:val="clear" w:color="auto" w:fill="FCFCFC"/>
              </w:rPr>
              <w:t>CEDS Element ID 000959</w:t>
            </w:r>
          </w:p>
        </w:tc>
      </w:tr>
      <w:tr w:rsidR="0095287F" w:rsidRPr="00A00D51" w14:paraId="1088734A"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9CFB01B"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numberVisits</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A3ADC9"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Number of times the student modified their response to the item</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54ED7C7"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CB8CC6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8856BF8"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Positive 32-bit integer</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18BF4E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xsd:unsignedInt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13F9D75" w14:textId="77777777" w:rsidR="00567FCD" w:rsidRPr="00A00D51" w:rsidRDefault="00567FCD" w:rsidP="00567FCD">
            <w:pPr>
              <w:rPr>
                <w:rFonts w:eastAsia="Times New Roman" w:cs="Times New Roman"/>
                <w:sz w:val="16"/>
              </w:rPr>
            </w:pPr>
          </w:p>
        </w:tc>
      </w:tr>
      <w:tr w:rsidR="0095287F" w:rsidRPr="00A00D51" w14:paraId="5D5152CC"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DBB92EE" w14:textId="2567DBAA"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S</w:t>
            </w:r>
            <w:r w:rsidR="00567FCD" w:rsidRPr="00A00D51">
              <w:rPr>
                <w:rFonts w:ascii="Franklin Gothic Book" w:hAnsi="Franklin Gothic Book"/>
                <w:color w:val="000000"/>
                <w:sz w:val="17"/>
                <w:szCs w:val="17"/>
              </w:rPr>
              <w:t>trand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00A562"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Top level strand in the strand hierarchy the item is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3D549D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150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87D86A9"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2A3B758"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150 alphanumeric characters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DBD7C6A"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5AD95A" w14:textId="77777777" w:rsidR="00567FCD" w:rsidRPr="00A00D51" w:rsidRDefault="00567FCD" w:rsidP="00567FCD">
            <w:pPr>
              <w:rPr>
                <w:rFonts w:eastAsia="Times New Roman" w:cs="Times New Roman"/>
                <w:sz w:val="16"/>
              </w:rPr>
            </w:pPr>
          </w:p>
        </w:tc>
      </w:tr>
      <w:tr w:rsidR="0095287F" w:rsidRPr="00A00D51" w14:paraId="329CFB98" w14:textId="77777777" w:rsidTr="0095287F">
        <w:trPr>
          <w:trHeight w:val="21"/>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3E234AD"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contentLevel</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80B9F25"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Lowest level strand in the strand hierarchy the item is part of</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0E54787"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150</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6F5CDE7"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000000"/>
                <w:sz w:val="17"/>
                <w:szCs w:val="17"/>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EE8D1C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150 alphanumeric characters allowed</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4C5E98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xsd:token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79DFA6C" w14:textId="77777777" w:rsidR="00567FCD" w:rsidRPr="00A00D51" w:rsidRDefault="00567FCD" w:rsidP="00567FCD">
            <w:pPr>
              <w:rPr>
                <w:rFonts w:eastAsia="Times New Roman" w:cs="Times New Roman"/>
                <w:sz w:val="16"/>
              </w:rPr>
            </w:pPr>
          </w:p>
        </w:tc>
      </w:tr>
      <w:tr w:rsidR="0095287F" w:rsidRPr="00A00D51" w14:paraId="5FA127A1"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B6CC172"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pageNumber</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6461A57"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222222"/>
                <w:sz w:val="17"/>
                <w:szCs w:val="17"/>
                <w:shd w:val="clear" w:color="auto" w:fill="FCFCFC"/>
              </w:rPr>
              <w:t>Number of the (online) page the item appears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A6D52F8"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F14EC5A"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0BC26FD"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Positive 32-bit integer</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D30A023"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xsd:unsignedInt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D7C2B97" w14:textId="77777777" w:rsidR="00567FCD" w:rsidRPr="00A00D51" w:rsidRDefault="00567FCD" w:rsidP="00567FCD">
            <w:pPr>
              <w:rPr>
                <w:rFonts w:eastAsia="Times New Roman" w:cs="Times New Roman"/>
                <w:sz w:val="16"/>
              </w:rPr>
            </w:pPr>
          </w:p>
        </w:tc>
      </w:tr>
      <w:tr w:rsidR="0095287F" w:rsidRPr="00A00D51" w14:paraId="33B763F8"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7A3B48"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pageVisits</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041134C"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222222"/>
                <w:sz w:val="17"/>
                <w:szCs w:val="17"/>
                <w:shd w:val="clear" w:color="auto" w:fill="FCFCFC"/>
              </w:rPr>
              <w:t>Number of times the student visited the (online) page this item is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B8E11CA"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44D61A8"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7A81377"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Positive 32-bit integer</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5FFA73B"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xsd:unsignedInt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BBF4499" w14:textId="77777777" w:rsidR="00567FCD" w:rsidRPr="00A00D51" w:rsidRDefault="00567FCD" w:rsidP="00567FCD">
            <w:pPr>
              <w:rPr>
                <w:rFonts w:eastAsia="Times New Roman" w:cs="Times New Roman"/>
                <w:sz w:val="16"/>
              </w:rPr>
            </w:pPr>
          </w:p>
        </w:tc>
      </w:tr>
      <w:tr w:rsidR="0095287F" w:rsidRPr="00A00D51" w14:paraId="7E222D1A"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D82F863"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pageTime</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47FB8E5"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222222"/>
                <w:sz w:val="17"/>
                <w:szCs w:val="17"/>
                <w:shd w:val="clear" w:color="auto" w:fill="FCFCFC"/>
              </w:rPr>
              <w:t>Time (in milliseconds) the student spent on the (online) page this item is on</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2E4F53E" w14:textId="77777777" w:rsidR="00567FCD" w:rsidRPr="00A00D51" w:rsidRDefault="00567FCD" w:rsidP="00567FCD">
            <w:pPr>
              <w:jc w:val="center"/>
              <w:rPr>
                <w:rFonts w:eastAsia="Times New Roman" w:cs="Times New Roman"/>
                <w:sz w:val="1"/>
              </w:rPr>
            </w:pP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4A13360"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3CBA6C"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Signed 32-bit integer</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7FC8A52F"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xsd:int</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F76081D" w14:textId="77777777" w:rsidR="00567FCD" w:rsidRPr="00A00D51" w:rsidRDefault="00567FCD" w:rsidP="00567FCD">
            <w:pPr>
              <w:rPr>
                <w:rFonts w:eastAsia="Times New Roman" w:cs="Times New Roman"/>
                <w:sz w:val="16"/>
              </w:rPr>
            </w:pPr>
          </w:p>
        </w:tc>
      </w:tr>
      <w:tr w:rsidR="0095287F" w:rsidRPr="00A00D51" w14:paraId="16784B1B" w14:textId="77777777" w:rsidTr="0095287F">
        <w:trPr>
          <w:jc w:val="center"/>
        </w:trPr>
        <w:tc>
          <w:tcPr>
            <w:tcW w:w="646"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0294638" w14:textId="16B60F1D" w:rsidR="00567FCD" w:rsidRPr="00A00D51" w:rsidRDefault="00545264"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000000"/>
                <w:sz w:val="17"/>
                <w:szCs w:val="17"/>
              </w:rPr>
              <w:t>D</w:t>
            </w:r>
            <w:r w:rsidR="00567FCD" w:rsidRPr="00A00D51">
              <w:rPr>
                <w:rFonts w:ascii="Franklin Gothic Book" w:hAnsi="Franklin Gothic Book"/>
                <w:color w:val="000000"/>
                <w:sz w:val="17"/>
                <w:szCs w:val="17"/>
              </w:rPr>
              <w:t>ropped</w:t>
            </w:r>
          </w:p>
        </w:tc>
        <w:tc>
          <w:tcPr>
            <w:tcW w:w="107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A778AEA" w14:textId="77777777" w:rsidR="00567FCD" w:rsidRPr="00A00D51" w:rsidRDefault="00567FCD" w:rsidP="00567FCD">
            <w:pPr>
              <w:pStyle w:val="NormalWeb"/>
              <w:spacing w:before="0" w:beforeAutospacing="0" w:after="0" w:afterAutospacing="0" w:line="0" w:lineRule="atLeast"/>
              <w:rPr>
                <w:rFonts w:ascii="Franklin Gothic Book" w:hAnsi="Franklin Gothic Book"/>
              </w:rPr>
            </w:pPr>
            <w:r w:rsidRPr="00A00D51">
              <w:rPr>
                <w:rFonts w:ascii="Franklin Gothic Book" w:hAnsi="Franklin Gothic Book"/>
                <w:color w:val="222222"/>
                <w:sz w:val="17"/>
                <w:szCs w:val="17"/>
                <w:shd w:val="clear" w:color="auto" w:fill="FCFCFC"/>
              </w:rPr>
              <w:t>1 if the item is active, 0 if the item has been inactivated (“dropped”)</w:t>
            </w:r>
          </w:p>
        </w:tc>
        <w:tc>
          <w:tcPr>
            <w:tcW w:w="37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719122B"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1</w:t>
            </w:r>
          </w:p>
        </w:tc>
        <w:tc>
          <w:tcPr>
            <w:tcW w:w="454"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7DAD7B5" w14:textId="77777777" w:rsidR="00567FCD" w:rsidRPr="00A00D51" w:rsidRDefault="00567FCD" w:rsidP="00567FCD">
            <w:pPr>
              <w:pStyle w:val="NormalWeb"/>
              <w:spacing w:before="0" w:beforeAutospacing="0" w:after="0" w:afterAutospacing="0" w:line="0" w:lineRule="atLeast"/>
              <w:jc w:val="center"/>
              <w:rPr>
                <w:rFonts w:ascii="Franklin Gothic Book" w:hAnsi="Franklin Gothic Book"/>
              </w:rPr>
            </w:pPr>
            <w:r w:rsidRPr="00A00D51">
              <w:rPr>
                <w:rFonts w:ascii="Franklin Gothic Book" w:hAnsi="Franklin Gothic Book"/>
                <w:color w:val="222222"/>
                <w:sz w:val="17"/>
                <w:szCs w:val="17"/>
                <w:shd w:val="clear" w:color="auto" w:fill="FCFCFC"/>
              </w:rPr>
              <w:t>Y</w:t>
            </w:r>
          </w:p>
        </w:tc>
        <w:tc>
          <w:tcPr>
            <w:tcW w:w="1032"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1921DA9"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0, 1</w:t>
            </w:r>
          </w:p>
        </w:tc>
        <w:tc>
          <w:tcPr>
            <w:tcW w:w="660"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D88AD3E" w14:textId="77777777" w:rsidR="00567FCD" w:rsidRPr="00A00D51" w:rsidRDefault="00567FCD" w:rsidP="00567FCD">
            <w:pPr>
              <w:pStyle w:val="NormalWeb"/>
              <w:spacing w:before="0" w:beforeAutospacing="0" w:after="0" w:afterAutospacing="0" w:line="0" w:lineRule="atLeast"/>
              <w:rPr>
                <w:rFonts w:ascii="Franklin Gothic Book" w:hAnsi="Franklin Gothic Book"/>
                <w:sz w:val="16"/>
              </w:rPr>
            </w:pPr>
            <w:r w:rsidRPr="00A00D51">
              <w:rPr>
                <w:rFonts w:ascii="Franklin Gothic Book" w:hAnsi="Franklin Gothic Book"/>
                <w:color w:val="000000"/>
                <w:sz w:val="16"/>
                <w:szCs w:val="17"/>
              </w:rPr>
              <w:t>xsd:boolean</w:t>
            </w:r>
          </w:p>
        </w:tc>
        <w:tc>
          <w:tcPr>
            <w:tcW w:w="765"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F6AFCFE" w14:textId="77777777" w:rsidR="00567FCD" w:rsidRPr="00A00D51" w:rsidRDefault="00567FCD" w:rsidP="002D58BB">
            <w:pPr>
              <w:keepNext/>
              <w:rPr>
                <w:rFonts w:eastAsia="Times New Roman" w:cs="Times New Roman"/>
                <w:sz w:val="16"/>
              </w:rPr>
            </w:pPr>
          </w:p>
        </w:tc>
      </w:tr>
    </w:tbl>
    <w:p w14:paraId="2167FE8E" w14:textId="7CF27EC2" w:rsidR="002D58BB" w:rsidRPr="00A00D51" w:rsidRDefault="002D58BB" w:rsidP="004726A1">
      <w:pPr>
        <w:pStyle w:val="Caption"/>
      </w:pPr>
      <w:r w:rsidRPr="00A00D51">
        <w:t xml:space="preserve">Table </w:t>
      </w:r>
      <w:r w:rsidR="009223FF">
        <w:fldChar w:fldCharType="begin"/>
      </w:r>
      <w:r w:rsidR="009223FF">
        <w:instrText xml:space="preserve"> SEQ Table \* ARABIC </w:instrText>
      </w:r>
      <w:r w:rsidR="009223FF">
        <w:fldChar w:fldCharType="separate"/>
      </w:r>
      <w:r w:rsidR="005E321A">
        <w:rPr>
          <w:noProof/>
        </w:rPr>
        <w:t>5</w:t>
      </w:r>
      <w:r w:rsidR="009223FF">
        <w:rPr>
          <w:noProof/>
        </w:rPr>
        <w:fldChar w:fldCharType="end"/>
      </w:r>
      <w:r w:rsidRPr="00A00D51">
        <w:t xml:space="preserve"> - Individual Item Response Data Summary</w:t>
      </w:r>
    </w:p>
    <w:p w14:paraId="4F33BB65" w14:textId="77777777" w:rsidR="00F92D7F" w:rsidRPr="00A00D51" w:rsidRDefault="00F92D7F" w:rsidP="004D609F">
      <w:pPr>
        <w:pStyle w:val="Heading4"/>
      </w:pPr>
    </w:p>
    <w:p w14:paraId="14B5F612" w14:textId="77777777" w:rsidR="007F786B" w:rsidRPr="00A00D51" w:rsidRDefault="007F786B" w:rsidP="004D609F">
      <w:pPr>
        <w:pStyle w:val="Heading4"/>
      </w:pPr>
      <w:r w:rsidRPr="00A00D51">
        <w:t>Assumptions</w:t>
      </w:r>
    </w:p>
    <w:p w14:paraId="23ADDB9F" w14:textId="77777777" w:rsidR="007F786B" w:rsidRPr="00A00D51" w:rsidRDefault="007F786B" w:rsidP="001221CE">
      <w:pPr>
        <w:pStyle w:val="ListParagraph"/>
        <w:numPr>
          <w:ilvl w:val="0"/>
          <w:numId w:val="12"/>
        </w:numPr>
      </w:pPr>
      <w:r w:rsidRPr="00A00D51">
        <w:t>The item response data provided by the Test Delivery System is complete and sufficient for the purposes of external analysis.</w:t>
      </w:r>
    </w:p>
    <w:p w14:paraId="5FCF1663" w14:textId="77EB6C17" w:rsidR="007F786B" w:rsidRPr="00A00D51" w:rsidRDefault="007F786B" w:rsidP="001221CE">
      <w:pPr>
        <w:pStyle w:val="ListParagraph"/>
        <w:numPr>
          <w:ilvl w:val="0"/>
          <w:numId w:val="12"/>
        </w:numPr>
      </w:pPr>
      <w:r w:rsidRPr="00A00D51">
        <w:lastRenderedPageBreak/>
        <w:t>All responses are de</w:t>
      </w:r>
      <w:r w:rsidR="00955281">
        <w:t>-</w:t>
      </w:r>
      <w:r w:rsidRPr="00A00D51">
        <w:t>identified, but joinable to other data sources through the internal test, item, and student identifiers.</w:t>
      </w:r>
    </w:p>
    <w:p w14:paraId="657F95A1" w14:textId="246B29D2" w:rsidR="008A5777" w:rsidRPr="00A00D51" w:rsidRDefault="007F786B" w:rsidP="00344DAF">
      <w:pPr>
        <w:rPr>
          <w:rFonts w:eastAsiaTheme="majorEastAsia" w:cstheme="majorBidi"/>
          <w:b/>
          <w:bCs/>
          <w:color w:val="4F81BD" w:themeColor="accent1"/>
        </w:rPr>
      </w:pPr>
      <w:r w:rsidRPr="00A00D51">
        <w:br w:type="page"/>
      </w:r>
      <w:bookmarkEnd w:id="99"/>
      <w:bookmarkEnd w:id="100"/>
    </w:p>
    <w:p w14:paraId="27459F3B" w14:textId="7A8DDA84" w:rsidR="00B476BE" w:rsidRPr="00A00D51" w:rsidRDefault="00B476BE" w:rsidP="00DC2381"/>
    <w:p w14:paraId="3711AD7B" w14:textId="1EC1AA6E" w:rsidR="00EE0A34" w:rsidRPr="00A00D51" w:rsidRDefault="00EE0A34" w:rsidP="00AC2088">
      <w:pPr>
        <w:pStyle w:val="Heading2"/>
      </w:pPr>
      <w:bookmarkStart w:id="163" w:name="_Toc270554435"/>
      <w:bookmarkStart w:id="164" w:name="_Toc273632328"/>
      <w:bookmarkStart w:id="165" w:name="_Toc291348476"/>
      <w:bookmarkStart w:id="166" w:name="_Toc436058875"/>
      <w:r w:rsidRPr="00A00D51">
        <w:t xml:space="preserve">Reporting </w:t>
      </w:r>
      <w:r w:rsidR="00590FF9" w:rsidRPr="00A00D51">
        <w:t>Features</w:t>
      </w:r>
      <w:r w:rsidRPr="00A00D51">
        <w:t xml:space="preserve"> </w:t>
      </w:r>
      <w:r w:rsidR="00590FF9" w:rsidRPr="00A00D51">
        <w:t>Summary</w:t>
      </w:r>
      <w:bookmarkEnd w:id="163"/>
      <w:bookmarkEnd w:id="164"/>
      <w:bookmarkEnd w:id="165"/>
      <w:bookmarkEnd w:id="166"/>
    </w:p>
    <w:p w14:paraId="3C3913F6" w14:textId="77777777" w:rsidR="00EE0A34" w:rsidRPr="00A00D51" w:rsidRDefault="00EE0A34" w:rsidP="00EE0A34"/>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5" w:type="dxa"/>
          <w:left w:w="115" w:type="dxa"/>
          <w:bottom w:w="115" w:type="dxa"/>
          <w:right w:w="115" w:type="dxa"/>
        </w:tblCellMar>
        <w:tblLook w:val="04A0" w:firstRow="1" w:lastRow="0" w:firstColumn="1" w:lastColumn="0" w:noHBand="0" w:noVBand="1"/>
      </w:tblPr>
      <w:tblGrid>
        <w:gridCol w:w="1914"/>
        <w:gridCol w:w="3422"/>
        <w:gridCol w:w="1169"/>
        <w:gridCol w:w="1079"/>
        <w:gridCol w:w="1081"/>
        <w:gridCol w:w="1169"/>
        <w:gridCol w:w="1196"/>
      </w:tblGrid>
      <w:tr w:rsidR="00241758" w:rsidRPr="00A00D51" w14:paraId="35C0527D" w14:textId="77777777" w:rsidTr="00241758">
        <w:trPr>
          <w:cantSplit/>
          <w:trHeight w:val="900"/>
          <w:tblHeader/>
          <w:jc w:val="center"/>
        </w:trPr>
        <w:tc>
          <w:tcPr>
            <w:tcW w:w="868" w:type="pct"/>
            <w:shd w:val="clear" w:color="auto" w:fill="43B02A"/>
            <w:vAlign w:val="center"/>
            <w:hideMark/>
          </w:tcPr>
          <w:p w14:paraId="7E312D6A" w14:textId="77777777" w:rsidR="002B6F07" w:rsidRPr="00A00D51" w:rsidRDefault="002B6F07" w:rsidP="00E52519">
            <w:pPr>
              <w:rPr>
                <w:b/>
                <w:color w:val="FFFFFF" w:themeColor="background1"/>
                <w:sz w:val="18"/>
              </w:rPr>
            </w:pPr>
            <w:r w:rsidRPr="00A00D51">
              <w:rPr>
                <w:b/>
                <w:color w:val="FFFFFF" w:themeColor="background1"/>
                <w:sz w:val="18"/>
              </w:rPr>
              <w:t>Feature</w:t>
            </w:r>
          </w:p>
        </w:tc>
        <w:tc>
          <w:tcPr>
            <w:tcW w:w="1551" w:type="pct"/>
            <w:shd w:val="clear" w:color="auto" w:fill="43B02A"/>
            <w:vAlign w:val="center"/>
            <w:hideMark/>
          </w:tcPr>
          <w:p w14:paraId="3FA82442" w14:textId="77777777" w:rsidR="002B6F07" w:rsidRPr="00A00D51" w:rsidRDefault="002B6F07" w:rsidP="00E52519">
            <w:pPr>
              <w:rPr>
                <w:b/>
                <w:color w:val="FFFFFF" w:themeColor="background1"/>
                <w:sz w:val="18"/>
              </w:rPr>
            </w:pPr>
            <w:r w:rsidRPr="00A00D51">
              <w:rPr>
                <w:b/>
                <w:color w:val="FFFFFF" w:themeColor="background1"/>
                <w:sz w:val="18"/>
              </w:rPr>
              <w:t>Description</w:t>
            </w:r>
          </w:p>
        </w:tc>
        <w:tc>
          <w:tcPr>
            <w:tcW w:w="530" w:type="pct"/>
            <w:shd w:val="clear" w:color="auto" w:fill="43B02A"/>
            <w:noWrap/>
            <w:vAlign w:val="center"/>
            <w:hideMark/>
          </w:tcPr>
          <w:p w14:paraId="3083CF6B" w14:textId="3CF4B3A6" w:rsidR="002B6F07" w:rsidRPr="00A00D51" w:rsidRDefault="002B6F07" w:rsidP="00E52519">
            <w:pPr>
              <w:rPr>
                <w:b/>
                <w:color w:val="FFFFFF" w:themeColor="background1"/>
                <w:sz w:val="18"/>
              </w:rPr>
            </w:pPr>
            <w:r w:rsidRPr="00A00D51">
              <w:rPr>
                <w:b/>
                <w:color w:val="FFFFFF" w:themeColor="background1"/>
                <w:sz w:val="18"/>
              </w:rPr>
              <w:t>Individual STUDENT Report</w:t>
            </w:r>
          </w:p>
        </w:tc>
        <w:tc>
          <w:tcPr>
            <w:tcW w:w="489" w:type="pct"/>
            <w:shd w:val="clear" w:color="auto" w:fill="43B02A"/>
            <w:noWrap/>
            <w:vAlign w:val="center"/>
            <w:hideMark/>
          </w:tcPr>
          <w:p w14:paraId="4BB914BC" w14:textId="3B618F4E" w:rsidR="002B6F07" w:rsidRPr="00A00D51" w:rsidRDefault="00D440CD" w:rsidP="008B49CB">
            <w:pPr>
              <w:rPr>
                <w:b/>
                <w:color w:val="FFFFFF" w:themeColor="background1"/>
                <w:sz w:val="18"/>
              </w:rPr>
            </w:pPr>
            <w:r w:rsidRPr="00A00D51">
              <w:rPr>
                <w:b/>
                <w:color w:val="FFFFFF" w:themeColor="background1"/>
                <w:sz w:val="18"/>
              </w:rPr>
              <w:t>List of</w:t>
            </w:r>
            <w:r w:rsidRPr="00A00D51">
              <w:rPr>
                <w:b/>
                <w:color w:val="FFFFFF" w:themeColor="background1"/>
                <w:sz w:val="18"/>
              </w:rPr>
              <w:br/>
              <w:t xml:space="preserve">Students </w:t>
            </w:r>
            <w:r w:rsidR="008B49CB">
              <w:rPr>
                <w:b/>
                <w:color w:val="FFFFFF" w:themeColor="background1"/>
                <w:sz w:val="18"/>
              </w:rPr>
              <w:t>by Assessment</w:t>
            </w:r>
            <w:r w:rsidRPr="00A00D51">
              <w:rPr>
                <w:b/>
                <w:color w:val="FFFFFF" w:themeColor="background1"/>
                <w:sz w:val="18"/>
              </w:rPr>
              <w:t xml:space="preserve"> </w:t>
            </w:r>
            <w:r w:rsidR="002B6F07" w:rsidRPr="00A00D51">
              <w:rPr>
                <w:b/>
                <w:color w:val="FFFFFF" w:themeColor="background1"/>
                <w:sz w:val="18"/>
              </w:rPr>
              <w:t>GRADE</w:t>
            </w:r>
          </w:p>
        </w:tc>
        <w:tc>
          <w:tcPr>
            <w:tcW w:w="490" w:type="pct"/>
            <w:shd w:val="clear" w:color="auto" w:fill="43B02A"/>
            <w:noWrap/>
            <w:vAlign w:val="center"/>
            <w:hideMark/>
          </w:tcPr>
          <w:p w14:paraId="165D5A79" w14:textId="58472634" w:rsidR="002B6F07" w:rsidRPr="00A00D51" w:rsidRDefault="002B6F07" w:rsidP="00E52519">
            <w:pPr>
              <w:rPr>
                <w:b/>
                <w:color w:val="FFFFFF" w:themeColor="background1"/>
                <w:sz w:val="18"/>
              </w:rPr>
            </w:pPr>
            <w:r w:rsidRPr="00A00D51">
              <w:rPr>
                <w:b/>
                <w:color w:val="FFFFFF" w:themeColor="background1"/>
                <w:sz w:val="18"/>
              </w:rPr>
              <w:t xml:space="preserve">Results by Grade for </w:t>
            </w:r>
            <w:r w:rsidR="00D440CD" w:rsidRPr="00A00D51">
              <w:rPr>
                <w:b/>
                <w:color w:val="FFFFFF" w:themeColor="background1"/>
                <w:sz w:val="18"/>
              </w:rPr>
              <w:t xml:space="preserve">a </w:t>
            </w:r>
            <w:r w:rsidRPr="00A00D51">
              <w:rPr>
                <w:b/>
                <w:color w:val="FFFFFF" w:themeColor="background1"/>
                <w:sz w:val="18"/>
              </w:rPr>
              <w:t>SCHOOL</w:t>
            </w:r>
          </w:p>
        </w:tc>
        <w:tc>
          <w:tcPr>
            <w:tcW w:w="530" w:type="pct"/>
            <w:shd w:val="clear" w:color="auto" w:fill="43B02A"/>
            <w:noWrap/>
            <w:vAlign w:val="center"/>
            <w:hideMark/>
          </w:tcPr>
          <w:p w14:paraId="16649632" w14:textId="77777777" w:rsidR="002B6F07" w:rsidRPr="00A00D51" w:rsidRDefault="002B6F07" w:rsidP="00E52519">
            <w:pPr>
              <w:rPr>
                <w:b/>
                <w:color w:val="FFFFFF" w:themeColor="background1"/>
                <w:sz w:val="18"/>
              </w:rPr>
            </w:pPr>
            <w:r w:rsidRPr="00A00D51">
              <w:rPr>
                <w:b/>
                <w:color w:val="FFFFFF" w:themeColor="background1"/>
                <w:sz w:val="18"/>
              </w:rPr>
              <w:t>Comparing Schools</w:t>
            </w:r>
            <w:r w:rsidRPr="00A00D51">
              <w:rPr>
                <w:b/>
                <w:color w:val="FFFFFF" w:themeColor="background1"/>
                <w:sz w:val="18"/>
              </w:rPr>
              <w:br/>
              <w:t>in a</w:t>
            </w:r>
            <w:r w:rsidRPr="00A00D51">
              <w:rPr>
                <w:b/>
                <w:color w:val="FFFFFF" w:themeColor="background1"/>
                <w:sz w:val="18"/>
              </w:rPr>
              <w:br/>
              <w:t>DISTRICT</w:t>
            </w:r>
          </w:p>
        </w:tc>
        <w:tc>
          <w:tcPr>
            <w:tcW w:w="542" w:type="pct"/>
            <w:shd w:val="clear" w:color="auto" w:fill="43B02A"/>
            <w:noWrap/>
            <w:vAlign w:val="center"/>
            <w:hideMark/>
          </w:tcPr>
          <w:p w14:paraId="2BE2C585" w14:textId="77777777" w:rsidR="002B6F07" w:rsidRPr="00A00D51" w:rsidRDefault="002B6F07" w:rsidP="00E52519">
            <w:pPr>
              <w:rPr>
                <w:rFonts w:cs="Lucida Grande"/>
                <w:b/>
                <w:color w:val="FFFFFF" w:themeColor="background1"/>
                <w:sz w:val="18"/>
              </w:rPr>
            </w:pPr>
            <w:r w:rsidRPr="00A00D51">
              <w:rPr>
                <w:rFonts w:cs="Lucida Grande"/>
                <w:b/>
                <w:color w:val="FFFFFF" w:themeColor="background1"/>
                <w:sz w:val="18"/>
              </w:rPr>
              <w:t>Comparing Districts</w:t>
            </w:r>
            <w:r w:rsidRPr="00A00D51">
              <w:rPr>
                <w:rFonts w:cs="Lucida Grande"/>
                <w:b/>
                <w:color w:val="FFFFFF" w:themeColor="background1"/>
                <w:sz w:val="18"/>
              </w:rPr>
              <w:br/>
              <w:t>in a</w:t>
            </w:r>
            <w:r w:rsidRPr="00A00D51">
              <w:rPr>
                <w:rFonts w:cs="Lucida Grande"/>
                <w:b/>
                <w:color w:val="FFFFFF" w:themeColor="background1"/>
                <w:sz w:val="18"/>
              </w:rPr>
              <w:br/>
              <w:t>STATE</w:t>
            </w:r>
          </w:p>
        </w:tc>
      </w:tr>
      <w:tr w:rsidR="00241758" w:rsidRPr="00A00D51" w14:paraId="5A5FC0B1" w14:textId="77777777" w:rsidTr="00241758">
        <w:trPr>
          <w:cantSplit/>
          <w:trHeight w:val="900"/>
          <w:jc w:val="center"/>
        </w:trPr>
        <w:tc>
          <w:tcPr>
            <w:tcW w:w="868" w:type="pct"/>
            <w:shd w:val="clear" w:color="auto" w:fill="auto"/>
            <w:vAlign w:val="center"/>
            <w:hideMark/>
          </w:tcPr>
          <w:p w14:paraId="2E2950B7" w14:textId="77777777" w:rsidR="002B6F07" w:rsidRPr="00A00D51" w:rsidRDefault="002B6F07" w:rsidP="00E52519">
            <w:pPr>
              <w:rPr>
                <w:color w:val="000000"/>
              </w:rPr>
            </w:pPr>
            <w:r w:rsidRPr="00A00D51">
              <w:rPr>
                <w:color w:val="000000"/>
              </w:rPr>
              <w:t>Alignment</w:t>
            </w:r>
          </w:p>
        </w:tc>
        <w:tc>
          <w:tcPr>
            <w:tcW w:w="1551" w:type="pct"/>
            <w:shd w:val="clear" w:color="auto" w:fill="auto"/>
            <w:vAlign w:val="center"/>
            <w:hideMark/>
          </w:tcPr>
          <w:p w14:paraId="020A4504" w14:textId="77777777" w:rsidR="002B6F07" w:rsidRPr="00A00D51" w:rsidRDefault="002B6F07" w:rsidP="00E52519">
            <w:pPr>
              <w:rPr>
                <w:color w:val="000000"/>
              </w:rPr>
            </w:pPr>
            <w:r w:rsidRPr="00A00D51">
              <w:rPr>
                <w:color w:val="000000"/>
              </w:rPr>
              <w:t>For all users, the ability to align aggregate score reports by end-points or by the cut between levels 2 and 3</w:t>
            </w:r>
          </w:p>
        </w:tc>
        <w:tc>
          <w:tcPr>
            <w:tcW w:w="530" w:type="pct"/>
            <w:shd w:val="clear" w:color="auto" w:fill="auto"/>
            <w:noWrap/>
            <w:vAlign w:val="center"/>
            <w:hideMark/>
          </w:tcPr>
          <w:p w14:paraId="5F065755" w14:textId="3C918B3B" w:rsidR="002B6F07" w:rsidRPr="00A00D51" w:rsidRDefault="002B6F07" w:rsidP="00D440CD">
            <w:pPr>
              <w:jc w:val="center"/>
              <w:rPr>
                <w:color w:val="000000"/>
              </w:rPr>
            </w:pPr>
          </w:p>
        </w:tc>
        <w:tc>
          <w:tcPr>
            <w:tcW w:w="489" w:type="pct"/>
            <w:shd w:val="clear" w:color="auto" w:fill="auto"/>
            <w:noWrap/>
            <w:vAlign w:val="center"/>
            <w:hideMark/>
          </w:tcPr>
          <w:p w14:paraId="11515085" w14:textId="36973751" w:rsidR="002B6F07" w:rsidRPr="00A00D51" w:rsidRDefault="002B6F07" w:rsidP="00D440CD">
            <w:pPr>
              <w:jc w:val="center"/>
              <w:rPr>
                <w:color w:val="000000"/>
              </w:rPr>
            </w:pPr>
          </w:p>
        </w:tc>
        <w:tc>
          <w:tcPr>
            <w:tcW w:w="490" w:type="pct"/>
            <w:shd w:val="clear" w:color="auto" w:fill="auto"/>
            <w:noWrap/>
            <w:vAlign w:val="center"/>
            <w:hideMark/>
          </w:tcPr>
          <w:p w14:paraId="778AB35D" w14:textId="521C0B2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1F0FE7B4" w14:textId="516AE8F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4038B40A" w14:textId="31666464"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9CAAA4B" w14:textId="77777777" w:rsidTr="00241758">
        <w:trPr>
          <w:cantSplit/>
          <w:trHeight w:val="900"/>
          <w:jc w:val="center"/>
        </w:trPr>
        <w:tc>
          <w:tcPr>
            <w:tcW w:w="868" w:type="pct"/>
            <w:shd w:val="clear" w:color="auto" w:fill="auto"/>
            <w:vAlign w:val="center"/>
            <w:hideMark/>
          </w:tcPr>
          <w:p w14:paraId="26703712" w14:textId="77777777" w:rsidR="002B6F07" w:rsidRPr="00A00D51" w:rsidRDefault="002B6F07" w:rsidP="00E52519">
            <w:pPr>
              <w:rPr>
                <w:color w:val="000000"/>
              </w:rPr>
            </w:pPr>
            <w:r w:rsidRPr="00A00D51">
              <w:rPr>
                <w:color w:val="000000"/>
              </w:rPr>
              <w:t>Assessment Accommodations</w:t>
            </w:r>
          </w:p>
        </w:tc>
        <w:tc>
          <w:tcPr>
            <w:tcW w:w="1551" w:type="pct"/>
            <w:shd w:val="clear" w:color="auto" w:fill="auto"/>
            <w:vAlign w:val="center"/>
            <w:hideMark/>
          </w:tcPr>
          <w:p w14:paraId="39FD6F2D" w14:textId="6674F068" w:rsidR="002B6F07" w:rsidRPr="00A00D51" w:rsidRDefault="002B6F07" w:rsidP="000E3C5D">
            <w:pPr>
              <w:rPr>
                <w:color w:val="000000"/>
              </w:rPr>
            </w:pPr>
            <w:r w:rsidRPr="00A00D51">
              <w:rPr>
                <w:color w:val="000000"/>
              </w:rPr>
              <w:t>Display of Accommodations for which a student was eligible</w:t>
            </w:r>
            <w:r w:rsidR="00596731">
              <w:rPr>
                <w:color w:val="000000"/>
              </w:rPr>
              <w:t>.</w:t>
            </w:r>
          </w:p>
        </w:tc>
        <w:tc>
          <w:tcPr>
            <w:tcW w:w="530" w:type="pct"/>
            <w:shd w:val="clear" w:color="auto" w:fill="auto"/>
            <w:noWrap/>
            <w:vAlign w:val="center"/>
            <w:hideMark/>
          </w:tcPr>
          <w:p w14:paraId="4A9EEFAF" w14:textId="1A0CDC5A"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4E5DDA59" w14:textId="6231F2F1" w:rsidR="002B6F07" w:rsidRPr="00A00D51" w:rsidRDefault="002B6F07" w:rsidP="00D440CD">
            <w:pPr>
              <w:jc w:val="center"/>
              <w:rPr>
                <w:color w:val="000000"/>
              </w:rPr>
            </w:pPr>
          </w:p>
        </w:tc>
        <w:tc>
          <w:tcPr>
            <w:tcW w:w="490" w:type="pct"/>
            <w:shd w:val="clear" w:color="auto" w:fill="auto"/>
            <w:noWrap/>
            <w:vAlign w:val="center"/>
            <w:hideMark/>
          </w:tcPr>
          <w:p w14:paraId="018E7701" w14:textId="3142038F" w:rsidR="002B6F07" w:rsidRPr="00A00D51" w:rsidRDefault="002B6F07" w:rsidP="00D440CD">
            <w:pPr>
              <w:jc w:val="center"/>
              <w:rPr>
                <w:color w:val="000000"/>
              </w:rPr>
            </w:pPr>
          </w:p>
        </w:tc>
        <w:tc>
          <w:tcPr>
            <w:tcW w:w="530" w:type="pct"/>
            <w:shd w:val="clear" w:color="auto" w:fill="auto"/>
            <w:noWrap/>
            <w:vAlign w:val="center"/>
            <w:hideMark/>
          </w:tcPr>
          <w:p w14:paraId="51781FB4" w14:textId="4C8F5007" w:rsidR="002B6F07" w:rsidRPr="00A00D51" w:rsidRDefault="002B6F07" w:rsidP="00D440CD">
            <w:pPr>
              <w:jc w:val="center"/>
              <w:rPr>
                <w:color w:val="000000"/>
              </w:rPr>
            </w:pPr>
          </w:p>
        </w:tc>
        <w:tc>
          <w:tcPr>
            <w:tcW w:w="542" w:type="pct"/>
            <w:shd w:val="clear" w:color="auto" w:fill="auto"/>
            <w:noWrap/>
            <w:vAlign w:val="center"/>
            <w:hideMark/>
          </w:tcPr>
          <w:p w14:paraId="08651B08" w14:textId="30FDF688" w:rsidR="002B6F07" w:rsidRPr="00A00D51" w:rsidRDefault="002B6F07" w:rsidP="00D440CD">
            <w:pPr>
              <w:jc w:val="center"/>
              <w:rPr>
                <w:rFonts w:cs="Lucida Grande"/>
                <w:color w:val="000000"/>
              </w:rPr>
            </w:pPr>
          </w:p>
        </w:tc>
      </w:tr>
      <w:tr w:rsidR="00241758" w:rsidRPr="00A00D51" w14:paraId="02DD5D9A" w14:textId="77777777" w:rsidTr="00241758">
        <w:trPr>
          <w:cantSplit/>
          <w:trHeight w:val="900"/>
          <w:jc w:val="center"/>
        </w:trPr>
        <w:tc>
          <w:tcPr>
            <w:tcW w:w="868" w:type="pct"/>
            <w:shd w:val="clear" w:color="auto" w:fill="auto"/>
            <w:vAlign w:val="center"/>
            <w:hideMark/>
          </w:tcPr>
          <w:p w14:paraId="5D6EDF2A" w14:textId="77777777" w:rsidR="002B6F07" w:rsidRPr="00A00D51" w:rsidRDefault="002B6F07" w:rsidP="00E52519">
            <w:pPr>
              <w:rPr>
                <w:color w:val="000000"/>
              </w:rPr>
            </w:pPr>
            <w:r w:rsidRPr="00A00D51">
              <w:rPr>
                <w:color w:val="000000"/>
              </w:rPr>
              <w:t>Claim Level Reporting</w:t>
            </w:r>
          </w:p>
        </w:tc>
        <w:tc>
          <w:tcPr>
            <w:tcW w:w="1551" w:type="pct"/>
            <w:shd w:val="clear" w:color="auto" w:fill="auto"/>
            <w:vAlign w:val="center"/>
            <w:hideMark/>
          </w:tcPr>
          <w:p w14:paraId="01744121" w14:textId="7C4FDE60" w:rsidR="002B6F07" w:rsidRPr="00A00D51" w:rsidRDefault="002B6F07" w:rsidP="00292555">
            <w:pPr>
              <w:rPr>
                <w:color w:val="000000"/>
              </w:rPr>
            </w:pPr>
            <w:r w:rsidRPr="00A00D51">
              <w:rPr>
                <w:color w:val="000000"/>
              </w:rPr>
              <w:t xml:space="preserve">For all users, reporting on </w:t>
            </w:r>
            <w:r w:rsidR="00234997" w:rsidRPr="00A00D51">
              <w:rPr>
                <w:color w:val="000000"/>
              </w:rPr>
              <w:t>m</w:t>
            </w:r>
            <w:r w:rsidRPr="00A00D51">
              <w:rPr>
                <w:color w:val="000000"/>
              </w:rPr>
              <w:t>athematics and/or ELA/</w:t>
            </w:r>
            <w:r w:rsidR="00587D8D" w:rsidRPr="00A00D51">
              <w:rPr>
                <w:color w:val="000000"/>
              </w:rPr>
              <w:t>l</w:t>
            </w:r>
            <w:r w:rsidRPr="00A00D51">
              <w:rPr>
                <w:color w:val="000000"/>
              </w:rPr>
              <w:t xml:space="preserve">iteracy subscores for </w:t>
            </w:r>
            <w:r w:rsidR="00292555" w:rsidRPr="00A00D51">
              <w:rPr>
                <w:color w:val="000000"/>
              </w:rPr>
              <w:t>s</w:t>
            </w:r>
            <w:r w:rsidRPr="00A00D51">
              <w:rPr>
                <w:color w:val="000000"/>
              </w:rPr>
              <w:t>ummative/ICA</w:t>
            </w:r>
          </w:p>
        </w:tc>
        <w:tc>
          <w:tcPr>
            <w:tcW w:w="530" w:type="pct"/>
            <w:shd w:val="clear" w:color="auto" w:fill="auto"/>
            <w:noWrap/>
            <w:vAlign w:val="center"/>
            <w:hideMark/>
          </w:tcPr>
          <w:p w14:paraId="63F32D8F" w14:textId="06AD14E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0327A4FD" w14:textId="76E17234"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22F13B47" w14:textId="19E79F04" w:rsidR="002B6F07" w:rsidRPr="00A00D51" w:rsidRDefault="002B6F07" w:rsidP="00D440CD">
            <w:pPr>
              <w:jc w:val="center"/>
              <w:rPr>
                <w:color w:val="000000"/>
              </w:rPr>
            </w:pPr>
          </w:p>
        </w:tc>
        <w:tc>
          <w:tcPr>
            <w:tcW w:w="530" w:type="pct"/>
            <w:shd w:val="clear" w:color="auto" w:fill="auto"/>
            <w:noWrap/>
            <w:vAlign w:val="center"/>
            <w:hideMark/>
          </w:tcPr>
          <w:p w14:paraId="1B7BE392" w14:textId="65CC2D99" w:rsidR="002B6F07" w:rsidRPr="00A00D51" w:rsidRDefault="002B6F07" w:rsidP="00D440CD">
            <w:pPr>
              <w:jc w:val="center"/>
              <w:rPr>
                <w:color w:val="000000"/>
              </w:rPr>
            </w:pPr>
          </w:p>
        </w:tc>
        <w:tc>
          <w:tcPr>
            <w:tcW w:w="542" w:type="pct"/>
            <w:shd w:val="clear" w:color="auto" w:fill="auto"/>
            <w:noWrap/>
            <w:vAlign w:val="center"/>
            <w:hideMark/>
          </w:tcPr>
          <w:p w14:paraId="7AD61B2C" w14:textId="64FE3BEB" w:rsidR="002B6F07" w:rsidRPr="00A00D51" w:rsidRDefault="002B6F07" w:rsidP="00D440CD">
            <w:pPr>
              <w:jc w:val="center"/>
              <w:rPr>
                <w:rFonts w:cs="Lucida Grande"/>
                <w:color w:val="000000"/>
              </w:rPr>
            </w:pPr>
          </w:p>
        </w:tc>
      </w:tr>
      <w:tr w:rsidR="00241758" w:rsidRPr="00A00D51" w14:paraId="4D68A86A" w14:textId="77777777" w:rsidTr="00241758">
        <w:trPr>
          <w:cantSplit/>
          <w:trHeight w:val="900"/>
          <w:jc w:val="center"/>
        </w:trPr>
        <w:tc>
          <w:tcPr>
            <w:tcW w:w="868" w:type="pct"/>
            <w:shd w:val="clear" w:color="auto" w:fill="auto"/>
            <w:vAlign w:val="center"/>
            <w:hideMark/>
          </w:tcPr>
          <w:p w14:paraId="015C7EBE" w14:textId="77777777" w:rsidR="002B6F07" w:rsidRPr="00A00D51" w:rsidRDefault="002B6F07" w:rsidP="00E52519">
            <w:pPr>
              <w:rPr>
                <w:color w:val="000000"/>
              </w:rPr>
            </w:pPr>
            <w:r w:rsidRPr="00A00D51">
              <w:rPr>
                <w:color w:val="000000"/>
              </w:rPr>
              <w:t>Context Security</w:t>
            </w:r>
          </w:p>
        </w:tc>
        <w:tc>
          <w:tcPr>
            <w:tcW w:w="1551" w:type="pct"/>
            <w:shd w:val="clear" w:color="auto" w:fill="auto"/>
            <w:vAlign w:val="center"/>
            <w:hideMark/>
          </w:tcPr>
          <w:p w14:paraId="5476EF6E" w14:textId="77777777" w:rsidR="002B6F07" w:rsidRPr="00A00D51" w:rsidRDefault="002B6F07" w:rsidP="00E52519">
            <w:pPr>
              <w:rPr>
                <w:color w:val="000000"/>
              </w:rPr>
            </w:pPr>
            <w:r w:rsidRPr="00A00D51">
              <w:rPr>
                <w:color w:val="000000"/>
              </w:rPr>
              <w:t>For all users, access to features and PII is enforced via the Smarter Balanced Single Sign-on and Permissions components</w:t>
            </w:r>
          </w:p>
        </w:tc>
        <w:tc>
          <w:tcPr>
            <w:tcW w:w="530" w:type="pct"/>
            <w:shd w:val="clear" w:color="auto" w:fill="auto"/>
            <w:noWrap/>
            <w:vAlign w:val="center"/>
            <w:hideMark/>
          </w:tcPr>
          <w:p w14:paraId="71CC2678" w14:textId="137AE77E"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3FECBCAF" w14:textId="1DD916C4"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80F5F69" w14:textId="37F7674A"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0CC372F" w14:textId="14BFDA9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56DB940" w14:textId="1F3A0E3B"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3F9BCDDB" w14:textId="77777777" w:rsidTr="00241758">
        <w:trPr>
          <w:cantSplit/>
          <w:trHeight w:val="900"/>
          <w:jc w:val="center"/>
        </w:trPr>
        <w:tc>
          <w:tcPr>
            <w:tcW w:w="868" w:type="pct"/>
            <w:shd w:val="clear" w:color="auto" w:fill="auto"/>
            <w:vAlign w:val="center"/>
            <w:hideMark/>
          </w:tcPr>
          <w:p w14:paraId="4311B97B" w14:textId="77777777" w:rsidR="002B6F07" w:rsidRPr="00A00D51" w:rsidRDefault="002B6F07" w:rsidP="00E52519">
            <w:pPr>
              <w:rPr>
                <w:color w:val="000000"/>
              </w:rPr>
            </w:pPr>
            <w:r w:rsidRPr="00A00D51">
              <w:rPr>
                <w:color w:val="000000"/>
              </w:rPr>
              <w:t>Download: Current View as CSV</w:t>
            </w:r>
          </w:p>
        </w:tc>
        <w:tc>
          <w:tcPr>
            <w:tcW w:w="1551" w:type="pct"/>
            <w:shd w:val="clear" w:color="auto" w:fill="auto"/>
            <w:vAlign w:val="center"/>
            <w:hideMark/>
          </w:tcPr>
          <w:p w14:paraId="1A058EC2" w14:textId="1F13027C" w:rsidR="002B6F07" w:rsidRPr="00A00D51" w:rsidRDefault="002B6F07" w:rsidP="00234997">
            <w:pPr>
              <w:rPr>
                <w:color w:val="000000"/>
              </w:rPr>
            </w:pPr>
            <w:r w:rsidRPr="00A00D51">
              <w:rPr>
                <w:color w:val="000000"/>
              </w:rPr>
              <w:t>For all users, download the current view of summary data (including any active filters, sorting, or selection) in a nonvisual tabular CSV format</w:t>
            </w:r>
          </w:p>
        </w:tc>
        <w:tc>
          <w:tcPr>
            <w:tcW w:w="530" w:type="pct"/>
            <w:shd w:val="clear" w:color="auto" w:fill="auto"/>
            <w:noWrap/>
            <w:vAlign w:val="center"/>
            <w:hideMark/>
          </w:tcPr>
          <w:p w14:paraId="6242719B" w14:textId="084D9173" w:rsidR="002B6F07" w:rsidRPr="00A00D51" w:rsidRDefault="002B6F07" w:rsidP="00D440CD">
            <w:pPr>
              <w:jc w:val="center"/>
              <w:rPr>
                <w:color w:val="000000"/>
              </w:rPr>
            </w:pPr>
          </w:p>
        </w:tc>
        <w:tc>
          <w:tcPr>
            <w:tcW w:w="489" w:type="pct"/>
            <w:shd w:val="clear" w:color="auto" w:fill="auto"/>
            <w:noWrap/>
            <w:vAlign w:val="center"/>
            <w:hideMark/>
          </w:tcPr>
          <w:p w14:paraId="2A0D2BF0" w14:textId="66F8590F"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565B6DDA" w14:textId="1EF16F2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C9231F8" w14:textId="0EA342CA"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5F93AE8A" w14:textId="7A7BCC8D"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36C9831C" w14:textId="77777777" w:rsidTr="00241758">
        <w:trPr>
          <w:cantSplit/>
          <w:trHeight w:val="900"/>
          <w:jc w:val="center"/>
        </w:trPr>
        <w:tc>
          <w:tcPr>
            <w:tcW w:w="868" w:type="pct"/>
            <w:shd w:val="clear" w:color="auto" w:fill="auto"/>
            <w:vAlign w:val="center"/>
            <w:hideMark/>
          </w:tcPr>
          <w:p w14:paraId="57352FB6" w14:textId="77777777" w:rsidR="002B6F07" w:rsidRPr="00A00D51" w:rsidRDefault="002B6F07" w:rsidP="00E52519">
            <w:pPr>
              <w:rPr>
                <w:color w:val="000000"/>
              </w:rPr>
            </w:pPr>
            <w:r w:rsidRPr="00A00D51">
              <w:rPr>
                <w:color w:val="000000"/>
              </w:rPr>
              <w:t>Download: Student Assessment Results</w:t>
            </w:r>
          </w:p>
        </w:tc>
        <w:tc>
          <w:tcPr>
            <w:tcW w:w="1551" w:type="pct"/>
            <w:shd w:val="clear" w:color="auto" w:fill="auto"/>
            <w:vAlign w:val="center"/>
            <w:hideMark/>
          </w:tcPr>
          <w:p w14:paraId="2E743B33" w14:textId="204D63ED" w:rsidR="002B6F07" w:rsidRPr="00A00D51" w:rsidRDefault="002B6F07" w:rsidP="00E52519">
            <w:pPr>
              <w:rPr>
                <w:color w:val="000000"/>
              </w:rPr>
            </w:pPr>
            <w:r w:rsidRPr="00A00D51">
              <w:rPr>
                <w:color w:val="000000"/>
              </w:rPr>
              <w:t xml:space="preserve">For users with permissions to </w:t>
            </w:r>
            <w:r w:rsidR="00234997" w:rsidRPr="00A00D51">
              <w:rPr>
                <w:color w:val="000000"/>
              </w:rPr>
              <w:t xml:space="preserve">use </w:t>
            </w:r>
            <w:r w:rsidRPr="00A00D51">
              <w:rPr>
                <w:color w:val="000000"/>
              </w:rPr>
              <w:t>this feature, a request to download the student assessment results (including test, student, and scoring data)</w:t>
            </w:r>
          </w:p>
        </w:tc>
        <w:tc>
          <w:tcPr>
            <w:tcW w:w="530" w:type="pct"/>
            <w:shd w:val="clear" w:color="auto" w:fill="auto"/>
            <w:noWrap/>
            <w:vAlign w:val="center"/>
            <w:hideMark/>
          </w:tcPr>
          <w:p w14:paraId="3C0FE473" w14:textId="22D18B8C" w:rsidR="002B6F07" w:rsidRPr="00A00D51" w:rsidRDefault="002B6F07" w:rsidP="00D440CD">
            <w:pPr>
              <w:jc w:val="center"/>
              <w:rPr>
                <w:color w:val="000000"/>
              </w:rPr>
            </w:pPr>
          </w:p>
        </w:tc>
        <w:tc>
          <w:tcPr>
            <w:tcW w:w="489" w:type="pct"/>
            <w:shd w:val="clear" w:color="auto" w:fill="auto"/>
            <w:noWrap/>
            <w:vAlign w:val="center"/>
            <w:hideMark/>
          </w:tcPr>
          <w:p w14:paraId="48BBF036" w14:textId="1F7ABD5E"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6CFB18B0" w14:textId="570AD2B8"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77EF064E" w14:textId="224E193A"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27D1CD9B" w14:textId="5248CA90"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C816AB1" w14:textId="77777777" w:rsidTr="00241758">
        <w:trPr>
          <w:cantSplit/>
          <w:trHeight w:val="900"/>
          <w:jc w:val="center"/>
        </w:trPr>
        <w:tc>
          <w:tcPr>
            <w:tcW w:w="868" w:type="pct"/>
            <w:shd w:val="clear" w:color="auto" w:fill="auto"/>
            <w:vAlign w:val="center"/>
            <w:hideMark/>
          </w:tcPr>
          <w:p w14:paraId="6BB78DCE" w14:textId="77777777" w:rsidR="002B6F07" w:rsidRPr="00A00D51" w:rsidRDefault="002B6F07" w:rsidP="00E52519">
            <w:pPr>
              <w:rPr>
                <w:color w:val="000000"/>
              </w:rPr>
            </w:pPr>
            <w:r w:rsidRPr="00A00D51">
              <w:rPr>
                <w:color w:val="000000"/>
              </w:rPr>
              <w:t>Filtering</w:t>
            </w:r>
          </w:p>
        </w:tc>
        <w:tc>
          <w:tcPr>
            <w:tcW w:w="1551" w:type="pct"/>
            <w:shd w:val="clear" w:color="auto" w:fill="auto"/>
            <w:vAlign w:val="center"/>
            <w:hideMark/>
          </w:tcPr>
          <w:p w14:paraId="7BC8005C" w14:textId="340AE95D" w:rsidR="002B6F07" w:rsidRPr="00A00D51" w:rsidRDefault="002B6F07" w:rsidP="00E52519">
            <w:pPr>
              <w:rPr>
                <w:color w:val="000000"/>
              </w:rPr>
            </w:pPr>
            <w:r w:rsidRPr="00A00D51">
              <w:rPr>
                <w:color w:val="000000"/>
              </w:rPr>
              <w:t>For all users, the ability to d</w:t>
            </w:r>
            <w:r w:rsidR="002B77AF" w:rsidRPr="00A00D51">
              <w:rPr>
                <w:color w:val="000000"/>
              </w:rPr>
              <w:t>i</w:t>
            </w:r>
            <w:r w:rsidRPr="00A00D51">
              <w:rPr>
                <w:color w:val="000000"/>
              </w:rPr>
              <w:t>saggregate results by student attributes</w:t>
            </w:r>
          </w:p>
        </w:tc>
        <w:tc>
          <w:tcPr>
            <w:tcW w:w="530" w:type="pct"/>
            <w:shd w:val="clear" w:color="auto" w:fill="auto"/>
            <w:noWrap/>
            <w:vAlign w:val="center"/>
            <w:hideMark/>
          </w:tcPr>
          <w:p w14:paraId="42C2B23F" w14:textId="5BE33820" w:rsidR="002B6F07" w:rsidRPr="00A00D51" w:rsidRDefault="002B6F07" w:rsidP="00D440CD">
            <w:pPr>
              <w:jc w:val="center"/>
              <w:rPr>
                <w:color w:val="000000"/>
              </w:rPr>
            </w:pPr>
          </w:p>
        </w:tc>
        <w:tc>
          <w:tcPr>
            <w:tcW w:w="489" w:type="pct"/>
            <w:shd w:val="clear" w:color="auto" w:fill="auto"/>
            <w:noWrap/>
            <w:vAlign w:val="center"/>
            <w:hideMark/>
          </w:tcPr>
          <w:p w14:paraId="423CF939" w14:textId="641FD239"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3831CD7C" w14:textId="280B5C7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69A4D65A" w14:textId="7B4665A8"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73C01F65" w14:textId="0AB67A30"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3417B73E" w14:textId="77777777" w:rsidTr="00241758">
        <w:trPr>
          <w:cantSplit/>
          <w:trHeight w:val="900"/>
          <w:jc w:val="center"/>
        </w:trPr>
        <w:tc>
          <w:tcPr>
            <w:tcW w:w="868" w:type="pct"/>
            <w:shd w:val="clear" w:color="auto" w:fill="auto"/>
            <w:vAlign w:val="center"/>
            <w:hideMark/>
          </w:tcPr>
          <w:p w14:paraId="7BE6CBA8" w14:textId="77777777" w:rsidR="002B6F07" w:rsidRPr="00A00D51" w:rsidRDefault="002B6F07" w:rsidP="00E52519">
            <w:pPr>
              <w:rPr>
                <w:color w:val="000000"/>
              </w:rPr>
            </w:pPr>
            <w:r w:rsidRPr="00A00D51">
              <w:rPr>
                <w:color w:val="000000"/>
              </w:rPr>
              <w:t>Find a…</w:t>
            </w:r>
          </w:p>
        </w:tc>
        <w:tc>
          <w:tcPr>
            <w:tcW w:w="1551" w:type="pct"/>
            <w:shd w:val="clear" w:color="auto" w:fill="auto"/>
            <w:vAlign w:val="center"/>
            <w:hideMark/>
          </w:tcPr>
          <w:p w14:paraId="601FF78C" w14:textId="77777777" w:rsidR="002B6F07" w:rsidRPr="00A00D51" w:rsidRDefault="002B6F07" w:rsidP="00E52519">
            <w:pPr>
              <w:rPr>
                <w:color w:val="000000"/>
              </w:rPr>
            </w:pPr>
            <w:r w:rsidRPr="00A00D51">
              <w:rPr>
                <w:color w:val="000000"/>
              </w:rPr>
              <w:t>For all users, the ability to search for a specific character string (e.g., name or partial) within the current report</w:t>
            </w:r>
          </w:p>
        </w:tc>
        <w:tc>
          <w:tcPr>
            <w:tcW w:w="530" w:type="pct"/>
            <w:shd w:val="clear" w:color="auto" w:fill="auto"/>
            <w:noWrap/>
            <w:vAlign w:val="center"/>
            <w:hideMark/>
          </w:tcPr>
          <w:p w14:paraId="45689817" w14:textId="36ECFB4B" w:rsidR="002B6F07" w:rsidRPr="00A00D51" w:rsidRDefault="002B6F07" w:rsidP="00D440CD">
            <w:pPr>
              <w:jc w:val="center"/>
              <w:rPr>
                <w:color w:val="000000"/>
              </w:rPr>
            </w:pPr>
          </w:p>
        </w:tc>
        <w:tc>
          <w:tcPr>
            <w:tcW w:w="489" w:type="pct"/>
            <w:shd w:val="clear" w:color="auto" w:fill="auto"/>
            <w:noWrap/>
            <w:vAlign w:val="center"/>
            <w:hideMark/>
          </w:tcPr>
          <w:p w14:paraId="589F8937" w14:textId="7E6907DF"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B5FDB2B" w14:textId="3C7133A7" w:rsidR="002B6F07" w:rsidRPr="00A00D51" w:rsidRDefault="002B6F07" w:rsidP="00D440CD">
            <w:pPr>
              <w:jc w:val="center"/>
              <w:rPr>
                <w:color w:val="000000"/>
              </w:rPr>
            </w:pPr>
          </w:p>
        </w:tc>
        <w:tc>
          <w:tcPr>
            <w:tcW w:w="530" w:type="pct"/>
            <w:shd w:val="clear" w:color="auto" w:fill="auto"/>
            <w:noWrap/>
            <w:vAlign w:val="center"/>
            <w:hideMark/>
          </w:tcPr>
          <w:p w14:paraId="2767F8CF" w14:textId="62E87F7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5AC0DE29" w14:textId="2C1A8738"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EE5CDBA" w14:textId="77777777" w:rsidTr="00241758">
        <w:trPr>
          <w:cantSplit/>
          <w:trHeight w:val="900"/>
          <w:jc w:val="center"/>
        </w:trPr>
        <w:tc>
          <w:tcPr>
            <w:tcW w:w="868" w:type="pct"/>
            <w:shd w:val="clear" w:color="auto" w:fill="auto"/>
            <w:vAlign w:val="center"/>
            <w:hideMark/>
          </w:tcPr>
          <w:p w14:paraId="0CDD9207" w14:textId="77777777" w:rsidR="002B6F07" w:rsidRPr="00A00D51" w:rsidRDefault="002B6F07" w:rsidP="00E52519">
            <w:pPr>
              <w:rPr>
                <w:color w:val="000000"/>
              </w:rPr>
            </w:pPr>
            <w:r w:rsidRPr="00A00D51">
              <w:rPr>
                <w:color w:val="000000"/>
              </w:rPr>
              <w:lastRenderedPageBreak/>
              <w:t>Interim Comprehensive Reporting</w:t>
            </w:r>
          </w:p>
        </w:tc>
        <w:tc>
          <w:tcPr>
            <w:tcW w:w="1551" w:type="pct"/>
            <w:shd w:val="clear" w:color="auto" w:fill="auto"/>
            <w:vAlign w:val="center"/>
            <w:hideMark/>
          </w:tcPr>
          <w:p w14:paraId="2B37DB7B" w14:textId="0B34EB13" w:rsidR="002B6F07" w:rsidRPr="00A00D51" w:rsidRDefault="002B6F07" w:rsidP="00587D8D">
            <w:pPr>
              <w:rPr>
                <w:color w:val="000000"/>
              </w:rPr>
            </w:pPr>
            <w:r w:rsidRPr="00A00D51">
              <w:rPr>
                <w:color w:val="000000"/>
              </w:rPr>
              <w:t xml:space="preserve">For users with permissions to view PII, reporting on overall </w:t>
            </w:r>
            <w:r w:rsidR="00234997" w:rsidRPr="00A00D51">
              <w:rPr>
                <w:color w:val="000000"/>
              </w:rPr>
              <w:t>m</w:t>
            </w:r>
            <w:r w:rsidRPr="00A00D51">
              <w:rPr>
                <w:color w:val="000000"/>
              </w:rPr>
              <w:t>athematics and/or ELA/</w:t>
            </w:r>
            <w:r w:rsidR="00587D8D" w:rsidRPr="00A00D51">
              <w:rPr>
                <w:color w:val="000000"/>
              </w:rPr>
              <w:t>l</w:t>
            </w:r>
            <w:r w:rsidRPr="00A00D51">
              <w:rPr>
                <w:color w:val="000000"/>
              </w:rPr>
              <w:t>iteracy scores for the Interim Comprehensive Assessment (ICA)</w:t>
            </w:r>
          </w:p>
        </w:tc>
        <w:tc>
          <w:tcPr>
            <w:tcW w:w="530" w:type="pct"/>
            <w:shd w:val="clear" w:color="auto" w:fill="auto"/>
            <w:noWrap/>
            <w:vAlign w:val="center"/>
            <w:hideMark/>
          </w:tcPr>
          <w:p w14:paraId="18EBB55C" w14:textId="08420477"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25993C53" w14:textId="339FCD43"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02AC14F2" w14:textId="5DD76B7A" w:rsidR="002B6F07" w:rsidRPr="00A00D51" w:rsidRDefault="002B6F07" w:rsidP="00D440CD">
            <w:pPr>
              <w:jc w:val="center"/>
              <w:rPr>
                <w:color w:val="000000"/>
              </w:rPr>
            </w:pPr>
          </w:p>
        </w:tc>
        <w:tc>
          <w:tcPr>
            <w:tcW w:w="530" w:type="pct"/>
            <w:shd w:val="clear" w:color="auto" w:fill="auto"/>
            <w:noWrap/>
            <w:vAlign w:val="center"/>
            <w:hideMark/>
          </w:tcPr>
          <w:p w14:paraId="1EAC44C2" w14:textId="2C43110C" w:rsidR="002B6F07" w:rsidRPr="00A00D51" w:rsidRDefault="002B6F07" w:rsidP="00D440CD">
            <w:pPr>
              <w:jc w:val="center"/>
              <w:rPr>
                <w:color w:val="000000"/>
              </w:rPr>
            </w:pPr>
          </w:p>
        </w:tc>
        <w:tc>
          <w:tcPr>
            <w:tcW w:w="542" w:type="pct"/>
            <w:shd w:val="clear" w:color="auto" w:fill="auto"/>
            <w:noWrap/>
            <w:vAlign w:val="center"/>
            <w:hideMark/>
          </w:tcPr>
          <w:p w14:paraId="51D68CD6" w14:textId="23F1B827" w:rsidR="002B6F07" w:rsidRPr="00A00D51" w:rsidRDefault="002B6F07" w:rsidP="00D440CD">
            <w:pPr>
              <w:jc w:val="center"/>
              <w:rPr>
                <w:rFonts w:cs="Lucida Grande"/>
                <w:color w:val="000000"/>
              </w:rPr>
            </w:pPr>
          </w:p>
        </w:tc>
      </w:tr>
      <w:tr w:rsidR="00241758" w:rsidRPr="00A00D51" w14:paraId="15C34B4B" w14:textId="77777777" w:rsidTr="00241758">
        <w:trPr>
          <w:cantSplit/>
          <w:trHeight w:val="900"/>
          <w:jc w:val="center"/>
        </w:trPr>
        <w:tc>
          <w:tcPr>
            <w:tcW w:w="868" w:type="pct"/>
            <w:shd w:val="clear" w:color="auto" w:fill="auto"/>
            <w:vAlign w:val="center"/>
            <w:hideMark/>
          </w:tcPr>
          <w:p w14:paraId="41122632" w14:textId="77777777" w:rsidR="002B6F07" w:rsidRPr="00A00D51" w:rsidRDefault="002B6F07" w:rsidP="00E52519">
            <w:pPr>
              <w:rPr>
                <w:color w:val="000000"/>
              </w:rPr>
            </w:pPr>
            <w:r w:rsidRPr="00A00D51">
              <w:rPr>
                <w:color w:val="000000"/>
              </w:rPr>
              <w:t>Legend</w:t>
            </w:r>
          </w:p>
        </w:tc>
        <w:tc>
          <w:tcPr>
            <w:tcW w:w="1551" w:type="pct"/>
            <w:shd w:val="clear" w:color="auto" w:fill="auto"/>
            <w:vAlign w:val="center"/>
            <w:hideMark/>
          </w:tcPr>
          <w:p w14:paraId="70502CE5" w14:textId="77777777" w:rsidR="002B6F07" w:rsidRPr="00A00D51" w:rsidRDefault="002B6F07" w:rsidP="00E52519">
            <w:pPr>
              <w:rPr>
                <w:color w:val="000000"/>
              </w:rPr>
            </w:pPr>
            <w:r w:rsidRPr="00A00D51">
              <w:rPr>
                <w:color w:val="000000"/>
              </w:rPr>
              <w:t>For all users, summaries and description of visual design elements in a given report</w:t>
            </w:r>
          </w:p>
        </w:tc>
        <w:tc>
          <w:tcPr>
            <w:tcW w:w="530" w:type="pct"/>
            <w:shd w:val="clear" w:color="auto" w:fill="auto"/>
            <w:noWrap/>
            <w:vAlign w:val="center"/>
            <w:hideMark/>
          </w:tcPr>
          <w:p w14:paraId="4ED73A23" w14:textId="4B86BC7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31DE2EC0" w14:textId="24AC7FE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33B45404" w14:textId="46AD32A4"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2807F63F" w14:textId="30EC087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547E8BBA" w14:textId="3E374D0A"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04AE291" w14:textId="77777777" w:rsidTr="00241758">
        <w:trPr>
          <w:cantSplit/>
          <w:trHeight w:val="900"/>
          <w:jc w:val="center"/>
        </w:trPr>
        <w:tc>
          <w:tcPr>
            <w:tcW w:w="868" w:type="pct"/>
            <w:shd w:val="clear" w:color="auto" w:fill="auto"/>
            <w:vAlign w:val="center"/>
            <w:hideMark/>
          </w:tcPr>
          <w:p w14:paraId="002C453B" w14:textId="77777777" w:rsidR="002B6F07" w:rsidRPr="00A00D51" w:rsidRDefault="002B6F07" w:rsidP="00E52519">
            <w:pPr>
              <w:rPr>
                <w:color w:val="000000"/>
              </w:rPr>
            </w:pPr>
            <w:r w:rsidRPr="00A00D51">
              <w:rPr>
                <w:color w:val="000000"/>
              </w:rPr>
              <w:t>Navigation</w:t>
            </w:r>
          </w:p>
        </w:tc>
        <w:tc>
          <w:tcPr>
            <w:tcW w:w="1551" w:type="pct"/>
            <w:shd w:val="clear" w:color="auto" w:fill="auto"/>
            <w:vAlign w:val="center"/>
            <w:hideMark/>
          </w:tcPr>
          <w:p w14:paraId="3D6898C3" w14:textId="5CA2ED3C" w:rsidR="002B6F07" w:rsidRPr="00A00D51" w:rsidRDefault="002B6F07" w:rsidP="00E52519">
            <w:pPr>
              <w:rPr>
                <w:color w:val="000000"/>
              </w:rPr>
            </w:pPr>
            <w:r w:rsidRPr="00A00D51">
              <w:rPr>
                <w:color w:val="000000"/>
              </w:rPr>
              <w:t>Login/</w:t>
            </w:r>
            <w:r w:rsidR="00D032EF" w:rsidRPr="00A00D51">
              <w:rPr>
                <w:color w:val="000000"/>
              </w:rPr>
              <w:t>l</w:t>
            </w:r>
            <w:r w:rsidRPr="00A00D51">
              <w:rPr>
                <w:color w:val="000000"/>
              </w:rPr>
              <w:t>ogout</w:t>
            </w:r>
            <w:r w:rsidRPr="00A00D51">
              <w:rPr>
                <w:color w:val="000000"/>
              </w:rPr>
              <w:br/>
              <w:t>User</w:t>
            </w:r>
            <w:r w:rsidR="00D032EF" w:rsidRPr="00A00D51">
              <w:rPr>
                <w:color w:val="000000"/>
              </w:rPr>
              <w:t xml:space="preserve"> </w:t>
            </w:r>
            <w:r w:rsidRPr="00A00D51">
              <w:rPr>
                <w:color w:val="000000"/>
              </w:rPr>
              <w:t>name display</w:t>
            </w:r>
            <w:r w:rsidRPr="00A00D51">
              <w:rPr>
                <w:color w:val="000000"/>
              </w:rPr>
              <w:br/>
              <w:t>Language selection</w:t>
            </w:r>
            <w:r w:rsidRPr="00A00D51">
              <w:rPr>
                <w:color w:val="000000"/>
              </w:rPr>
              <w:br/>
              <w:t>Breadcrumb/hierarchy navigation</w:t>
            </w:r>
            <w:r w:rsidRPr="00A00D51">
              <w:rPr>
                <w:color w:val="000000"/>
              </w:rPr>
              <w:br/>
              <w:t xml:space="preserve">User </w:t>
            </w:r>
            <w:r w:rsidR="00D032EF" w:rsidRPr="00A00D51">
              <w:rPr>
                <w:color w:val="000000"/>
              </w:rPr>
              <w:t>g</w:t>
            </w:r>
            <w:r w:rsidRPr="00A00D51">
              <w:rPr>
                <w:color w:val="000000"/>
              </w:rPr>
              <w:t>uide</w:t>
            </w:r>
            <w:r w:rsidRPr="00A00D51">
              <w:rPr>
                <w:color w:val="000000"/>
              </w:rPr>
              <w:br/>
              <w:t xml:space="preserve">Frequently </w:t>
            </w:r>
            <w:r w:rsidR="00D032EF" w:rsidRPr="00A00D51">
              <w:rPr>
                <w:color w:val="000000"/>
              </w:rPr>
              <w:t>a</w:t>
            </w:r>
            <w:r w:rsidRPr="00A00D51">
              <w:rPr>
                <w:color w:val="000000"/>
              </w:rPr>
              <w:t xml:space="preserve">sked </w:t>
            </w:r>
            <w:r w:rsidR="00D032EF" w:rsidRPr="00A00D51">
              <w:rPr>
                <w:color w:val="000000"/>
              </w:rPr>
              <w:t>q</w:t>
            </w:r>
            <w:r w:rsidRPr="00A00D51">
              <w:rPr>
                <w:color w:val="000000"/>
              </w:rPr>
              <w:t>uestions (FAQ)</w:t>
            </w:r>
            <w:r w:rsidRPr="00A00D51">
              <w:rPr>
                <w:color w:val="000000"/>
              </w:rPr>
              <w:br/>
              <w:t>Glossary</w:t>
            </w:r>
            <w:r w:rsidRPr="00A00D51">
              <w:rPr>
                <w:color w:val="000000"/>
              </w:rPr>
              <w:br/>
              <w:t>Resources</w:t>
            </w:r>
            <w:r w:rsidR="003B290A" w:rsidRPr="00A00D51">
              <w:rPr>
                <w:color w:val="000000"/>
              </w:rPr>
              <w:t xml:space="preserve"> - </w:t>
            </w:r>
            <w:r w:rsidRPr="00A00D51">
              <w:rPr>
                <w:color w:val="000000"/>
              </w:rPr>
              <w:t>links to keyword-driven content searches for relevant materials in the digital library</w:t>
            </w:r>
            <w:r w:rsidRPr="00A00D51">
              <w:rPr>
                <w:color w:val="000000"/>
              </w:rPr>
              <w:br/>
              <w:t>Legend</w:t>
            </w:r>
            <w:r w:rsidR="003B290A" w:rsidRPr="00A00D51">
              <w:rPr>
                <w:color w:val="000000"/>
              </w:rPr>
              <w:t xml:space="preserve"> - </w:t>
            </w:r>
            <w:r w:rsidRPr="00A00D51">
              <w:rPr>
                <w:color w:val="000000"/>
              </w:rPr>
              <w:t>opens popup with legend text</w:t>
            </w:r>
          </w:p>
        </w:tc>
        <w:tc>
          <w:tcPr>
            <w:tcW w:w="530" w:type="pct"/>
            <w:shd w:val="clear" w:color="auto" w:fill="auto"/>
            <w:noWrap/>
            <w:vAlign w:val="center"/>
            <w:hideMark/>
          </w:tcPr>
          <w:p w14:paraId="70B950BF" w14:textId="32456CD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105BAACC" w14:textId="55F81A52"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27B40DE2" w14:textId="437C24D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41854C4D" w14:textId="49EF1856"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1CCFE77" w14:textId="3D964790"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6C62E27E" w14:textId="77777777" w:rsidTr="00241758">
        <w:trPr>
          <w:cantSplit/>
          <w:trHeight w:val="900"/>
          <w:jc w:val="center"/>
        </w:trPr>
        <w:tc>
          <w:tcPr>
            <w:tcW w:w="868" w:type="pct"/>
            <w:shd w:val="clear" w:color="auto" w:fill="auto"/>
            <w:vAlign w:val="center"/>
            <w:hideMark/>
          </w:tcPr>
          <w:p w14:paraId="73E28527" w14:textId="77777777" w:rsidR="002B6F07" w:rsidRPr="00A00D51" w:rsidRDefault="002B6F07" w:rsidP="00E52519">
            <w:pPr>
              <w:rPr>
                <w:color w:val="000000"/>
              </w:rPr>
            </w:pPr>
            <w:r w:rsidRPr="00A00D51">
              <w:rPr>
                <w:color w:val="000000"/>
              </w:rPr>
              <w:t>Optional Student Grouping</w:t>
            </w:r>
          </w:p>
        </w:tc>
        <w:tc>
          <w:tcPr>
            <w:tcW w:w="1551" w:type="pct"/>
            <w:shd w:val="clear" w:color="auto" w:fill="auto"/>
            <w:vAlign w:val="center"/>
            <w:hideMark/>
          </w:tcPr>
          <w:p w14:paraId="541B1703" w14:textId="28C38A10" w:rsidR="002B6F07" w:rsidRPr="00A00D51" w:rsidRDefault="002B6F07" w:rsidP="00D032EF">
            <w:pPr>
              <w:rPr>
                <w:color w:val="000000"/>
              </w:rPr>
            </w:pPr>
            <w:r w:rsidRPr="00A00D51">
              <w:rPr>
                <w:color w:val="000000"/>
              </w:rPr>
              <w:t xml:space="preserve">For users with permissions to view PII, </w:t>
            </w:r>
            <w:r w:rsidR="00D032EF" w:rsidRPr="00A00D51">
              <w:rPr>
                <w:color w:val="000000"/>
              </w:rPr>
              <w:t>s</w:t>
            </w:r>
            <w:r w:rsidRPr="00A00D51">
              <w:rPr>
                <w:color w:val="000000"/>
              </w:rPr>
              <w:t xml:space="preserve">tates may opt to provide student groupings for use in filtering the </w:t>
            </w:r>
            <w:r w:rsidR="00E20CE4">
              <w:rPr>
                <w:color w:val="000000"/>
              </w:rPr>
              <w:t>List of Students by Assessment GRADE</w:t>
            </w:r>
            <w:r w:rsidRPr="00A00D51">
              <w:rPr>
                <w:color w:val="000000"/>
              </w:rPr>
              <w:t xml:space="preserve"> report</w:t>
            </w:r>
          </w:p>
        </w:tc>
        <w:tc>
          <w:tcPr>
            <w:tcW w:w="530" w:type="pct"/>
            <w:shd w:val="clear" w:color="auto" w:fill="auto"/>
            <w:noWrap/>
            <w:vAlign w:val="center"/>
            <w:hideMark/>
          </w:tcPr>
          <w:p w14:paraId="2E4EB305" w14:textId="0B326BE4" w:rsidR="002B6F07" w:rsidRPr="00A00D51" w:rsidRDefault="002B6F07" w:rsidP="00D440CD">
            <w:pPr>
              <w:jc w:val="center"/>
              <w:rPr>
                <w:color w:val="000000"/>
              </w:rPr>
            </w:pPr>
          </w:p>
        </w:tc>
        <w:tc>
          <w:tcPr>
            <w:tcW w:w="489" w:type="pct"/>
            <w:shd w:val="clear" w:color="auto" w:fill="auto"/>
            <w:noWrap/>
            <w:vAlign w:val="center"/>
            <w:hideMark/>
          </w:tcPr>
          <w:p w14:paraId="1C3693FF" w14:textId="5762F51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4D8548E" w14:textId="2861B464" w:rsidR="002B6F07" w:rsidRPr="00A00D51" w:rsidRDefault="002B6F07" w:rsidP="00D440CD">
            <w:pPr>
              <w:jc w:val="center"/>
              <w:rPr>
                <w:color w:val="000000"/>
              </w:rPr>
            </w:pPr>
          </w:p>
        </w:tc>
        <w:tc>
          <w:tcPr>
            <w:tcW w:w="530" w:type="pct"/>
            <w:shd w:val="clear" w:color="auto" w:fill="auto"/>
            <w:noWrap/>
            <w:vAlign w:val="center"/>
            <w:hideMark/>
          </w:tcPr>
          <w:p w14:paraId="2A30D142" w14:textId="47521A66" w:rsidR="002B6F07" w:rsidRPr="00A00D51" w:rsidRDefault="002B6F07" w:rsidP="00D440CD">
            <w:pPr>
              <w:jc w:val="center"/>
              <w:rPr>
                <w:color w:val="000000"/>
              </w:rPr>
            </w:pPr>
          </w:p>
        </w:tc>
        <w:tc>
          <w:tcPr>
            <w:tcW w:w="542" w:type="pct"/>
            <w:shd w:val="clear" w:color="auto" w:fill="auto"/>
            <w:noWrap/>
            <w:vAlign w:val="center"/>
            <w:hideMark/>
          </w:tcPr>
          <w:p w14:paraId="2DD8AC9E" w14:textId="33CB8C21" w:rsidR="002B6F07" w:rsidRPr="00A00D51" w:rsidRDefault="002B6F07" w:rsidP="00D440CD">
            <w:pPr>
              <w:jc w:val="center"/>
              <w:rPr>
                <w:rFonts w:cs="Lucida Grande"/>
                <w:color w:val="000000"/>
              </w:rPr>
            </w:pPr>
          </w:p>
        </w:tc>
      </w:tr>
      <w:tr w:rsidR="00241758" w:rsidRPr="00A00D51" w14:paraId="1FF0CFEE" w14:textId="77777777" w:rsidTr="00241758">
        <w:trPr>
          <w:cantSplit/>
          <w:trHeight w:val="900"/>
          <w:jc w:val="center"/>
        </w:trPr>
        <w:tc>
          <w:tcPr>
            <w:tcW w:w="868" w:type="pct"/>
            <w:shd w:val="clear" w:color="auto" w:fill="auto"/>
            <w:vAlign w:val="center"/>
            <w:hideMark/>
          </w:tcPr>
          <w:p w14:paraId="4E56C13E" w14:textId="71404F85" w:rsidR="008C0687" w:rsidRPr="00A00D51" w:rsidRDefault="008C0687" w:rsidP="00E52519">
            <w:pPr>
              <w:rPr>
                <w:color w:val="000000"/>
              </w:rPr>
            </w:pPr>
            <w:r w:rsidRPr="00A00D51">
              <w:rPr>
                <w:color w:val="000000"/>
              </w:rPr>
              <w:t>Printing:</w:t>
            </w:r>
          </w:p>
          <w:p w14:paraId="7F3870C7" w14:textId="7E57670D" w:rsidR="008C0687" w:rsidRPr="00A00D51" w:rsidRDefault="008C0687" w:rsidP="00E52519">
            <w:pPr>
              <w:rPr>
                <w:color w:val="000000"/>
              </w:rPr>
            </w:pPr>
            <w:r w:rsidRPr="00A00D51">
              <w:rPr>
                <w:color w:val="000000"/>
              </w:rPr>
              <w:t>Batch PDF</w:t>
            </w:r>
          </w:p>
        </w:tc>
        <w:tc>
          <w:tcPr>
            <w:tcW w:w="1551" w:type="pct"/>
            <w:shd w:val="clear" w:color="auto" w:fill="auto"/>
            <w:vAlign w:val="center"/>
            <w:hideMark/>
          </w:tcPr>
          <w:p w14:paraId="1B38CD0B" w14:textId="77777777" w:rsidR="008C0687" w:rsidRPr="00A00D51" w:rsidRDefault="008C0687" w:rsidP="00011A42">
            <w:pPr>
              <w:rPr>
                <w:color w:val="000000"/>
              </w:rPr>
            </w:pPr>
            <w:r w:rsidRPr="00A00D51">
              <w:rPr>
                <w:color w:val="000000"/>
              </w:rPr>
              <w:t xml:space="preserve">For users with permissions to </w:t>
            </w:r>
            <w:r w:rsidR="00011A42" w:rsidRPr="00A00D51">
              <w:rPr>
                <w:color w:val="000000"/>
              </w:rPr>
              <w:t xml:space="preserve">access </w:t>
            </w:r>
            <w:r w:rsidRPr="00A00D51">
              <w:rPr>
                <w:color w:val="000000"/>
              </w:rPr>
              <w:t>this feature, a batch</w:t>
            </w:r>
            <w:r w:rsidR="00011A42" w:rsidRPr="00A00D51">
              <w:rPr>
                <w:color w:val="000000"/>
              </w:rPr>
              <w:t xml:space="preserve"> PDF file for multiple student</w:t>
            </w:r>
            <w:r w:rsidRPr="00A00D51">
              <w:rPr>
                <w:color w:val="000000"/>
              </w:rPr>
              <w:t xml:space="preserve"> ISRs can be requested for download.</w:t>
            </w:r>
          </w:p>
          <w:p w14:paraId="3BB6C305" w14:textId="77777777" w:rsidR="00011A42" w:rsidRPr="00A00D51" w:rsidRDefault="00011A42" w:rsidP="00011A42"/>
          <w:p w14:paraId="6D1EE19B" w14:textId="0851BE7A" w:rsidR="00011A42" w:rsidRPr="00A00D51" w:rsidRDefault="00011A42" w:rsidP="00011A42">
            <w:r w:rsidRPr="00A00D51">
              <w:t xml:space="preserve">The download </w:t>
            </w:r>
            <w:r w:rsidR="000E1943" w:rsidRPr="00A00D51">
              <w:t xml:space="preserve">is </w:t>
            </w:r>
            <w:r w:rsidRPr="00A00D51">
              <w:t>split automatically by grade. So a user who requests a download of all the students from a middle school receive</w:t>
            </w:r>
            <w:r w:rsidR="000E1943" w:rsidRPr="00A00D51">
              <w:t>s</w:t>
            </w:r>
            <w:r w:rsidRPr="00A00D51">
              <w:t xml:space="preserve"> three PDF files, one for each grade.</w:t>
            </w:r>
          </w:p>
          <w:p w14:paraId="334B89C4" w14:textId="789F8832" w:rsidR="00011A42" w:rsidRPr="00A00D51" w:rsidRDefault="00011A42" w:rsidP="00011A42">
            <w:pPr>
              <w:rPr>
                <w:color w:val="000000"/>
              </w:rPr>
            </w:pPr>
          </w:p>
        </w:tc>
        <w:tc>
          <w:tcPr>
            <w:tcW w:w="530" w:type="pct"/>
            <w:shd w:val="clear" w:color="auto" w:fill="auto"/>
            <w:noWrap/>
            <w:vAlign w:val="center"/>
            <w:hideMark/>
          </w:tcPr>
          <w:p w14:paraId="73F0E743" w14:textId="22CB95FF" w:rsidR="008C0687" w:rsidRPr="00A00D51" w:rsidRDefault="008C0687" w:rsidP="00D440CD">
            <w:pPr>
              <w:jc w:val="center"/>
              <w:rPr>
                <w:color w:val="000000"/>
              </w:rPr>
            </w:pPr>
          </w:p>
        </w:tc>
        <w:tc>
          <w:tcPr>
            <w:tcW w:w="489" w:type="pct"/>
            <w:shd w:val="clear" w:color="auto" w:fill="auto"/>
            <w:noWrap/>
            <w:vAlign w:val="center"/>
            <w:hideMark/>
          </w:tcPr>
          <w:p w14:paraId="7BE4E4FB" w14:textId="77777777" w:rsidR="008C0687" w:rsidRPr="00A00D51" w:rsidRDefault="008C068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173163E7" w14:textId="77777777" w:rsidR="008C0687" w:rsidRPr="00A00D51" w:rsidRDefault="008C068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5CD24BFD" w14:textId="77462077" w:rsidR="008C0687" w:rsidRPr="00A00D51" w:rsidRDefault="008C0687" w:rsidP="00D440CD">
            <w:pPr>
              <w:jc w:val="center"/>
              <w:rPr>
                <w:color w:val="000000"/>
              </w:rPr>
            </w:pPr>
          </w:p>
        </w:tc>
        <w:tc>
          <w:tcPr>
            <w:tcW w:w="542" w:type="pct"/>
            <w:shd w:val="clear" w:color="auto" w:fill="auto"/>
            <w:noWrap/>
            <w:vAlign w:val="center"/>
            <w:hideMark/>
          </w:tcPr>
          <w:p w14:paraId="0ABA1629" w14:textId="58586459" w:rsidR="008C0687" w:rsidRPr="00A00D51" w:rsidRDefault="008C0687" w:rsidP="00D440CD">
            <w:pPr>
              <w:jc w:val="center"/>
              <w:rPr>
                <w:rFonts w:cs="Lucida Grande"/>
                <w:color w:val="000000"/>
              </w:rPr>
            </w:pPr>
          </w:p>
        </w:tc>
      </w:tr>
      <w:tr w:rsidR="00241758" w:rsidRPr="00A00D51" w14:paraId="0AC0C04B" w14:textId="77777777" w:rsidTr="00241758">
        <w:trPr>
          <w:cantSplit/>
          <w:trHeight w:val="900"/>
          <w:jc w:val="center"/>
        </w:trPr>
        <w:tc>
          <w:tcPr>
            <w:tcW w:w="868" w:type="pct"/>
            <w:shd w:val="clear" w:color="auto" w:fill="auto"/>
            <w:vAlign w:val="center"/>
            <w:hideMark/>
          </w:tcPr>
          <w:p w14:paraId="240439CD" w14:textId="05296BAF" w:rsidR="008C0687" w:rsidRPr="00A00D51" w:rsidRDefault="002B6F07" w:rsidP="00E52519">
            <w:pPr>
              <w:rPr>
                <w:color w:val="000000"/>
              </w:rPr>
            </w:pPr>
            <w:r w:rsidRPr="00A00D51">
              <w:rPr>
                <w:color w:val="000000"/>
              </w:rPr>
              <w:lastRenderedPageBreak/>
              <w:t>Printing</w:t>
            </w:r>
            <w:r w:rsidR="008C0687" w:rsidRPr="00A00D51">
              <w:rPr>
                <w:color w:val="000000"/>
              </w:rPr>
              <w:t>:</w:t>
            </w:r>
          </w:p>
          <w:p w14:paraId="2897E559" w14:textId="1ACF576D" w:rsidR="002B6F07" w:rsidRPr="00A00D51" w:rsidRDefault="002B6F07" w:rsidP="00E52519">
            <w:pPr>
              <w:rPr>
                <w:color w:val="000000"/>
              </w:rPr>
            </w:pPr>
            <w:r w:rsidRPr="00A00D51">
              <w:rPr>
                <w:color w:val="000000"/>
              </w:rPr>
              <w:t>Individual PDF</w:t>
            </w:r>
          </w:p>
        </w:tc>
        <w:tc>
          <w:tcPr>
            <w:tcW w:w="1551" w:type="pct"/>
            <w:shd w:val="clear" w:color="auto" w:fill="auto"/>
            <w:vAlign w:val="center"/>
            <w:hideMark/>
          </w:tcPr>
          <w:p w14:paraId="66465E9F" w14:textId="217F8791" w:rsidR="002B6F07" w:rsidRPr="00A00D51" w:rsidRDefault="002B6F07" w:rsidP="00E52519">
            <w:pPr>
              <w:rPr>
                <w:color w:val="000000"/>
              </w:rPr>
            </w:pPr>
            <w:r w:rsidRPr="00A00D51">
              <w:rPr>
                <w:color w:val="000000"/>
              </w:rPr>
              <w:t>For users viewing the Individual STUDENT Report, a specially-prepared print option that exposes and arranges all supporting report content</w:t>
            </w:r>
          </w:p>
        </w:tc>
        <w:tc>
          <w:tcPr>
            <w:tcW w:w="530" w:type="pct"/>
            <w:shd w:val="clear" w:color="auto" w:fill="auto"/>
            <w:noWrap/>
            <w:vAlign w:val="center"/>
            <w:hideMark/>
          </w:tcPr>
          <w:p w14:paraId="34A8EB0E" w14:textId="4907EE7C"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4F4E4423" w14:textId="520E928E" w:rsidR="002B6F07" w:rsidRPr="00A00D51" w:rsidRDefault="002B6F07" w:rsidP="00D440CD">
            <w:pPr>
              <w:jc w:val="center"/>
              <w:rPr>
                <w:color w:val="000000"/>
              </w:rPr>
            </w:pPr>
          </w:p>
        </w:tc>
        <w:tc>
          <w:tcPr>
            <w:tcW w:w="490" w:type="pct"/>
            <w:shd w:val="clear" w:color="auto" w:fill="auto"/>
            <w:noWrap/>
            <w:vAlign w:val="center"/>
            <w:hideMark/>
          </w:tcPr>
          <w:p w14:paraId="0898DA92" w14:textId="141944D4" w:rsidR="002B6F07" w:rsidRPr="00A00D51" w:rsidRDefault="002B6F07" w:rsidP="00D440CD">
            <w:pPr>
              <w:jc w:val="center"/>
              <w:rPr>
                <w:color w:val="000000"/>
              </w:rPr>
            </w:pPr>
          </w:p>
        </w:tc>
        <w:tc>
          <w:tcPr>
            <w:tcW w:w="530" w:type="pct"/>
            <w:shd w:val="clear" w:color="auto" w:fill="auto"/>
            <w:noWrap/>
            <w:vAlign w:val="center"/>
            <w:hideMark/>
          </w:tcPr>
          <w:p w14:paraId="6B05BD12" w14:textId="28723A6E" w:rsidR="002B6F07" w:rsidRPr="00A00D51" w:rsidRDefault="002B6F07" w:rsidP="00D440CD">
            <w:pPr>
              <w:jc w:val="center"/>
              <w:rPr>
                <w:color w:val="000000"/>
              </w:rPr>
            </w:pPr>
          </w:p>
        </w:tc>
        <w:tc>
          <w:tcPr>
            <w:tcW w:w="542" w:type="pct"/>
            <w:shd w:val="clear" w:color="auto" w:fill="auto"/>
            <w:noWrap/>
            <w:vAlign w:val="center"/>
            <w:hideMark/>
          </w:tcPr>
          <w:p w14:paraId="563357EB" w14:textId="41385764" w:rsidR="002B6F07" w:rsidRPr="00A00D51" w:rsidRDefault="002B6F07" w:rsidP="00D440CD">
            <w:pPr>
              <w:jc w:val="center"/>
              <w:rPr>
                <w:rFonts w:cs="Lucida Grande"/>
                <w:color w:val="000000"/>
              </w:rPr>
            </w:pPr>
          </w:p>
        </w:tc>
      </w:tr>
      <w:tr w:rsidR="00241758" w:rsidRPr="00A00D51" w14:paraId="210F6274" w14:textId="77777777" w:rsidTr="00241758">
        <w:trPr>
          <w:cantSplit/>
          <w:trHeight w:val="900"/>
          <w:jc w:val="center"/>
        </w:trPr>
        <w:tc>
          <w:tcPr>
            <w:tcW w:w="868" w:type="pct"/>
            <w:shd w:val="clear" w:color="auto" w:fill="auto"/>
            <w:vAlign w:val="center"/>
            <w:hideMark/>
          </w:tcPr>
          <w:p w14:paraId="1F9DC2A2" w14:textId="77777777" w:rsidR="002B6F07" w:rsidRPr="00A00D51" w:rsidRDefault="002B6F07" w:rsidP="00E52519">
            <w:pPr>
              <w:rPr>
                <w:color w:val="000000"/>
              </w:rPr>
            </w:pPr>
            <w:r w:rsidRPr="00A00D51">
              <w:rPr>
                <w:color w:val="000000"/>
              </w:rPr>
              <w:t>PII Protection</w:t>
            </w:r>
          </w:p>
        </w:tc>
        <w:tc>
          <w:tcPr>
            <w:tcW w:w="1551" w:type="pct"/>
            <w:shd w:val="clear" w:color="auto" w:fill="auto"/>
            <w:vAlign w:val="center"/>
            <w:hideMark/>
          </w:tcPr>
          <w:p w14:paraId="02407BF9" w14:textId="77777777" w:rsidR="002B6F07" w:rsidRPr="00A00D51" w:rsidRDefault="002B6F07" w:rsidP="00E52519">
            <w:pPr>
              <w:rPr>
                <w:color w:val="000000"/>
              </w:rPr>
            </w:pPr>
            <w:r w:rsidRPr="00A00D51">
              <w:rPr>
                <w:color w:val="000000"/>
              </w:rPr>
              <w:t>Protecting student anonymity in small groups or any group where all students are below proficiency</w:t>
            </w:r>
            <w:r w:rsidRPr="00A00D51">
              <w:rPr>
                <w:color w:val="000000"/>
              </w:rPr>
              <w:br/>
            </w:r>
            <w:r w:rsidRPr="00A00D51">
              <w:rPr>
                <w:color w:val="000000"/>
              </w:rPr>
              <w:br/>
              <w:t>Protecting specific individual information from unauthorized access</w:t>
            </w:r>
          </w:p>
        </w:tc>
        <w:tc>
          <w:tcPr>
            <w:tcW w:w="530" w:type="pct"/>
            <w:shd w:val="clear" w:color="auto" w:fill="auto"/>
            <w:noWrap/>
            <w:vAlign w:val="center"/>
            <w:hideMark/>
          </w:tcPr>
          <w:p w14:paraId="7EE0BEFE" w14:textId="32DB238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0F0C17AE" w14:textId="23D3BE4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5DF52CED" w14:textId="18E0A3D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21C95B36" w14:textId="46B4053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44BCFBA9" w14:textId="165CE42B"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6980E760" w14:textId="77777777" w:rsidTr="00241758">
        <w:trPr>
          <w:cantSplit/>
          <w:trHeight w:val="900"/>
          <w:jc w:val="center"/>
        </w:trPr>
        <w:tc>
          <w:tcPr>
            <w:tcW w:w="868" w:type="pct"/>
            <w:shd w:val="clear" w:color="auto" w:fill="auto"/>
            <w:vAlign w:val="center"/>
            <w:hideMark/>
          </w:tcPr>
          <w:p w14:paraId="6640D0BC" w14:textId="77777777" w:rsidR="002B6F07" w:rsidRPr="00A00D51" w:rsidRDefault="002B6F07" w:rsidP="00E52519">
            <w:pPr>
              <w:rPr>
                <w:color w:val="000000"/>
              </w:rPr>
            </w:pPr>
            <w:r w:rsidRPr="00A00D51">
              <w:rPr>
                <w:color w:val="000000"/>
              </w:rPr>
              <w:t>Reference Row</w:t>
            </w:r>
          </w:p>
        </w:tc>
        <w:tc>
          <w:tcPr>
            <w:tcW w:w="1551" w:type="pct"/>
            <w:shd w:val="clear" w:color="auto" w:fill="auto"/>
            <w:vAlign w:val="center"/>
            <w:hideMark/>
          </w:tcPr>
          <w:p w14:paraId="5F9498E8" w14:textId="29FC0B71" w:rsidR="002B6F07" w:rsidRPr="00A00D51" w:rsidRDefault="002B6F07" w:rsidP="00E52519">
            <w:pPr>
              <w:rPr>
                <w:color w:val="000000"/>
              </w:rPr>
            </w:pPr>
            <w:r w:rsidRPr="00A00D51">
              <w:rPr>
                <w:color w:val="000000"/>
              </w:rPr>
              <w:t>Aggregate reports include an overall aggregation row for reference, which provides percentages and counts of students by achievement level for all entries in a list of aggregates</w:t>
            </w:r>
            <w:r w:rsidR="00D032EF" w:rsidRPr="00A00D51">
              <w:rPr>
                <w:color w:val="000000"/>
              </w:rPr>
              <w:t>.</w:t>
            </w:r>
          </w:p>
        </w:tc>
        <w:tc>
          <w:tcPr>
            <w:tcW w:w="530" w:type="pct"/>
            <w:shd w:val="clear" w:color="auto" w:fill="auto"/>
            <w:noWrap/>
            <w:vAlign w:val="center"/>
            <w:hideMark/>
          </w:tcPr>
          <w:p w14:paraId="62BAE99A" w14:textId="297D7178" w:rsidR="002B6F07" w:rsidRPr="00A00D51" w:rsidRDefault="002B6F07" w:rsidP="00D440CD">
            <w:pPr>
              <w:jc w:val="center"/>
              <w:rPr>
                <w:color w:val="000000"/>
              </w:rPr>
            </w:pPr>
          </w:p>
        </w:tc>
        <w:tc>
          <w:tcPr>
            <w:tcW w:w="489" w:type="pct"/>
            <w:shd w:val="clear" w:color="auto" w:fill="auto"/>
            <w:noWrap/>
            <w:vAlign w:val="center"/>
            <w:hideMark/>
          </w:tcPr>
          <w:p w14:paraId="37A0934F" w14:textId="4C76CFC6" w:rsidR="002B6F07" w:rsidRPr="00A00D51" w:rsidRDefault="002B6F07" w:rsidP="00D440CD">
            <w:pPr>
              <w:jc w:val="center"/>
              <w:rPr>
                <w:color w:val="000000"/>
              </w:rPr>
            </w:pPr>
          </w:p>
        </w:tc>
        <w:tc>
          <w:tcPr>
            <w:tcW w:w="490" w:type="pct"/>
            <w:shd w:val="clear" w:color="auto" w:fill="auto"/>
            <w:noWrap/>
            <w:vAlign w:val="center"/>
            <w:hideMark/>
          </w:tcPr>
          <w:p w14:paraId="264019CA" w14:textId="082D981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42A16EE" w14:textId="68E1E4D2"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5DBE52F2" w14:textId="4AE79C10"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713649B4" w14:textId="77777777" w:rsidTr="00241758">
        <w:trPr>
          <w:cantSplit/>
          <w:trHeight w:val="900"/>
          <w:jc w:val="center"/>
        </w:trPr>
        <w:tc>
          <w:tcPr>
            <w:tcW w:w="868" w:type="pct"/>
            <w:shd w:val="clear" w:color="auto" w:fill="auto"/>
            <w:vAlign w:val="center"/>
            <w:hideMark/>
          </w:tcPr>
          <w:p w14:paraId="1139496F" w14:textId="77777777" w:rsidR="002B6F07" w:rsidRPr="00A00D51" w:rsidRDefault="002B6F07" w:rsidP="00E52519">
            <w:pPr>
              <w:rPr>
                <w:color w:val="000000"/>
              </w:rPr>
            </w:pPr>
            <w:r w:rsidRPr="00A00D51">
              <w:rPr>
                <w:color w:val="000000"/>
              </w:rPr>
              <w:t>Report Information</w:t>
            </w:r>
          </w:p>
        </w:tc>
        <w:tc>
          <w:tcPr>
            <w:tcW w:w="1551" w:type="pct"/>
            <w:shd w:val="clear" w:color="auto" w:fill="auto"/>
            <w:vAlign w:val="center"/>
            <w:hideMark/>
          </w:tcPr>
          <w:p w14:paraId="5DC2EEF4" w14:textId="77777777" w:rsidR="002B6F07" w:rsidRPr="00A00D51" w:rsidRDefault="002B6F07" w:rsidP="00E52519">
            <w:pPr>
              <w:rPr>
                <w:color w:val="000000"/>
              </w:rPr>
            </w:pPr>
            <w:r w:rsidRPr="00A00D51">
              <w:rPr>
                <w:color w:val="000000"/>
              </w:rPr>
              <w:t>Summary description of purpose, uses, and features of a given report</w:t>
            </w:r>
          </w:p>
        </w:tc>
        <w:tc>
          <w:tcPr>
            <w:tcW w:w="530" w:type="pct"/>
            <w:shd w:val="clear" w:color="auto" w:fill="auto"/>
            <w:noWrap/>
            <w:vAlign w:val="center"/>
            <w:hideMark/>
          </w:tcPr>
          <w:p w14:paraId="1A55F95C" w14:textId="6557141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6F4BF56B" w14:textId="3B2722EE"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5012F026" w14:textId="65154B4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193B966" w14:textId="7125EE2E"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1B3C3E7F" w14:textId="4D55650D"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01BD021B" w14:textId="77777777" w:rsidTr="00241758">
        <w:trPr>
          <w:cantSplit/>
          <w:trHeight w:val="900"/>
          <w:jc w:val="center"/>
        </w:trPr>
        <w:tc>
          <w:tcPr>
            <w:tcW w:w="868" w:type="pct"/>
            <w:shd w:val="clear" w:color="auto" w:fill="auto"/>
            <w:vAlign w:val="center"/>
            <w:hideMark/>
          </w:tcPr>
          <w:p w14:paraId="4AB6733E" w14:textId="77777777" w:rsidR="002B6F07" w:rsidRPr="00A00D51" w:rsidRDefault="002B6F07" w:rsidP="00E52519">
            <w:pPr>
              <w:rPr>
                <w:color w:val="000000"/>
              </w:rPr>
            </w:pPr>
            <w:r w:rsidRPr="00A00D51">
              <w:rPr>
                <w:color w:val="000000"/>
              </w:rPr>
              <w:t>Select-to-Compare</w:t>
            </w:r>
          </w:p>
        </w:tc>
        <w:tc>
          <w:tcPr>
            <w:tcW w:w="1551" w:type="pct"/>
            <w:shd w:val="clear" w:color="auto" w:fill="auto"/>
            <w:vAlign w:val="center"/>
            <w:hideMark/>
          </w:tcPr>
          <w:p w14:paraId="546FE285" w14:textId="77777777" w:rsidR="002B6F07" w:rsidRPr="00A00D51" w:rsidRDefault="002B6F07" w:rsidP="00E52519">
            <w:pPr>
              <w:rPr>
                <w:color w:val="000000"/>
              </w:rPr>
            </w:pPr>
            <w:r w:rsidRPr="00A00D51">
              <w:rPr>
                <w:color w:val="000000"/>
              </w:rPr>
              <w:t>Flexible selection for ad-hoc comparison of list elements</w:t>
            </w:r>
          </w:p>
        </w:tc>
        <w:tc>
          <w:tcPr>
            <w:tcW w:w="530" w:type="pct"/>
            <w:shd w:val="clear" w:color="auto" w:fill="auto"/>
            <w:noWrap/>
            <w:vAlign w:val="center"/>
            <w:hideMark/>
          </w:tcPr>
          <w:p w14:paraId="6351EFB7" w14:textId="050DCE34" w:rsidR="002B6F07" w:rsidRPr="00A00D51" w:rsidRDefault="002B6F07" w:rsidP="00D440CD">
            <w:pPr>
              <w:jc w:val="center"/>
              <w:rPr>
                <w:color w:val="000000"/>
              </w:rPr>
            </w:pPr>
          </w:p>
        </w:tc>
        <w:tc>
          <w:tcPr>
            <w:tcW w:w="489" w:type="pct"/>
            <w:shd w:val="clear" w:color="auto" w:fill="auto"/>
            <w:noWrap/>
            <w:vAlign w:val="center"/>
            <w:hideMark/>
          </w:tcPr>
          <w:p w14:paraId="596632CB" w14:textId="3EB5C283"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40B7847E" w14:textId="7DAC4A3F" w:rsidR="002B6F07" w:rsidRPr="00A00D51" w:rsidRDefault="002B6F07" w:rsidP="00D440CD">
            <w:pPr>
              <w:jc w:val="center"/>
              <w:rPr>
                <w:color w:val="000000"/>
              </w:rPr>
            </w:pPr>
          </w:p>
        </w:tc>
        <w:tc>
          <w:tcPr>
            <w:tcW w:w="530" w:type="pct"/>
            <w:shd w:val="clear" w:color="auto" w:fill="auto"/>
            <w:noWrap/>
            <w:vAlign w:val="center"/>
            <w:hideMark/>
          </w:tcPr>
          <w:p w14:paraId="5B629B15" w14:textId="744EE0C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70E44F24" w14:textId="163E7C73"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2DC3FEC0" w14:textId="77777777" w:rsidTr="00241758">
        <w:trPr>
          <w:cantSplit/>
          <w:trHeight w:val="900"/>
          <w:jc w:val="center"/>
        </w:trPr>
        <w:tc>
          <w:tcPr>
            <w:tcW w:w="868" w:type="pct"/>
            <w:shd w:val="clear" w:color="auto" w:fill="auto"/>
            <w:vAlign w:val="center"/>
            <w:hideMark/>
          </w:tcPr>
          <w:p w14:paraId="4B067A2F" w14:textId="77777777" w:rsidR="002B6F07" w:rsidRPr="00A00D51" w:rsidRDefault="002B6F07" w:rsidP="00E52519">
            <w:pPr>
              <w:rPr>
                <w:color w:val="000000"/>
              </w:rPr>
            </w:pPr>
            <w:r w:rsidRPr="00A00D51">
              <w:rPr>
                <w:color w:val="000000"/>
              </w:rPr>
              <w:t>Sorting</w:t>
            </w:r>
          </w:p>
        </w:tc>
        <w:tc>
          <w:tcPr>
            <w:tcW w:w="1551" w:type="pct"/>
            <w:shd w:val="clear" w:color="auto" w:fill="auto"/>
            <w:vAlign w:val="center"/>
            <w:hideMark/>
          </w:tcPr>
          <w:p w14:paraId="528A35A4" w14:textId="43050E62" w:rsidR="002B6F07" w:rsidRPr="00A00D51" w:rsidRDefault="002B6F07" w:rsidP="00D032EF">
            <w:pPr>
              <w:rPr>
                <w:color w:val="000000"/>
              </w:rPr>
            </w:pPr>
            <w:r w:rsidRPr="00A00D51">
              <w:rPr>
                <w:color w:val="000000"/>
              </w:rPr>
              <w:t>Reordering list elements by any column</w:t>
            </w:r>
          </w:p>
        </w:tc>
        <w:tc>
          <w:tcPr>
            <w:tcW w:w="530" w:type="pct"/>
            <w:shd w:val="clear" w:color="auto" w:fill="auto"/>
            <w:noWrap/>
            <w:vAlign w:val="center"/>
            <w:hideMark/>
          </w:tcPr>
          <w:p w14:paraId="1B38B9E2" w14:textId="55A95D47" w:rsidR="002B6F07" w:rsidRPr="00A00D51" w:rsidRDefault="002B6F07" w:rsidP="00D440CD">
            <w:pPr>
              <w:jc w:val="center"/>
              <w:rPr>
                <w:color w:val="000000"/>
              </w:rPr>
            </w:pPr>
          </w:p>
        </w:tc>
        <w:tc>
          <w:tcPr>
            <w:tcW w:w="489" w:type="pct"/>
            <w:shd w:val="clear" w:color="auto" w:fill="auto"/>
            <w:noWrap/>
            <w:vAlign w:val="center"/>
            <w:hideMark/>
          </w:tcPr>
          <w:p w14:paraId="6A3FDCC1" w14:textId="01F4EAD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2F04C729" w14:textId="0C406814"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65592AB6" w14:textId="07CDBAC2"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28C87883" w14:textId="779FC459"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75D60C67" w14:textId="77777777" w:rsidTr="00241758">
        <w:trPr>
          <w:cantSplit/>
          <w:trHeight w:val="900"/>
          <w:jc w:val="center"/>
        </w:trPr>
        <w:tc>
          <w:tcPr>
            <w:tcW w:w="868" w:type="pct"/>
            <w:shd w:val="clear" w:color="auto" w:fill="auto"/>
            <w:vAlign w:val="center"/>
            <w:hideMark/>
          </w:tcPr>
          <w:p w14:paraId="5310D853" w14:textId="77777777" w:rsidR="002B6F07" w:rsidRPr="00A00D51" w:rsidRDefault="002B6F07" w:rsidP="00E52519">
            <w:pPr>
              <w:rPr>
                <w:color w:val="000000"/>
              </w:rPr>
            </w:pPr>
            <w:r w:rsidRPr="00A00D51">
              <w:rPr>
                <w:color w:val="000000"/>
              </w:rPr>
              <w:t>State Download: Assessment Completion Statistics</w:t>
            </w:r>
          </w:p>
        </w:tc>
        <w:tc>
          <w:tcPr>
            <w:tcW w:w="1551" w:type="pct"/>
            <w:shd w:val="clear" w:color="auto" w:fill="auto"/>
            <w:vAlign w:val="center"/>
            <w:hideMark/>
          </w:tcPr>
          <w:p w14:paraId="4847DA6B" w14:textId="58800FAD" w:rsidR="002B6F07" w:rsidRPr="00A00D51" w:rsidRDefault="002B6F07" w:rsidP="00D032EF">
            <w:pPr>
              <w:rPr>
                <w:color w:val="000000"/>
              </w:rPr>
            </w:pPr>
            <w:r w:rsidRPr="00A00D51">
              <w:rPr>
                <w:color w:val="000000"/>
              </w:rPr>
              <w:t xml:space="preserve">For users with permissions to </w:t>
            </w:r>
            <w:r w:rsidR="00D032EF" w:rsidRPr="00A00D51">
              <w:rPr>
                <w:color w:val="000000"/>
              </w:rPr>
              <w:t xml:space="preserve">use </w:t>
            </w:r>
            <w:r w:rsidRPr="00A00D51">
              <w:rPr>
                <w:color w:val="000000"/>
              </w:rPr>
              <w:t xml:space="preserve">this feature, a request to download statewide data is available </w:t>
            </w:r>
            <w:r w:rsidR="00D032EF" w:rsidRPr="00A00D51">
              <w:rPr>
                <w:color w:val="000000"/>
              </w:rPr>
              <w:t xml:space="preserve">to </w:t>
            </w:r>
            <w:r w:rsidRPr="00A00D51">
              <w:rPr>
                <w:color w:val="000000"/>
              </w:rPr>
              <w:t>provide historical assessment completion statistics for a given academic year</w:t>
            </w:r>
            <w:r w:rsidR="00D032EF" w:rsidRPr="00A00D51">
              <w:rPr>
                <w:color w:val="000000"/>
              </w:rPr>
              <w:t>.</w:t>
            </w:r>
          </w:p>
        </w:tc>
        <w:tc>
          <w:tcPr>
            <w:tcW w:w="530" w:type="pct"/>
            <w:shd w:val="clear" w:color="auto" w:fill="auto"/>
            <w:noWrap/>
            <w:vAlign w:val="center"/>
            <w:hideMark/>
          </w:tcPr>
          <w:p w14:paraId="079314CA" w14:textId="5D6C5983" w:rsidR="002B6F07" w:rsidRPr="00A00D51" w:rsidRDefault="002B6F07" w:rsidP="00D440CD">
            <w:pPr>
              <w:jc w:val="center"/>
              <w:rPr>
                <w:color w:val="000000"/>
              </w:rPr>
            </w:pPr>
          </w:p>
        </w:tc>
        <w:tc>
          <w:tcPr>
            <w:tcW w:w="489" w:type="pct"/>
            <w:shd w:val="clear" w:color="auto" w:fill="auto"/>
            <w:noWrap/>
            <w:vAlign w:val="center"/>
            <w:hideMark/>
          </w:tcPr>
          <w:p w14:paraId="30913BA9" w14:textId="7A16EA7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4EAA97AA" w14:textId="4321BD15"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0189235D" w14:textId="702AFCA2"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051E48A8" w14:textId="529378C6"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12930C7B" w14:textId="77777777" w:rsidTr="00241758">
        <w:trPr>
          <w:cantSplit/>
          <w:trHeight w:val="900"/>
          <w:jc w:val="center"/>
        </w:trPr>
        <w:tc>
          <w:tcPr>
            <w:tcW w:w="868" w:type="pct"/>
            <w:shd w:val="clear" w:color="auto" w:fill="auto"/>
            <w:vAlign w:val="center"/>
            <w:hideMark/>
          </w:tcPr>
          <w:p w14:paraId="2FA6B9AC" w14:textId="77777777" w:rsidR="002B6F07" w:rsidRPr="00A00D51" w:rsidRDefault="002B6F07" w:rsidP="00E52519">
            <w:pPr>
              <w:rPr>
                <w:color w:val="000000"/>
              </w:rPr>
            </w:pPr>
            <w:r w:rsidRPr="00A00D51">
              <w:rPr>
                <w:color w:val="000000"/>
              </w:rPr>
              <w:lastRenderedPageBreak/>
              <w:t>State Download: Audit XML</w:t>
            </w:r>
          </w:p>
        </w:tc>
        <w:tc>
          <w:tcPr>
            <w:tcW w:w="1551" w:type="pct"/>
            <w:shd w:val="clear" w:color="auto" w:fill="auto"/>
            <w:vAlign w:val="center"/>
            <w:hideMark/>
          </w:tcPr>
          <w:p w14:paraId="2A2DC571" w14:textId="77777777" w:rsidR="002B6F07" w:rsidRPr="00A00D51" w:rsidRDefault="002B6F07" w:rsidP="00E52519">
            <w:pPr>
              <w:rPr>
                <w:color w:val="000000"/>
              </w:rPr>
            </w:pPr>
            <w:r w:rsidRPr="00A00D51">
              <w:rPr>
                <w:color w:val="000000"/>
              </w:rPr>
              <w:t>For users with permissions to this feature, a request to download statewide full original XML from the Test Delivery System for any given assessment administration</w:t>
            </w:r>
          </w:p>
        </w:tc>
        <w:tc>
          <w:tcPr>
            <w:tcW w:w="530" w:type="pct"/>
            <w:shd w:val="clear" w:color="auto" w:fill="auto"/>
            <w:noWrap/>
            <w:vAlign w:val="center"/>
            <w:hideMark/>
          </w:tcPr>
          <w:p w14:paraId="38FC3E3E" w14:textId="20B2E5EF" w:rsidR="002B6F07" w:rsidRPr="00A00D51" w:rsidRDefault="002B6F07" w:rsidP="00D440CD">
            <w:pPr>
              <w:jc w:val="center"/>
              <w:rPr>
                <w:color w:val="000000"/>
              </w:rPr>
            </w:pPr>
          </w:p>
        </w:tc>
        <w:tc>
          <w:tcPr>
            <w:tcW w:w="489" w:type="pct"/>
            <w:shd w:val="clear" w:color="auto" w:fill="auto"/>
            <w:noWrap/>
            <w:vAlign w:val="center"/>
            <w:hideMark/>
          </w:tcPr>
          <w:p w14:paraId="3FECA139" w14:textId="053D917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3F1D33B" w14:textId="1CECED5A"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1F41823C" w14:textId="4EEEBE07"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2F2DFEC1" w14:textId="0074D5B4"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01D87BEA" w14:textId="77777777" w:rsidTr="00241758">
        <w:trPr>
          <w:cantSplit/>
          <w:trHeight w:val="900"/>
          <w:jc w:val="center"/>
        </w:trPr>
        <w:tc>
          <w:tcPr>
            <w:tcW w:w="868" w:type="pct"/>
            <w:shd w:val="clear" w:color="auto" w:fill="auto"/>
            <w:vAlign w:val="center"/>
            <w:hideMark/>
          </w:tcPr>
          <w:p w14:paraId="2E528069" w14:textId="77777777" w:rsidR="002B6F07" w:rsidRPr="00A00D51" w:rsidRDefault="002B6F07" w:rsidP="00E52519">
            <w:pPr>
              <w:rPr>
                <w:color w:val="000000"/>
              </w:rPr>
            </w:pPr>
            <w:r w:rsidRPr="00A00D51">
              <w:rPr>
                <w:color w:val="000000"/>
              </w:rPr>
              <w:t>State Download: Individual Item Response Data</w:t>
            </w:r>
          </w:p>
        </w:tc>
        <w:tc>
          <w:tcPr>
            <w:tcW w:w="1551" w:type="pct"/>
            <w:shd w:val="clear" w:color="auto" w:fill="auto"/>
            <w:vAlign w:val="center"/>
            <w:hideMark/>
          </w:tcPr>
          <w:p w14:paraId="2E14F8B0" w14:textId="1D9E9C5A" w:rsidR="002B6F07" w:rsidRPr="00A00D51" w:rsidRDefault="002B6F07" w:rsidP="00D032EF">
            <w:pPr>
              <w:rPr>
                <w:color w:val="000000"/>
              </w:rPr>
            </w:pPr>
            <w:r w:rsidRPr="00A00D51">
              <w:rPr>
                <w:color w:val="000000"/>
              </w:rPr>
              <w:t xml:space="preserve">For users with permissions to </w:t>
            </w:r>
            <w:r w:rsidR="00D032EF" w:rsidRPr="00A00D51">
              <w:rPr>
                <w:color w:val="000000"/>
              </w:rPr>
              <w:t xml:space="preserve">use </w:t>
            </w:r>
            <w:r w:rsidRPr="00A00D51">
              <w:rPr>
                <w:color w:val="000000"/>
              </w:rPr>
              <w:t>this feature, a request to download de</w:t>
            </w:r>
            <w:r w:rsidR="00955281">
              <w:rPr>
                <w:color w:val="000000"/>
              </w:rPr>
              <w:t>-</w:t>
            </w:r>
            <w:r w:rsidRPr="00A00D51">
              <w:rPr>
                <w:color w:val="000000"/>
              </w:rPr>
              <w:t>identified statewide response data for any given assessment administration</w:t>
            </w:r>
          </w:p>
        </w:tc>
        <w:tc>
          <w:tcPr>
            <w:tcW w:w="530" w:type="pct"/>
            <w:shd w:val="clear" w:color="auto" w:fill="auto"/>
            <w:noWrap/>
            <w:vAlign w:val="center"/>
            <w:hideMark/>
          </w:tcPr>
          <w:p w14:paraId="759548C8" w14:textId="0A2BD885" w:rsidR="002B6F07" w:rsidRPr="00A00D51" w:rsidRDefault="002B6F07" w:rsidP="00D440CD">
            <w:pPr>
              <w:jc w:val="center"/>
              <w:rPr>
                <w:color w:val="000000"/>
              </w:rPr>
            </w:pPr>
          </w:p>
        </w:tc>
        <w:tc>
          <w:tcPr>
            <w:tcW w:w="489" w:type="pct"/>
            <w:shd w:val="clear" w:color="auto" w:fill="auto"/>
            <w:noWrap/>
            <w:vAlign w:val="center"/>
            <w:hideMark/>
          </w:tcPr>
          <w:p w14:paraId="7B16207B" w14:textId="64C8478F"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1AE90A65" w14:textId="08ABF94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794073F8" w14:textId="0BC3CDF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8ADE289" w14:textId="3E09E3D4"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50CDF500" w14:textId="77777777" w:rsidTr="00241758">
        <w:trPr>
          <w:cantSplit/>
          <w:trHeight w:val="900"/>
          <w:jc w:val="center"/>
        </w:trPr>
        <w:tc>
          <w:tcPr>
            <w:tcW w:w="868" w:type="pct"/>
            <w:shd w:val="clear" w:color="auto" w:fill="auto"/>
            <w:vAlign w:val="center"/>
            <w:hideMark/>
          </w:tcPr>
          <w:p w14:paraId="691660D3" w14:textId="77777777" w:rsidR="002B6F07" w:rsidRPr="00A00D51" w:rsidRDefault="002B6F07" w:rsidP="00E52519">
            <w:pPr>
              <w:rPr>
                <w:color w:val="000000"/>
              </w:rPr>
            </w:pPr>
            <w:r w:rsidRPr="00A00D51">
              <w:rPr>
                <w:color w:val="000000"/>
              </w:rPr>
              <w:t>State Download: Student Registration Statistics</w:t>
            </w:r>
          </w:p>
        </w:tc>
        <w:tc>
          <w:tcPr>
            <w:tcW w:w="1551" w:type="pct"/>
            <w:shd w:val="clear" w:color="auto" w:fill="auto"/>
            <w:vAlign w:val="center"/>
            <w:hideMark/>
          </w:tcPr>
          <w:p w14:paraId="1A8D6DED" w14:textId="1E145726" w:rsidR="002B6F07" w:rsidRPr="00A00D51" w:rsidRDefault="002B6F07" w:rsidP="0075437B">
            <w:pPr>
              <w:rPr>
                <w:color w:val="000000"/>
              </w:rPr>
            </w:pPr>
            <w:r w:rsidRPr="00A00D51">
              <w:rPr>
                <w:color w:val="000000"/>
              </w:rPr>
              <w:t xml:space="preserve">For users with permissions to </w:t>
            </w:r>
            <w:r w:rsidR="0075437B" w:rsidRPr="00A00D51">
              <w:rPr>
                <w:color w:val="000000"/>
              </w:rPr>
              <w:t xml:space="preserve">use </w:t>
            </w:r>
            <w:r w:rsidRPr="00A00D51">
              <w:rPr>
                <w:color w:val="000000"/>
              </w:rPr>
              <w:t xml:space="preserve">this feature, a request to download statewide data is available </w:t>
            </w:r>
            <w:r w:rsidR="0075437B" w:rsidRPr="00A00D51">
              <w:rPr>
                <w:color w:val="000000"/>
              </w:rPr>
              <w:t xml:space="preserve">to </w:t>
            </w:r>
            <w:r w:rsidRPr="00A00D51">
              <w:rPr>
                <w:color w:val="000000"/>
              </w:rPr>
              <w:t>provide registration statistics between two consecutive academic years</w:t>
            </w:r>
            <w:r w:rsidR="0075437B" w:rsidRPr="00A00D51">
              <w:rPr>
                <w:color w:val="000000"/>
              </w:rPr>
              <w:t>.</w:t>
            </w:r>
          </w:p>
        </w:tc>
        <w:tc>
          <w:tcPr>
            <w:tcW w:w="530" w:type="pct"/>
            <w:shd w:val="clear" w:color="auto" w:fill="auto"/>
            <w:noWrap/>
            <w:vAlign w:val="center"/>
            <w:hideMark/>
          </w:tcPr>
          <w:p w14:paraId="3EBEDD76" w14:textId="4F1E1FDC" w:rsidR="002B6F07" w:rsidRPr="00A00D51" w:rsidRDefault="002B6F07" w:rsidP="00D440CD">
            <w:pPr>
              <w:jc w:val="center"/>
              <w:rPr>
                <w:color w:val="000000"/>
              </w:rPr>
            </w:pPr>
          </w:p>
        </w:tc>
        <w:tc>
          <w:tcPr>
            <w:tcW w:w="489" w:type="pct"/>
            <w:shd w:val="clear" w:color="auto" w:fill="auto"/>
            <w:noWrap/>
            <w:vAlign w:val="center"/>
            <w:hideMark/>
          </w:tcPr>
          <w:p w14:paraId="3B42D2D5" w14:textId="763A665F"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0D9EFC7D" w14:textId="065D0B6D"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27490959" w14:textId="29666F58"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7F86F2D" w14:textId="3F55110A" w:rsidR="002B6F07" w:rsidRPr="00A00D51" w:rsidRDefault="002B6F07" w:rsidP="00D440CD">
            <w:pPr>
              <w:jc w:val="center"/>
              <w:rPr>
                <w:rFonts w:cs="Lucida Grande"/>
                <w:color w:val="000000"/>
              </w:rPr>
            </w:pPr>
            <w:r w:rsidRPr="00A00D51">
              <w:rPr>
                <w:rFonts w:ascii="Lucida Grande" w:eastAsia="MS Gothic" w:hAnsi="Lucida Grande" w:cs="Lucida Grande"/>
                <w:color w:val="000000"/>
              </w:rPr>
              <w:t>✓</w:t>
            </w:r>
          </w:p>
        </w:tc>
      </w:tr>
      <w:tr w:rsidR="00241758" w:rsidRPr="00A00D51" w14:paraId="0935C522" w14:textId="77777777" w:rsidTr="00241758">
        <w:trPr>
          <w:cantSplit/>
          <w:trHeight w:val="900"/>
          <w:jc w:val="center"/>
        </w:trPr>
        <w:tc>
          <w:tcPr>
            <w:tcW w:w="868" w:type="pct"/>
            <w:shd w:val="clear" w:color="auto" w:fill="auto"/>
            <w:vAlign w:val="center"/>
            <w:hideMark/>
          </w:tcPr>
          <w:p w14:paraId="083CF12C" w14:textId="77777777" w:rsidR="002B6F07" w:rsidRPr="00A00D51" w:rsidRDefault="002B6F07" w:rsidP="00E52519">
            <w:pPr>
              <w:rPr>
                <w:color w:val="000000"/>
              </w:rPr>
            </w:pPr>
            <w:r w:rsidRPr="00A00D51">
              <w:rPr>
                <w:color w:val="000000"/>
              </w:rPr>
              <w:t>Summative Reporting</w:t>
            </w:r>
          </w:p>
        </w:tc>
        <w:tc>
          <w:tcPr>
            <w:tcW w:w="1551" w:type="pct"/>
            <w:shd w:val="clear" w:color="auto" w:fill="auto"/>
            <w:vAlign w:val="center"/>
            <w:hideMark/>
          </w:tcPr>
          <w:p w14:paraId="24FCD53D" w14:textId="483C258F" w:rsidR="002B6F07" w:rsidRPr="00A00D51" w:rsidRDefault="002B6F07" w:rsidP="00587D8D">
            <w:pPr>
              <w:rPr>
                <w:color w:val="000000"/>
              </w:rPr>
            </w:pPr>
            <w:r w:rsidRPr="00A00D51">
              <w:rPr>
                <w:color w:val="000000"/>
              </w:rPr>
              <w:t xml:space="preserve">Reporting on overall </w:t>
            </w:r>
            <w:r w:rsidR="0075437B" w:rsidRPr="00A00D51">
              <w:rPr>
                <w:color w:val="000000"/>
              </w:rPr>
              <w:t>m</w:t>
            </w:r>
            <w:r w:rsidRPr="00A00D51">
              <w:rPr>
                <w:color w:val="000000"/>
              </w:rPr>
              <w:t>athematics and/or ELA/</w:t>
            </w:r>
            <w:r w:rsidR="00587D8D" w:rsidRPr="00A00D51">
              <w:rPr>
                <w:color w:val="000000"/>
              </w:rPr>
              <w:t>l</w:t>
            </w:r>
            <w:r w:rsidRPr="00A00D51">
              <w:rPr>
                <w:color w:val="000000"/>
              </w:rPr>
              <w:t xml:space="preserve">iteracy scores for </w:t>
            </w:r>
            <w:r w:rsidR="0075437B" w:rsidRPr="00A00D51">
              <w:rPr>
                <w:color w:val="000000"/>
              </w:rPr>
              <w:t>s</w:t>
            </w:r>
            <w:r w:rsidRPr="00A00D51">
              <w:rPr>
                <w:color w:val="000000"/>
              </w:rPr>
              <w:t xml:space="preserve">ummative </w:t>
            </w:r>
            <w:r w:rsidR="0075437B" w:rsidRPr="00A00D51">
              <w:rPr>
                <w:color w:val="000000"/>
              </w:rPr>
              <w:t>a</w:t>
            </w:r>
            <w:r w:rsidRPr="00A00D51">
              <w:rPr>
                <w:color w:val="000000"/>
              </w:rPr>
              <w:t>ssessments</w:t>
            </w:r>
          </w:p>
        </w:tc>
        <w:tc>
          <w:tcPr>
            <w:tcW w:w="530" w:type="pct"/>
            <w:shd w:val="clear" w:color="auto" w:fill="auto"/>
            <w:noWrap/>
            <w:vAlign w:val="center"/>
            <w:hideMark/>
          </w:tcPr>
          <w:p w14:paraId="128D5E1A" w14:textId="48D3EB41"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89" w:type="pct"/>
            <w:shd w:val="clear" w:color="auto" w:fill="auto"/>
            <w:noWrap/>
            <w:vAlign w:val="center"/>
            <w:hideMark/>
          </w:tcPr>
          <w:p w14:paraId="545FD639" w14:textId="46F2970B"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490" w:type="pct"/>
            <w:shd w:val="clear" w:color="auto" w:fill="auto"/>
            <w:noWrap/>
            <w:vAlign w:val="center"/>
            <w:hideMark/>
          </w:tcPr>
          <w:p w14:paraId="7BAA2D2F" w14:textId="0BD185D8"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30" w:type="pct"/>
            <w:shd w:val="clear" w:color="auto" w:fill="auto"/>
            <w:noWrap/>
            <w:vAlign w:val="center"/>
            <w:hideMark/>
          </w:tcPr>
          <w:p w14:paraId="4A94542B" w14:textId="5AA96807" w:rsidR="002B6F07" w:rsidRPr="00A00D51" w:rsidRDefault="002B6F07" w:rsidP="00D440CD">
            <w:pPr>
              <w:jc w:val="center"/>
              <w:rPr>
                <w:color w:val="000000"/>
              </w:rPr>
            </w:pPr>
            <w:r w:rsidRPr="00A00D51">
              <w:rPr>
                <w:rFonts w:ascii="Lucida Grande" w:eastAsia="MS Gothic" w:hAnsi="Lucida Grande" w:cs="Lucida Grande"/>
                <w:color w:val="000000"/>
              </w:rPr>
              <w:t>✓</w:t>
            </w:r>
          </w:p>
        </w:tc>
        <w:tc>
          <w:tcPr>
            <w:tcW w:w="542" w:type="pct"/>
            <w:shd w:val="clear" w:color="auto" w:fill="auto"/>
            <w:noWrap/>
            <w:vAlign w:val="center"/>
            <w:hideMark/>
          </w:tcPr>
          <w:p w14:paraId="376DC545" w14:textId="59C311A4" w:rsidR="002B6F07" w:rsidRPr="00A00D51" w:rsidRDefault="002B6F07" w:rsidP="002D58BB">
            <w:pPr>
              <w:keepNext/>
              <w:jc w:val="center"/>
              <w:rPr>
                <w:rFonts w:cs="Lucida Grande"/>
                <w:color w:val="000000"/>
              </w:rPr>
            </w:pPr>
            <w:r w:rsidRPr="00A00D51">
              <w:rPr>
                <w:rFonts w:ascii="Lucida Grande" w:eastAsia="MS Gothic" w:hAnsi="Lucida Grande" w:cs="Lucida Grande"/>
                <w:color w:val="000000"/>
              </w:rPr>
              <w:t>✓</w:t>
            </w:r>
          </w:p>
        </w:tc>
      </w:tr>
    </w:tbl>
    <w:p w14:paraId="5109BF83" w14:textId="6B3C867D" w:rsidR="007C370A" w:rsidRPr="00A00D51" w:rsidRDefault="002D58BB" w:rsidP="004726A1">
      <w:pPr>
        <w:pStyle w:val="Caption"/>
      </w:pPr>
      <w:r w:rsidRPr="00A00D51">
        <w:t xml:space="preserve">Table </w:t>
      </w:r>
      <w:r w:rsidR="009223FF">
        <w:fldChar w:fldCharType="begin"/>
      </w:r>
      <w:r w:rsidR="009223FF">
        <w:instrText xml:space="preserve"> SEQ Table \* ARABIC </w:instrText>
      </w:r>
      <w:r w:rsidR="009223FF">
        <w:fldChar w:fldCharType="separate"/>
      </w:r>
      <w:r w:rsidR="005E321A">
        <w:rPr>
          <w:noProof/>
        </w:rPr>
        <w:t>6</w:t>
      </w:r>
      <w:r w:rsidR="009223FF">
        <w:rPr>
          <w:noProof/>
        </w:rPr>
        <w:fldChar w:fldCharType="end"/>
      </w:r>
      <w:r w:rsidRPr="00A00D51">
        <w:t xml:space="preserve"> - Reporting Features Summary</w:t>
      </w:r>
    </w:p>
    <w:p w14:paraId="7E04EED6" w14:textId="77777777" w:rsidR="00910D8A" w:rsidRPr="00A00D51" w:rsidRDefault="00910D8A" w:rsidP="00EE0A34"/>
    <w:p w14:paraId="1E4B7750" w14:textId="77777777" w:rsidR="00910D8A" w:rsidRPr="00A00D51" w:rsidRDefault="00910D8A" w:rsidP="00EE0A34"/>
    <w:p w14:paraId="5B50F16F" w14:textId="460F6166" w:rsidR="00590FF9" w:rsidRPr="00A00D51" w:rsidRDefault="00590FF9" w:rsidP="004726A1">
      <w:pPr>
        <w:pStyle w:val="Caption"/>
      </w:pPr>
    </w:p>
    <w:p w14:paraId="1BA344F1" w14:textId="77777777" w:rsidR="008C0687" w:rsidRPr="00A00D51" w:rsidRDefault="008C0687">
      <w:pPr>
        <w:rPr>
          <w:rFonts w:eastAsiaTheme="majorEastAsia" w:cstheme="majorBidi"/>
          <w:b/>
          <w:bCs/>
          <w:color w:val="006E8F"/>
          <w:sz w:val="24"/>
          <w:szCs w:val="26"/>
        </w:rPr>
      </w:pPr>
      <w:r w:rsidRPr="00A00D51">
        <w:br w:type="page"/>
      </w:r>
    </w:p>
    <w:p w14:paraId="4B4B08A3" w14:textId="57185E8B" w:rsidR="00EE0A34" w:rsidRPr="00A00D51" w:rsidRDefault="00590FF9" w:rsidP="00AC2088">
      <w:pPr>
        <w:pStyle w:val="Heading2"/>
      </w:pPr>
      <w:bookmarkStart w:id="167" w:name="_Toc270554436"/>
      <w:bookmarkStart w:id="168" w:name="_Toc273632329"/>
      <w:bookmarkStart w:id="169" w:name="_Toc291348477"/>
      <w:bookmarkStart w:id="170" w:name="_Toc436058876"/>
      <w:r w:rsidRPr="00A00D51">
        <w:lastRenderedPageBreak/>
        <w:t>In</w:t>
      </w:r>
      <w:r w:rsidR="00685C83" w:rsidRPr="00A00D51">
        <w:t xml:space="preserve">ference Guidance </w:t>
      </w:r>
      <w:r w:rsidRPr="00A00D51">
        <w:t>C</w:t>
      </w:r>
      <w:r w:rsidR="00EE0A34" w:rsidRPr="00A00D51">
        <w:t>ontent</w:t>
      </w:r>
      <w:r w:rsidRPr="00A00D51">
        <w:t xml:space="preserve"> Summary</w:t>
      </w:r>
      <w:bookmarkEnd w:id="167"/>
      <w:bookmarkEnd w:id="168"/>
      <w:bookmarkEnd w:id="169"/>
      <w:bookmarkEnd w:id="170"/>
    </w:p>
    <w:p w14:paraId="189742D6" w14:textId="77777777" w:rsidR="00EE0A34" w:rsidRPr="00A00D51" w:rsidRDefault="00EE0A34" w:rsidP="0012053A">
      <w:pPr>
        <w:pStyle w:val="BodyText"/>
      </w:pPr>
      <w:r w:rsidRPr="00A00D51">
        <w:t>The Reporting System includes a variety of textual content provided for context, explanation, and reference.</w:t>
      </w:r>
    </w:p>
    <w:tbl>
      <w:tblPr>
        <w:tblW w:w="5000" w:type="pct"/>
        <w:jc w:val="center"/>
        <w:tblLayout w:type="fixed"/>
        <w:tblCellMar>
          <w:top w:w="115" w:type="dxa"/>
          <w:left w:w="115" w:type="dxa"/>
          <w:bottom w:w="115" w:type="dxa"/>
          <w:right w:w="115" w:type="dxa"/>
        </w:tblCellMar>
        <w:tblLook w:val="04A0" w:firstRow="1" w:lastRow="0" w:firstColumn="1" w:lastColumn="0" w:noHBand="0" w:noVBand="1"/>
      </w:tblPr>
      <w:tblGrid>
        <w:gridCol w:w="2068"/>
        <w:gridCol w:w="900"/>
        <w:gridCol w:w="5067"/>
        <w:gridCol w:w="1621"/>
        <w:gridCol w:w="1374"/>
      </w:tblGrid>
      <w:tr w:rsidR="00241758" w:rsidRPr="00A00D51" w14:paraId="73CA7997" w14:textId="77777777" w:rsidTr="00241758">
        <w:trPr>
          <w:trHeight w:val="300"/>
          <w:tblHeader/>
          <w:jc w:val="center"/>
        </w:trPr>
        <w:tc>
          <w:tcPr>
            <w:tcW w:w="937" w:type="pct"/>
            <w:tcBorders>
              <w:top w:val="single" w:sz="4" w:space="0" w:color="auto"/>
              <w:left w:val="single" w:sz="4" w:space="0" w:color="auto"/>
              <w:bottom w:val="single" w:sz="4" w:space="0" w:color="auto"/>
              <w:right w:val="single" w:sz="4" w:space="0" w:color="auto"/>
            </w:tcBorders>
            <w:shd w:val="clear" w:color="000000" w:fill="43B02A"/>
            <w:noWrap/>
            <w:vAlign w:val="center"/>
            <w:hideMark/>
          </w:tcPr>
          <w:p w14:paraId="7DEBDB9D"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Content Name</w:t>
            </w:r>
          </w:p>
        </w:tc>
        <w:tc>
          <w:tcPr>
            <w:tcW w:w="408" w:type="pct"/>
            <w:tcBorders>
              <w:top w:val="single" w:sz="4" w:space="0" w:color="auto"/>
              <w:left w:val="nil"/>
              <w:bottom w:val="single" w:sz="4" w:space="0" w:color="auto"/>
              <w:right w:val="single" w:sz="4" w:space="0" w:color="auto"/>
            </w:tcBorders>
            <w:shd w:val="clear" w:color="000000" w:fill="43B02A"/>
            <w:noWrap/>
            <w:vAlign w:val="center"/>
            <w:hideMark/>
          </w:tcPr>
          <w:p w14:paraId="5C550800"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Report</w:t>
            </w:r>
          </w:p>
        </w:tc>
        <w:tc>
          <w:tcPr>
            <w:tcW w:w="2297" w:type="pct"/>
            <w:tcBorders>
              <w:top w:val="single" w:sz="4" w:space="0" w:color="auto"/>
              <w:left w:val="nil"/>
              <w:bottom w:val="single" w:sz="4" w:space="0" w:color="auto"/>
              <w:right w:val="single" w:sz="4" w:space="0" w:color="auto"/>
            </w:tcBorders>
            <w:shd w:val="clear" w:color="000000" w:fill="43B02A"/>
            <w:noWrap/>
            <w:vAlign w:val="center"/>
            <w:hideMark/>
          </w:tcPr>
          <w:p w14:paraId="4520CC7B"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Content Text</w:t>
            </w:r>
          </w:p>
        </w:tc>
        <w:tc>
          <w:tcPr>
            <w:tcW w:w="735" w:type="pct"/>
            <w:tcBorders>
              <w:top w:val="single" w:sz="4" w:space="0" w:color="auto"/>
              <w:left w:val="nil"/>
              <w:bottom w:val="single" w:sz="4" w:space="0" w:color="auto"/>
              <w:right w:val="single" w:sz="4" w:space="0" w:color="auto"/>
            </w:tcBorders>
            <w:shd w:val="clear" w:color="000000" w:fill="43B02A"/>
            <w:noWrap/>
            <w:vAlign w:val="center"/>
            <w:hideMark/>
          </w:tcPr>
          <w:p w14:paraId="1651546A"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Source</w:t>
            </w:r>
          </w:p>
        </w:tc>
        <w:tc>
          <w:tcPr>
            <w:tcW w:w="623" w:type="pct"/>
            <w:tcBorders>
              <w:top w:val="single" w:sz="4" w:space="0" w:color="auto"/>
              <w:left w:val="nil"/>
              <w:bottom w:val="single" w:sz="4" w:space="0" w:color="auto"/>
              <w:right w:val="single" w:sz="4" w:space="0" w:color="auto"/>
            </w:tcBorders>
            <w:shd w:val="clear" w:color="000000" w:fill="43B02A"/>
            <w:noWrap/>
            <w:vAlign w:val="center"/>
            <w:hideMark/>
          </w:tcPr>
          <w:p w14:paraId="49203628" w14:textId="77777777" w:rsidR="004B3DCD" w:rsidRPr="00A00D51" w:rsidRDefault="004B3DCD" w:rsidP="004B3DCD">
            <w:pP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Next Step</w:t>
            </w:r>
          </w:p>
        </w:tc>
      </w:tr>
      <w:tr w:rsidR="00241758" w:rsidRPr="00A00D51" w14:paraId="613DE588" w14:textId="77777777" w:rsidTr="00241758">
        <w:trPr>
          <w:trHeight w:val="15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39A786A0"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Achievement Level Descriptor, or, ALD</w:t>
            </w:r>
          </w:p>
        </w:tc>
        <w:tc>
          <w:tcPr>
            <w:tcW w:w="408" w:type="pct"/>
            <w:tcBorders>
              <w:top w:val="nil"/>
              <w:left w:val="nil"/>
              <w:bottom w:val="single" w:sz="4" w:space="0" w:color="auto"/>
              <w:right w:val="single" w:sz="4" w:space="0" w:color="auto"/>
            </w:tcBorders>
            <w:shd w:val="clear" w:color="auto" w:fill="auto"/>
            <w:noWrap/>
            <w:vAlign w:val="center"/>
            <w:hideMark/>
          </w:tcPr>
          <w:p w14:paraId="6AE469D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7BD1C0B" w14:textId="6DAC5573" w:rsidR="004B3DCD" w:rsidRPr="00A00D51" w:rsidRDefault="008B49CB" w:rsidP="0012053A">
            <w:pPr>
              <w:rPr>
                <w:rFonts w:eastAsia="Times New Roman" w:cs="Times New Roman"/>
                <w:color w:val="000000"/>
                <w:sz w:val="20"/>
                <w:szCs w:val="20"/>
              </w:rPr>
            </w:pPr>
            <w:r>
              <w:rPr>
                <w:rFonts w:eastAsia="Times New Roman" w:cs="Times New Roman"/>
                <w:color w:val="000000"/>
                <w:sz w:val="20"/>
                <w:szCs w:val="20"/>
              </w:rPr>
              <w:t>Level 2: The student has nearly met the achievement standard and may require further development.</w:t>
            </w:r>
          </w:p>
        </w:tc>
        <w:tc>
          <w:tcPr>
            <w:tcW w:w="735" w:type="pct"/>
            <w:tcBorders>
              <w:top w:val="nil"/>
              <w:left w:val="nil"/>
              <w:bottom w:val="single" w:sz="4" w:space="0" w:color="auto"/>
              <w:right w:val="single" w:sz="4" w:space="0" w:color="auto"/>
            </w:tcBorders>
            <w:shd w:val="clear" w:color="auto" w:fill="auto"/>
            <w:noWrap/>
            <w:vAlign w:val="center"/>
            <w:hideMark/>
          </w:tcPr>
          <w:p w14:paraId="0CE9C204" w14:textId="1D8A3C59" w:rsidR="004B3DCD" w:rsidRPr="00A00D51" w:rsidRDefault="006A451D" w:rsidP="004B3DCD">
            <w:pPr>
              <w:rPr>
                <w:rFonts w:eastAsia="Times New Roman" w:cs="Times New Roman"/>
                <w:color w:val="0000FF"/>
                <w:sz w:val="20"/>
                <w:szCs w:val="20"/>
                <w:u w:val="single"/>
              </w:rPr>
            </w:pPr>
            <w:r>
              <w:t>Consortium Leadership</w:t>
            </w:r>
          </w:p>
        </w:tc>
        <w:tc>
          <w:tcPr>
            <w:tcW w:w="623" w:type="pct"/>
            <w:tcBorders>
              <w:top w:val="nil"/>
              <w:left w:val="nil"/>
              <w:bottom w:val="single" w:sz="4" w:space="0" w:color="auto"/>
              <w:right w:val="single" w:sz="4" w:space="0" w:color="auto"/>
            </w:tcBorders>
            <w:shd w:val="clear" w:color="auto" w:fill="auto"/>
            <w:noWrap/>
            <w:vAlign w:val="center"/>
            <w:hideMark/>
          </w:tcPr>
          <w:p w14:paraId="7EC4DC21"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142C58EB" w14:textId="77777777" w:rsidTr="00241758">
        <w:trPr>
          <w:trHeight w:val="12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1E9B82E0" w14:textId="5CEFE831" w:rsidR="004B3DCD" w:rsidRPr="00A00D51" w:rsidRDefault="00685C83" w:rsidP="00685C83">
            <w:pPr>
              <w:rPr>
                <w:rFonts w:eastAsia="Times New Roman" w:cs="Times New Roman"/>
                <w:color w:val="000000"/>
                <w:sz w:val="20"/>
                <w:szCs w:val="20"/>
              </w:rPr>
            </w:pPr>
            <w:r w:rsidRPr="00A00D51">
              <w:rPr>
                <w:rFonts w:eastAsia="Times New Roman" w:cs="Times New Roman"/>
                <w:color w:val="000000"/>
                <w:sz w:val="20"/>
                <w:szCs w:val="20"/>
              </w:rPr>
              <w:t>College Content-Readiness Resources</w:t>
            </w:r>
          </w:p>
        </w:tc>
        <w:tc>
          <w:tcPr>
            <w:tcW w:w="408" w:type="pct"/>
            <w:tcBorders>
              <w:top w:val="nil"/>
              <w:left w:val="nil"/>
              <w:bottom w:val="single" w:sz="4" w:space="0" w:color="auto"/>
              <w:right w:val="single" w:sz="4" w:space="0" w:color="auto"/>
            </w:tcBorders>
            <w:shd w:val="clear" w:color="auto" w:fill="auto"/>
            <w:noWrap/>
            <w:vAlign w:val="center"/>
            <w:hideMark/>
          </w:tcPr>
          <w:p w14:paraId="4EF89780"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31D8F852" w14:textId="280BAE2C"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Students in Grades 8 through 12 see Consortium-common Higher Ed policy information, and a </w:t>
            </w:r>
            <w:r w:rsidR="007F3A56" w:rsidRPr="00A00D51">
              <w:rPr>
                <w:rFonts w:eastAsia="Times New Roman" w:cs="Times New Roman"/>
                <w:color w:val="000000"/>
                <w:sz w:val="20"/>
                <w:szCs w:val="20"/>
              </w:rPr>
              <w:t>s</w:t>
            </w:r>
            <w:r w:rsidRPr="00A00D51">
              <w:rPr>
                <w:rFonts w:eastAsia="Times New Roman" w:cs="Times New Roman"/>
                <w:color w:val="000000"/>
                <w:sz w:val="20"/>
                <w:szCs w:val="20"/>
              </w:rPr>
              <w:t>tate-</w:t>
            </w:r>
            <w:r w:rsidR="007F3A56" w:rsidRPr="00A00D51">
              <w:rPr>
                <w:rFonts w:eastAsia="Times New Roman" w:cs="Times New Roman"/>
                <w:color w:val="000000"/>
                <w:sz w:val="20"/>
                <w:szCs w:val="20"/>
              </w:rPr>
              <w:t>c</w:t>
            </w:r>
            <w:r w:rsidRPr="00A00D51">
              <w:rPr>
                <w:rFonts w:eastAsia="Times New Roman" w:cs="Times New Roman"/>
                <w:color w:val="000000"/>
                <w:sz w:val="20"/>
                <w:szCs w:val="20"/>
              </w:rPr>
              <w:t xml:space="preserve">ustomizable link to state resources: </w:t>
            </w:r>
            <w:hyperlink r:id="rId154" w:history="1">
              <w:r w:rsidR="00D800D7" w:rsidRPr="00A00D51">
                <w:rPr>
                  <w:rStyle w:val="Hyperlink"/>
                  <w:rFonts w:eastAsia="Times New Roman" w:cs="Times New Roman"/>
                  <w:sz w:val="20"/>
                  <w:szCs w:val="20"/>
                </w:rPr>
                <w:t>http://stateresources.link</w:t>
              </w:r>
            </w:hyperlink>
          </w:p>
          <w:p w14:paraId="6BBB2E10" w14:textId="77777777" w:rsidR="0012053A" w:rsidRPr="00A00D51" w:rsidRDefault="0012053A" w:rsidP="004B3DCD">
            <w:pPr>
              <w:rPr>
                <w:rFonts w:eastAsia="Times New Roman" w:cs="Times New Roman"/>
                <w:color w:val="000000"/>
                <w:sz w:val="20"/>
                <w:szCs w:val="20"/>
              </w:rPr>
            </w:pPr>
          </w:p>
        </w:tc>
        <w:tc>
          <w:tcPr>
            <w:tcW w:w="735" w:type="pct"/>
            <w:tcBorders>
              <w:top w:val="nil"/>
              <w:left w:val="nil"/>
              <w:bottom w:val="single" w:sz="4" w:space="0" w:color="auto"/>
              <w:right w:val="single" w:sz="4" w:space="0" w:color="auto"/>
            </w:tcBorders>
            <w:shd w:val="clear" w:color="auto" w:fill="auto"/>
            <w:vAlign w:val="center"/>
            <w:hideMark/>
          </w:tcPr>
          <w:p w14:paraId="06E31892"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UCLA Collaboration Conference</w:t>
            </w:r>
            <w:r w:rsidRPr="00A00D51">
              <w:rPr>
                <w:rFonts w:eastAsia="Times New Roman" w:cs="Times New Roman"/>
                <w:color w:val="000000"/>
                <w:sz w:val="20"/>
                <w:szCs w:val="20"/>
              </w:rPr>
              <w:br/>
              <w:t>2013.09.10-12</w:t>
            </w:r>
          </w:p>
        </w:tc>
        <w:tc>
          <w:tcPr>
            <w:tcW w:w="623" w:type="pct"/>
            <w:tcBorders>
              <w:top w:val="nil"/>
              <w:left w:val="nil"/>
              <w:bottom w:val="single" w:sz="4" w:space="0" w:color="auto"/>
              <w:right w:val="single" w:sz="4" w:space="0" w:color="auto"/>
            </w:tcBorders>
            <w:shd w:val="clear" w:color="auto" w:fill="auto"/>
            <w:noWrap/>
            <w:vAlign w:val="center"/>
            <w:hideMark/>
          </w:tcPr>
          <w:p w14:paraId="51325D2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State Configurable</w:t>
            </w:r>
          </w:p>
        </w:tc>
      </w:tr>
      <w:tr w:rsidR="00241758" w:rsidRPr="00A00D51" w14:paraId="0645252B" w14:textId="77777777" w:rsidTr="00241758">
        <w:trPr>
          <w:trHeight w:val="6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045BE83F" w14:textId="7AAB76A4"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Legend - </w:t>
            </w:r>
            <w:r w:rsidRPr="00A00D51">
              <w:rPr>
                <w:rFonts w:eastAsia="Times New Roman" w:cs="Times New Roman"/>
                <w:color w:val="000000"/>
                <w:sz w:val="20"/>
                <w:szCs w:val="20"/>
              </w:rPr>
              <w:br/>
              <w:t xml:space="preserve">Claim </w:t>
            </w:r>
            <w:r w:rsidR="00685C83" w:rsidRPr="00A00D51">
              <w:rPr>
                <w:rFonts w:eastAsia="Times New Roman" w:cs="Times New Roman"/>
                <w:color w:val="000000"/>
                <w:sz w:val="20"/>
                <w:szCs w:val="20"/>
              </w:rPr>
              <w:t>L</w:t>
            </w:r>
            <w:r w:rsidRPr="00A00D51">
              <w:rPr>
                <w:rFonts w:eastAsia="Times New Roman" w:cs="Times New Roman"/>
                <w:color w:val="000000"/>
                <w:sz w:val="20"/>
                <w:szCs w:val="20"/>
              </w:rPr>
              <w:t>evels</w:t>
            </w:r>
          </w:p>
        </w:tc>
        <w:tc>
          <w:tcPr>
            <w:tcW w:w="408" w:type="pct"/>
            <w:tcBorders>
              <w:top w:val="nil"/>
              <w:left w:val="nil"/>
              <w:bottom w:val="single" w:sz="4" w:space="0" w:color="auto"/>
              <w:right w:val="single" w:sz="4" w:space="0" w:color="auto"/>
            </w:tcBorders>
            <w:shd w:val="clear" w:color="auto" w:fill="auto"/>
            <w:noWrap/>
            <w:vAlign w:val="center"/>
            <w:hideMark/>
          </w:tcPr>
          <w:p w14:paraId="54E96731"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1928A662"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[see Claim Reporting]</w:t>
            </w:r>
          </w:p>
        </w:tc>
        <w:tc>
          <w:tcPr>
            <w:tcW w:w="735" w:type="pct"/>
            <w:tcBorders>
              <w:top w:val="nil"/>
              <w:left w:val="nil"/>
              <w:bottom w:val="single" w:sz="4" w:space="0" w:color="auto"/>
              <w:right w:val="single" w:sz="4" w:space="0" w:color="auto"/>
            </w:tcBorders>
            <w:shd w:val="clear" w:color="auto" w:fill="auto"/>
            <w:noWrap/>
            <w:vAlign w:val="center"/>
            <w:hideMark/>
          </w:tcPr>
          <w:p w14:paraId="4783C070" w14:textId="632583EE"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RFP-15 </w:t>
            </w:r>
            <w:r w:rsidR="008D6645" w:rsidRPr="00A00D51">
              <w:rPr>
                <w:rFonts w:eastAsia="Times New Roman" w:cs="Times New Roman"/>
                <w:color w:val="000000"/>
                <w:sz w:val="20"/>
                <w:szCs w:val="20"/>
              </w:rPr>
              <w:t>Work Group</w:t>
            </w:r>
          </w:p>
        </w:tc>
        <w:tc>
          <w:tcPr>
            <w:tcW w:w="623" w:type="pct"/>
            <w:tcBorders>
              <w:top w:val="nil"/>
              <w:left w:val="nil"/>
              <w:bottom w:val="single" w:sz="4" w:space="0" w:color="auto"/>
              <w:right w:val="single" w:sz="4" w:space="0" w:color="auto"/>
            </w:tcBorders>
            <w:shd w:val="clear" w:color="auto" w:fill="auto"/>
            <w:noWrap/>
            <w:vAlign w:val="center"/>
            <w:hideMark/>
          </w:tcPr>
          <w:p w14:paraId="247A636D" w14:textId="77777777" w:rsidR="004B3DCD" w:rsidRPr="00A00D51" w:rsidRDefault="00D6717F" w:rsidP="00D6717F">
            <w:pPr>
              <w:rPr>
                <w:rFonts w:eastAsia="Times New Roman" w:cs="Times New Roman"/>
                <w:color w:val="000000"/>
                <w:sz w:val="20"/>
                <w:szCs w:val="20"/>
              </w:rPr>
            </w:pPr>
            <w:r w:rsidRPr="00A00D51">
              <w:rPr>
                <w:rFonts w:eastAsia="Times New Roman" w:cs="Times New Roman"/>
                <w:color w:val="000000"/>
                <w:sz w:val="20"/>
                <w:szCs w:val="20"/>
              </w:rPr>
              <w:t>Confirmation with Score Integrator</w:t>
            </w:r>
          </w:p>
        </w:tc>
      </w:tr>
      <w:tr w:rsidR="00241758" w:rsidRPr="00A00D51" w14:paraId="039E0690" w14:textId="77777777" w:rsidTr="00241758">
        <w:trPr>
          <w:trHeight w:val="15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25AF8A8F" w14:textId="1EF35F6D" w:rsidR="004B3DCD" w:rsidRPr="00A00D51" w:rsidRDefault="00685C83" w:rsidP="004B3DCD">
            <w:pPr>
              <w:rPr>
                <w:rFonts w:eastAsia="Times New Roman" w:cs="Times New Roman"/>
                <w:color w:val="000000"/>
                <w:sz w:val="20"/>
                <w:szCs w:val="20"/>
              </w:rPr>
            </w:pPr>
            <w:r w:rsidRPr="00A00D51">
              <w:rPr>
                <w:rFonts w:eastAsia="Times New Roman" w:cs="Times New Roman"/>
                <w:color w:val="000000"/>
                <w:sz w:val="20"/>
                <w:szCs w:val="20"/>
              </w:rPr>
              <w:t>Practical Implications</w:t>
            </w:r>
          </w:p>
        </w:tc>
        <w:tc>
          <w:tcPr>
            <w:tcW w:w="408" w:type="pct"/>
            <w:tcBorders>
              <w:top w:val="nil"/>
              <w:left w:val="nil"/>
              <w:bottom w:val="single" w:sz="4" w:space="0" w:color="auto"/>
              <w:right w:val="single" w:sz="4" w:space="0" w:color="auto"/>
            </w:tcBorders>
            <w:shd w:val="clear" w:color="auto" w:fill="auto"/>
            <w:noWrap/>
            <w:vAlign w:val="center"/>
            <w:hideMark/>
          </w:tcPr>
          <w:p w14:paraId="5A6362AB"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31CD2858" w14:textId="3C254999" w:rsidR="004B3DCD" w:rsidRPr="00A00D51" w:rsidRDefault="004B3DCD" w:rsidP="002E5D43">
            <w:pPr>
              <w:rPr>
                <w:rFonts w:eastAsia="Times New Roman" w:cs="Times New Roman"/>
                <w:color w:val="000000"/>
                <w:sz w:val="20"/>
                <w:szCs w:val="20"/>
              </w:rPr>
            </w:pPr>
            <w:r w:rsidRPr="00A00D51">
              <w:rPr>
                <w:rFonts w:eastAsia="Times New Roman" w:cs="Times New Roman"/>
                <w:color w:val="000000"/>
                <w:sz w:val="20"/>
                <w:szCs w:val="20"/>
              </w:rPr>
              <w:t xml:space="preserve">The scale, units, and cut-scores are illustrative and are expected to change. Score summaries will be revised in </w:t>
            </w:r>
            <w:r w:rsidR="002E5D43" w:rsidRPr="00A00D51">
              <w:rPr>
                <w:rFonts w:eastAsia="Times New Roman" w:cs="Times New Roman"/>
                <w:color w:val="000000"/>
                <w:sz w:val="20"/>
                <w:szCs w:val="20"/>
              </w:rPr>
              <w:t>the s</w:t>
            </w:r>
            <w:r w:rsidRPr="00A00D51">
              <w:rPr>
                <w:rFonts w:eastAsia="Times New Roman" w:cs="Times New Roman"/>
                <w:color w:val="000000"/>
                <w:sz w:val="20"/>
                <w:szCs w:val="20"/>
              </w:rPr>
              <w:t xml:space="preserve">ummer </w:t>
            </w:r>
            <w:r w:rsidR="002E5D43" w:rsidRPr="00A00D51">
              <w:rPr>
                <w:rFonts w:eastAsia="Times New Roman" w:cs="Times New Roman"/>
                <w:color w:val="000000"/>
                <w:sz w:val="20"/>
                <w:szCs w:val="20"/>
              </w:rPr>
              <w:t xml:space="preserve">of </w:t>
            </w:r>
            <w:r w:rsidRPr="00A00D51">
              <w:rPr>
                <w:rFonts w:eastAsia="Times New Roman" w:cs="Times New Roman"/>
                <w:color w:val="000000"/>
                <w:sz w:val="20"/>
                <w:szCs w:val="20"/>
              </w:rPr>
              <w:t xml:space="preserve">2014, and tailored by grade and subject in terms of the knowledge, skills, and processes that </w:t>
            </w:r>
            <w:r w:rsidR="000A7425" w:rsidRPr="00A00D51">
              <w:rPr>
                <w:rFonts w:eastAsia="Times New Roman" w:cs="Times New Roman"/>
                <w:color w:val="000000"/>
                <w:sz w:val="20"/>
                <w:szCs w:val="20"/>
              </w:rPr>
              <w:t xml:space="preserve">a student </w:t>
            </w:r>
            <w:r w:rsidR="00E72D1B" w:rsidRPr="00A00D51">
              <w:rPr>
                <w:rFonts w:eastAsia="Times New Roman" w:cs="Times New Roman"/>
                <w:color w:val="000000"/>
                <w:sz w:val="20"/>
                <w:szCs w:val="20"/>
              </w:rPr>
              <w:t xml:space="preserve">has </w:t>
            </w:r>
            <w:r w:rsidRPr="00A00D51">
              <w:rPr>
                <w:rFonts w:eastAsia="Times New Roman" w:cs="Times New Roman"/>
                <w:color w:val="000000"/>
                <w:sz w:val="20"/>
                <w:szCs w:val="20"/>
              </w:rPr>
              <w:t xml:space="preserve">demonstrated </w:t>
            </w:r>
            <w:r w:rsidR="000A7425" w:rsidRPr="00A00D51">
              <w:rPr>
                <w:rFonts w:eastAsia="Times New Roman" w:cs="Times New Roman"/>
                <w:color w:val="000000"/>
                <w:sz w:val="20"/>
                <w:szCs w:val="20"/>
              </w:rPr>
              <w:t>he</w:t>
            </w:r>
            <w:r w:rsidR="00227816" w:rsidRPr="00A00D51">
              <w:rPr>
                <w:rFonts w:eastAsia="Times New Roman" w:cs="Times New Roman"/>
                <w:color w:val="000000"/>
                <w:sz w:val="20"/>
                <w:szCs w:val="20"/>
              </w:rPr>
              <w:t xml:space="preserve"> or </w:t>
            </w:r>
            <w:r w:rsidR="000A7425" w:rsidRPr="00A00D51">
              <w:rPr>
                <w:rFonts w:eastAsia="Times New Roman" w:cs="Times New Roman"/>
                <w:color w:val="000000"/>
                <w:sz w:val="20"/>
                <w:szCs w:val="20"/>
              </w:rPr>
              <w:t xml:space="preserve">she </w:t>
            </w:r>
            <w:r w:rsidRPr="00A00D51">
              <w:rPr>
                <w:rFonts w:eastAsia="Times New Roman" w:cs="Times New Roman"/>
                <w:color w:val="000000"/>
                <w:sz w:val="20"/>
                <w:szCs w:val="20"/>
              </w:rPr>
              <w:t xml:space="preserve">can </w:t>
            </w:r>
            <w:r w:rsidR="00F24FF4" w:rsidRPr="00A00D51">
              <w:rPr>
                <w:rFonts w:eastAsia="Times New Roman" w:cs="Times New Roman"/>
                <w:color w:val="000000"/>
                <w:sz w:val="20"/>
                <w:szCs w:val="20"/>
              </w:rPr>
              <w:t>master</w:t>
            </w:r>
            <w:r w:rsidRPr="00A00D51">
              <w:rPr>
                <w:rFonts w:eastAsia="Times New Roman" w:cs="Times New Roman"/>
                <w:color w:val="000000"/>
                <w:sz w:val="20"/>
                <w:szCs w:val="20"/>
              </w:rPr>
              <w:t>.</w:t>
            </w:r>
          </w:p>
        </w:tc>
        <w:tc>
          <w:tcPr>
            <w:tcW w:w="735" w:type="pct"/>
            <w:tcBorders>
              <w:top w:val="nil"/>
              <w:left w:val="nil"/>
              <w:bottom w:val="single" w:sz="4" w:space="0" w:color="auto"/>
              <w:right w:val="single" w:sz="4" w:space="0" w:color="auto"/>
            </w:tcBorders>
            <w:shd w:val="clear" w:color="auto" w:fill="auto"/>
            <w:noWrap/>
            <w:vAlign w:val="center"/>
            <w:hideMark/>
          </w:tcPr>
          <w:p w14:paraId="269172DD" w14:textId="7D853D48"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RFP-15 </w:t>
            </w:r>
            <w:r w:rsidR="008D6645" w:rsidRPr="00A00D51">
              <w:rPr>
                <w:rFonts w:eastAsia="Times New Roman" w:cs="Times New Roman"/>
                <w:color w:val="000000"/>
                <w:sz w:val="20"/>
                <w:szCs w:val="20"/>
              </w:rPr>
              <w:t>Work Group</w:t>
            </w:r>
          </w:p>
        </w:tc>
        <w:tc>
          <w:tcPr>
            <w:tcW w:w="623" w:type="pct"/>
            <w:tcBorders>
              <w:top w:val="nil"/>
              <w:left w:val="nil"/>
              <w:bottom w:val="single" w:sz="4" w:space="0" w:color="auto"/>
              <w:right w:val="single" w:sz="4" w:space="0" w:color="auto"/>
            </w:tcBorders>
            <w:shd w:val="clear" w:color="auto" w:fill="auto"/>
            <w:noWrap/>
            <w:vAlign w:val="center"/>
            <w:hideMark/>
          </w:tcPr>
          <w:p w14:paraId="34F0594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76B6651A" w14:textId="77777777" w:rsidTr="00241758">
        <w:trPr>
          <w:trHeight w:val="9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606E68E6" w14:textId="77777777" w:rsidR="004B3DCD" w:rsidRPr="00A00D51" w:rsidRDefault="000A7425" w:rsidP="000A7425">
            <w:pPr>
              <w:rPr>
                <w:rFonts w:eastAsia="Times New Roman" w:cs="Times New Roman"/>
                <w:color w:val="000000"/>
                <w:sz w:val="20"/>
                <w:szCs w:val="20"/>
              </w:rPr>
            </w:pPr>
            <w:r w:rsidRPr="00A00D51">
              <w:rPr>
                <w:rFonts w:eastAsia="Times New Roman" w:cs="Times New Roman"/>
                <w:color w:val="000000"/>
                <w:sz w:val="20"/>
                <w:szCs w:val="20"/>
              </w:rPr>
              <w:t xml:space="preserve">Claim Description - </w:t>
            </w:r>
            <w:r w:rsidR="004B3DCD" w:rsidRPr="00A00D51">
              <w:rPr>
                <w:rFonts w:eastAsia="Times New Roman" w:cs="Times New Roman"/>
                <w:color w:val="000000"/>
                <w:sz w:val="20"/>
                <w:szCs w:val="20"/>
              </w:rPr>
              <w:t xml:space="preserve">Reading </w:t>
            </w:r>
          </w:p>
        </w:tc>
        <w:tc>
          <w:tcPr>
            <w:tcW w:w="408" w:type="pct"/>
            <w:tcBorders>
              <w:top w:val="nil"/>
              <w:left w:val="nil"/>
              <w:bottom w:val="single" w:sz="4" w:space="0" w:color="auto"/>
              <w:right w:val="single" w:sz="4" w:space="0" w:color="auto"/>
            </w:tcBorders>
            <w:shd w:val="clear" w:color="auto" w:fill="auto"/>
            <w:noWrap/>
            <w:vAlign w:val="center"/>
            <w:hideMark/>
          </w:tcPr>
          <w:p w14:paraId="06BB2E4D"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5EC054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read closely and analytically to comprehend a range of increasingly complex literary and informational texts.</w:t>
            </w:r>
          </w:p>
        </w:tc>
        <w:tc>
          <w:tcPr>
            <w:tcW w:w="735" w:type="pct"/>
            <w:tcBorders>
              <w:top w:val="nil"/>
              <w:left w:val="nil"/>
              <w:bottom w:val="single" w:sz="4" w:space="0" w:color="auto"/>
              <w:right w:val="single" w:sz="4" w:space="0" w:color="auto"/>
            </w:tcBorders>
            <w:shd w:val="clear" w:color="auto" w:fill="auto"/>
            <w:noWrap/>
            <w:vAlign w:val="center"/>
            <w:hideMark/>
          </w:tcPr>
          <w:p w14:paraId="5A9375AB" w14:textId="77777777" w:rsidR="004B3DCD" w:rsidRPr="00A00D51" w:rsidRDefault="009223FF" w:rsidP="004B3DCD">
            <w:pPr>
              <w:rPr>
                <w:rFonts w:eastAsia="Times New Roman" w:cs="Times New Roman"/>
                <w:color w:val="0000FF"/>
                <w:sz w:val="20"/>
                <w:szCs w:val="20"/>
                <w:u w:val="single"/>
              </w:rPr>
            </w:pPr>
            <w:hyperlink r:id="rId155"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66160B25"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3F0A6C58" w14:textId="77777777" w:rsidTr="00241758">
        <w:trPr>
          <w:trHeight w:val="6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4E518E68" w14:textId="67DD3E52"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Claim Description </w:t>
            </w:r>
            <w:r w:rsidR="00545264">
              <w:rPr>
                <w:rFonts w:eastAsia="Times New Roman" w:cs="Times New Roman"/>
                <w:color w:val="000000"/>
                <w:sz w:val="20"/>
                <w:szCs w:val="20"/>
              </w:rPr>
              <w:t>–</w:t>
            </w:r>
            <w:r w:rsidRPr="00A00D51">
              <w:rPr>
                <w:rFonts w:eastAsia="Times New Roman" w:cs="Times New Roman"/>
                <w:color w:val="000000"/>
                <w:sz w:val="20"/>
                <w:szCs w:val="20"/>
              </w:rPr>
              <w:t xml:space="preserve"> Writing</w:t>
            </w:r>
          </w:p>
        </w:tc>
        <w:tc>
          <w:tcPr>
            <w:tcW w:w="408" w:type="pct"/>
            <w:tcBorders>
              <w:top w:val="nil"/>
              <w:left w:val="nil"/>
              <w:bottom w:val="single" w:sz="4" w:space="0" w:color="auto"/>
              <w:right w:val="single" w:sz="4" w:space="0" w:color="auto"/>
            </w:tcBorders>
            <w:shd w:val="clear" w:color="auto" w:fill="auto"/>
            <w:noWrap/>
            <w:vAlign w:val="center"/>
            <w:hideMark/>
          </w:tcPr>
          <w:p w14:paraId="29D0FE47"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1B7C31B"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produce effective and well-grounded writing for a range of purposes and audiences.</w:t>
            </w:r>
          </w:p>
        </w:tc>
        <w:tc>
          <w:tcPr>
            <w:tcW w:w="735" w:type="pct"/>
            <w:tcBorders>
              <w:top w:val="nil"/>
              <w:left w:val="nil"/>
              <w:bottom w:val="single" w:sz="4" w:space="0" w:color="auto"/>
              <w:right w:val="single" w:sz="4" w:space="0" w:color="auto"/>
            </w:tcBorders>
            <w:shd w:val="clear" w:color="auto" w:fill="auto"/>
            <w:noWrap/>
            <w:vAlign w:val="center"/>
            <w:hideMark/>
          </w:tcPr>
          <w:p w14:paraId="11C4D06F" w14:textId="77777777" w:rsidR="004B3DCD" w:rsidRPr="00A00D51" w:rsidRDefault="009223FF" w:rsidP="004B3DCD">
            <w:pPr>
              <w:rPr>
                <w:rFonts w:eastAsia="Times New Roman" w:cs="Times New Roman"/>
                <w:color w:val="0000FF"/>
                <w:sz w:val="20"/>
                <w:szCs w:val="20"/>
                <w:u w:val="single"/>
              </w:rPr>
            </w:pPr>
            <w:hyperlink r:id="rId156"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467CDBD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69747373" w14:textId="77777777" w:rsidTr="00241758">
        <w:trPr>
          <w:trHeight w:val="6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0DEB5060" w14:textId="54CBED76"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Claim Description </w:t>
            </w:r>
            <w:r w:rsidR="00545264">
              <w:rPr>
                <w:rFonts w:eastAsia="Times New Roman" w:cs="Times New Roman"/>
                <w:color w:val="000000"/>
                <w:sz w:val="20"/>
                <w:szCs w:val="20"/>
              </w:rPr>
              <w:t>–</w:t>
            </w:r>
            <w:r w:rsidRPr="00A00D51">
              <w:rPr>
                <w:rFonts w:eastAsia="Times New Roman" w:cs="Times New Roman"/>
                <w:color w:val="000000"/>
                <w:sz w:val="20"/>
                <w:szCs w:val="20"/>
              </w:rPr>
              <w:t xml:space="preserve"> Listening</w:t>
            </w:r>
          </w:p>
        </w:tc>
        <w:tc>
          <w:tcPr>
            <w:tcW w:w="408" w:type="pct"/>
            <w:tcBorders>
              <w:top w:val="nil"/>
              <w:left w:val="nil"/>
              <w:bottom w:val="single" w:sz="4" w:space="0" w:color="auto"/>
              <w:right w:val="single" w:sz="4" w:space="0" w:color="auto"/>
            </w:tcBorders>
            <w:shd w:val="clear" w:color="auto" w:fill="auto"/>
            <w:noWrap/>
            <w:vAlign w:val="center"/>
            <w:hideMark/>
          </w:tcPr>
          <w:p w14:paraId="177735A4"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35181FC"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employ effective speaking and listening skills for a range of purposes and audiences.</w:t>
            </w:r>
          </w:p>
        </w:tc>
        <w:tc>
          <w:tcPr>
            <w:tcW w:w="735" w:type="pct"/>
            <w:tcBorders>
              <w:top w:val="nil"/>
              <w:left w:val="nil"/>
              <w:bottom w:val="single" w:sz="4" w:space="0" w:color="auto"/>
              <w:right w:val="single" w:sz="4" w:space="0" w:color="auto"/>
            </w:tcBorders>
            <w:shd w:val="clear" w:color="auto" w:fill="auto"/>
            <w:noWrap/>
            <w:vAlign w:val="center"/>
            <w:hideMark/>
          </w:tcPr>
          <w:p w14:paraId="78F47D3B" w14:textId="77777777" w:rsidR="004B3DCD" w:rsidRPr="00A00D51" w:rsidRDefault="009223FF" w:rsidP="004B3DCD">
            <w:pPr>
              <w:rPr>
                <w:rFonts w:eastAsia="Times New Roman" w:cs="Times New Roman"/>
                <w:color w:val="0000FF"/>
                <w:sz w:val="20"/>
                <w:szCs w:val="20"/>
                <w:u w:val="single"/>
              </w:rPr>
            </w:pPr>
            <w:hyperlink r:id="rId157"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567534B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6E4740DF" w14:textId="77777777" w:rsidTr="00241758">
        <w:trPr>
          <w:trHeight w:val="6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337DDF3D" w14:textId="7B8CF707" w:rsidR="004B3DCD" w:rsidRPr="00A00D51" w:rsidRDefault="004B3DCD" w:rsidP="00F24FF4">
            <w:pPr>
              <w:rPr>
                <w:rFonts w:eastAsia="Times New Roman" w:cs="Times New Roman"/>
                <w:color w:val="000000"/>
                <w:sz w:val="20"/>
                <w:szCs w:val="20"/>
              </w:rPr>
            </w:pPr>
            <w:r w:rsidRPr="00A00D51">
              <w:rPr>
                <w:rFonts w:eastAsia="Times New Roman" w:cs="Times New Roman"/>
                <w:color w:val="000000"/>
                <w:sz w:val="20"/>
                <w:szCs w:val="20"/>
              </w:rPr>
              <w:t xml:space="preserve">Claim Description - Research </w:t>
            </w:r>
            <w:r w:rsidR="00F24FF4" w:rsidRPr="00A00D51">
              <w:rPr>
                <w:rFonts w:eastAsia="Times New Roman" w:cs="Times New Roman"/>
                <w:color w:val="000000"/>
                <w:sz w:val="20"/>
                <w:szCs w:val="20"/>
              </w:rPr>
              <w:t xml:space="preserve">and </w:t>
            </w:r>
            <w:r w:rsidRPr="00A00D51">
              <w:rPr>
                <w:rFonts w:eastAsia="Times New Roman" w:cs="Times New Roman"/>
                <w:color w:val="000000"/>
                <w:sz w:val="20"/>
                <w:szCs w:val="20"/>
              </w:rPr>
              <w:t>Inquiry</w:t>
            </w:r>
          </w:p>
        </w:tc>
        <w:tc>
          <w:tcPr>
            <w:tcW w:w="408" w:type="pct"/>
            <w:tcBorders>
              <w:top w:val="nil"/>
              <w:left w:val="nil"/>
              <w:bottom w:val="single" w:sz="4" w:space="0" w:color="auto"/>
              <w:right w:val="single" w:sz="4" w:space="0" w:color="auto"/>
            </w:tcBorders>
            <w:shd w:val="clear" w:color="auto" w:fill="auto"/>
            <w:noWrap/>
            <w:vAlign w:val="center"/>
            <w:hideMark/>
          </w:tcPr>
          <w:p w14:paraId="7EEA068A"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7309E51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engage in research and inquiry to investigate topics and to analyze, integrate, and present information.</w:t>
            </w:r>
          </w:p>
        </w:tc>
        <w:tc>
          <w:tcPr>
            <w:tcW w:w="735" w:type="pct"/>
            <w:tcBorders>
              <w:top w:val="nil"/>
              <w:left w:val="nil"/>
              <w:bottom w:val="single" w:sz="4" w:space="0" w:color="auto"/>
              <w:right w:val="single" w:sz="4" w:space="0" w:color="auto"/>
            </w:tcBorders>
            <w:shd w:val="clear" w:color="auto" w:fill="auto"/>
            <w:noWrap/>
            <w:vAlign w:val="center"/>
            <w:hideMark/>
          </w:tcPr>
          <w:p w14:paraId="5DA6F1C8" w14:textId="77777777" w:rsidR="004B3DCD" w:rsidRPr="00A00D51" w:rsidRDefault="009223FF" w:rsidP="004B3DCD">
            <w:pPr>
              <w:rPr>
                <w:rFonts w:eastAsia="Times New Roman" w:cs="Times New Roman"/>
                <w:color w:val="0000FF"/>
                <w:sz w:val="20"/>
                <w:szCs w:val="20"/>
                <w:u w:val="single"/>
              </w:rPr>
            </w:pPr>
            <w:hyperlink r:id="rId158"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68966FAD"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4818F295" w14:textId="77777777" w:rsidTr="00241758">
        <w:trPr>
          <w:trHeight w:val="9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3E90A2F9" w14:textId="69EDBBC1"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Claim Description - Concepts </w:t>
            </w:r>
            <w:r w:rsidR="00F24FF4" w:rsidRPr="00A00D51">
              <w:rPr>
                <w:rFonts w:eastAsia="Times New Roman" w:cs="Times New Roman"/>
                <w:color w:val="000000"/>
                <w:sz w:val="20"/>
                <w:szCs w:val="20"/>
              </w:rPr>
              <w:t>and</w:t>
            </w:r>
            <w:r w:rsidRPr="00A00D51">
              <w:rPr>
                <w:rFonts w:eastAsia="Times New Roman" w:cs="Times New Roman"/>
                <w:color w:val="000000"/>
                <w:sz w:val="20"/>
                <w:szCs w:val="20"/>
              </w:rPr>
              <w:t xml:space="preserve"> Procedures</w:t>
            </w:r>
          </w:p>
        </w:tc>
        <w:tc>
          <w:tcPr>
            <w:tcW w:w="408" w:type="pct"/>
            <w:tcBorders>
              <w:top w:val="nil"/>
              <w:left w:val="nil"/>
              <w:bottom w:val="single" w:sz="4" w:space="0" w:color="auto"/>
              <w:right w:val="single" w:sz="4" w:space="0" w:color="auto"/>
            </w:tcBorders>
            <w:shd w:val="clear" w:color="auto" w:fill="auto"/>
            <w:noWrap/>
            <w:vAlign w:val="center"/>
            <w:hideMark/>
          </w:tcPr>
          <w:p w14:paraId="4DC8FCF4"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329CF5F5"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explain and apply mathematical concepts and carry out mathematical procedures with precision and fluency.</w:t>
            </w:r>
          </w:p>
        </w:tc>
        <w:tc>
          <w:tcPr>
            <w:tcW w:w="735" w:type="pct"/>
            <w:tcBorders>
              <w:top w:val="nil"/>
              <w:left w:val="nil"/>
              <w:bottom w:val="single" w:sz="4" w:space="0" w:color="auto"/>
              <w:right w:val="single" w:sz="4" w:space="0" w:color="auto"/>
            </w:tcBorders>
            <w:shd w:val="clear" w:color="auto" w:fill="auto"/>
            <w:noWrap/>
            <w:vAlign w:val="center"/>
            <w:hideMark/>
          </w:tcPr>
          <w:p w14:paraId="4A947F43" w14:textId="77777777" w:rsidR="004B3DCD" w:rsidRPr="00A00D51" w:rsidRDefault="009223FF" w:rsidP="004B3DCD">
            <w:pPr>
              <w:rPr>
                <w:rFonts w:eastAsia="Times New Roman" w:cs="Times New Roman"/>
                <w:color w:val="0000FF"/>
                <w:sz w:val="20"/>
                <w:szCs w:val="20"/>
                <w:u w:val="single"/>
              </w:rPr>
            </w:pPr>
            <w:hyperlink r:id="rId159"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3DE2FD37"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27718A6A" w14:textId="77777777" w:rsidTr="00241758">
        <w:trPr>
          <w:trHeight w:val="24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001F2289" w14:textId="6048D0D3"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lastRenderedPageBreak/>
              <w:t xml:space="preserve">Claim Description - </w:t>
            </w:r>
            <w:r w:rsidRPr="00A00D51">
              <w:rPr>
                <w:rFonts w:eastAsia="Times New Roman" w:cs="Times New Roman"/>
                <w:color w:val="000000"/>
                <w:sz w:val="20"/>
                <w:szCs w:val="20"/>
              </w:rPr>
              <w:br/>
              <w:t xml:space="preserve">Problem Solving and </w:t>
            </w:r>
            <w:r w:rsidRPr="00A00D51">
              <w:rPr>
                <w:rFonts w:eastAsia="Times New Roman" w:cs="Times New Roman"/>
                <w:color w:val="000000"/>
                <w:sz w:val="20"/>
                <w:szCs w:val="20"/>
              </w:rPr>
              <w:br/>
              <w:t xml:space="preserve">Data Modeling </w:t>
            </w:r>
            <w:r w:rsidR="00F24FF4" w:rsidRPr="00A00D51">
              <w:rPr>
                <w:rFonts w:eastAsia="Times New Roman" w:cs="Times New Roman"/>
                <w:color w:val="000000"/>
                <w:sz w:val="20"/>
                <w:szCs w:val="20"/>
              </w:rPr>
              <w:t>and</w:t>
            </w:r>
            <w:r w:rsidRPr="00A00D51">
              <w:rPr>
                <w:rFonts w:eastAsia="Times New Roman" w:cs="Times New Roman"/>
                <w:color w:val="000000"/>
                <w:sz w:val="20"/>
                <w:szCs w:val="20"/>
              </w:rPr>
              <w:t xml:space="preserve"> </w:t>
            </w:r>
            <w:r w:rsidRPr="00A00D51">
              <w:rPr>
                <w:rFonts w:eastAsia="Times New Roman" w:cs="Times New Roman"/>
                <w:color w:val="000000"/>
                <w:sz w:val="20"/>
                <w:szCs w:val="20"/>
              </w:rPr>
              <w:br/>
              <w:t>Analysis</w:t>
            </w:r>
          </w:p>
        </w:tc>
        <w:tc>
          <w:tcPr>
            <w:tcW w:w="408" w:type="pct"/>
            <w:tcBorders>
              <w:top w:val="nil"/>
              <w:left w:val="nil"/>
              <w:bottom w:val="single" w:sz="4" w:space="0" w:color="auto"/>
              <w:right w:val="single" w:sz="4" w:space="0" w:color="auto"/>
            </w:tcBorders>
            <w:shd w:val="clear" w:color="auto" w:fill="auto"/>
            <w:noWrap/>
            <w:vAlign w:val="center"/>
            <w:hideMark/>
          </w:tcPr>
          <w:p w14:paraId="457CA48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9C0C92D" w14:textId="79A09729"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solve a range of complex, well-posed problems in pure and applied mathematics, making productive use of knowledge and problem-solving strategies</w:t>
            </w:r>
            <w:r w:rsidR="00432A66" w:rsidRPr="00A00D51">
              <w:rPr>
                <w:rFonts w:eastAsia="Times New Roman" w:cs="Times New Roman"/>
                <w:color w:val="000000"/>
                <w:sz w:val="20"/>
                <w:szCs w:val="20"/>
              </w:rPr>
              <w:t xml:space="preserve">. </w:t>
            </w:r>
            <w:r w:rsidRPr="00A00D51">
              <w:rPr>
                <w:rFonts w:eastAsia="Times New Roman" w:cs="Times New Roman"/>
                <w:color w:val="000000"/>
                <w:sz w:val="20"/>
                <w:szCs w:val="20"/>
              </w:rPr>
              <w:br/>
            </w:r>
            <w:r w:rsidRPr="00A00D51">
              <w:rPr>
                <w:rFonts w:eastAsia="Times New Roman" w:cs="Times New Roman"/>
                <w:color w:val="000000"/>
                <w:sz w:val="20"/>
                <w:szCs w:val="20"/>
              </w:rPr>
              <w:br/>
              <w:t>Students can analyze complex, real-world scenarios and can construct and use mathematical models to interpret and solve problems.</w:t>
            </w:r>
          </w:p>
        </w:tc>
        <w:tc>
          <w:tcPr>
            <w:tcW w:w="735" w:type="pct"/>
            <w:tcBorders>
              <w:top w:val="nil"/>
              <w:left w:val="nil"/>
              <w:bottom w:val="single" w:sz="4" w:space="0" w:color="auto"/>
              <w:right w:val="single" w:sz="4" w:space="0" w:color="auto"/>
            </w:tcBorders>
            <w:shd w:val="clear" w:color="auto" w:fill="auto"/>
            <w:noWrap/>
            <w:vAlign w:val="center"/>
            <w:hideMark/>
          </w:tcPr>
          <w:p w14:paraId="53F2AE6B" w14:textId="77777777" w:rsidR="004B3DCD" w:rsidRPr="00A00D51" w:rsidRDefault="009223FF" w:rsidP="004B3DCD">
            <w:pPr>
              <w:rPr>
                <w:rFonts w:eastAsia="Times New Roman" w:cs="Times New Roman"/>
                <w:color w:val="0000FF"/>
                <w:sz w:val="20"/>
                <w:szCs w:val="20"/>
                <w:u w:val="single"/>
              </w:rPr>
            </w:pPr>
            <w:hyperlink r:id="rId160"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201A2E5E"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47669543" w14:textId="77777777" w:rsidTr="00241758">
        <w:trPr>
          <w:trHeight w:val="9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49D7DC2C"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Claim Description - Communicating Reasoning</w:t>
            </w:r>
          </w:p>
        </w:tc>
        <w:tc>
          <w:tcPr>
            <w:tcW w:w="408" w:type="pct"/>
            <w:tcBorders>
              <w:top w:val="nil"/>
              <w:left w:val="nil"/>
              <w:bottom w:val="single" w:sz="4" w:space="0" w:color="auto"/>
              <w:right w:val="single" w:sz="4" w:space="0" w:color="auto"/>
            </w:tcBorders>
            <w:shd w:val="clear" w:color="auto" w:fill="auto"/>
            <w:noWrap/>
            <w:vAlign w:val="center"/>
            <w:hideMark/>
          </w:tcPr>
          <w:p w14:paraId="792671C0"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ISR</w:t>
            </w:r>
          </w:p>
        </w:tc>
        <w:tc>
          <w:tcPr>
            <w:tcW w:w="2297" w:type="pct"/>
            <w:tcBorders>
              <w:top w:val="nil"/>
              <w:left w:val="nil"/>
              <w:bottom w:val="single" w:sz="4" w:space="0" w:color="auto"/>
              <w:right w:val="single" w:sz="4" w:space="0" w:color="auto"/>
            </w:tcBorders>
            <w:shd w:val="clear" w:color="auto" w:fill="auto"/>
            <w:vAlign w:val="center"/>
            <w:hideMark/>
          </w:tcPr>
          <w:p w14:paraId="52E6D6EC"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Students can clearly and precisely construct viable arguments to support their own reasoning and to critique the reasoning of others.</w:t>
            </w:r>
          </w:p>
        </w:tc>
        <w:tc>
          <w:tcPr>
            <w:tcW w:w="735" w:type="pct"/>
            <w:tcBorders>
              <w:top w:val="nil"/>
              <w:left w:val="nil"/>
              <w:bottom w:val="single" w:sz="4" w:space="0" w:color="auto"/>
              <w:right w:val="single" w:sz="4" w:space="0" w:color="auto"/>
            </w:tcBorders>
            <w:shd w:val="clear" w:color="auto" w:fill="auto"/>
            <w:noWrap/>
            <w:vAlign w:val="center"/>
            <w:hideMark/>
          </w:tcPr>
          <w:p w14:paraId="7CD00574" w14:textId="77777777" w:rsidR="004B3DCD" w:rsidRPr="00A00D51" w:rsidRDefault="009223FF" w:rsidP="004B3DCD">
            <w:pPr>
              <w:rPr>
                <w:rFonts w:eastAsia="Times New Roman" w:cs="Times New Roman"/>
                <w:color w:val="0000FF"/>
                <w:sz w:val="20"/>
                <w:szCs w:val="20"/>
                <w:u w:val="single"/>
              </w:rPr>
            </w:pPr>
            <w:hyperlink r:id="rId161" w:history="1">
              <w:r w:rsidR="004B3DCD" w:rsidRPr="00A00D51">
                <w:rPr>
                  <w:rFonts w:eastAsia="Times New Roman" w:cs="Times New Roman"/>
                  <w:color w:val="0000FF"/>
                  <w:sz w:val="20"/>
                  <w:szCs w:val="20"/>
                  <w:u w:val="single"/>
                </w:rPr>
                <w:t>ALD Publication</w:t>
              </w:r>
            </w:hyperlink>
          </w:p>
        </w:tc>
        <w:tc>
          <w:tcPr>
            <w:tcW w:w="623" w:type="pct"/>
            <w:tcBorders>
              <w:top w:val="nil"/>
              <w:left w:val="nil"/>
              <w:bottom w:val="single" w:sz="4" w:space="0" w:color="auto"/>
              <w:right w:val="single" w:sz="4" w:space="0" w:color="auto"/>
            </w:tcBorders>
            <w:shd w:val="clear" w:color="auto" w:fill="auto"/>
            <w:noWrap/>
            <w:vAlign w:val="center"/>
            <w:hideMark/>
          </w:tcPr>
          <w:p w14:paraId="536E3EA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Standards Setting</w:t>
            </w:r>
          </w:p>
        </w:tc>
      </w:tr>
      <w:tr w:rsidR="00241758" w:rsidRPr="00A00D51" w14:paraId="343B0B53"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45790A33"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Report Information</w:t>
            </w:r>
          </w:p>
        </w:tc>
        <w:tc>
          <w:tcPr>
            <w:tcW w:w="408" w:type="pct"/>
            <w:tcBorders>
              <w:top w:val="nil"/>
              <w:left w:val="nil"/>
              <w:bottom w:val="single" w:sz="4" w:space="0" w:color="auto"/>
              <w:right w:val="single" w:sz="4" w:space="0" w:color="auto"/>
            </w:tcBorders>
            <w:shd w:val="clear" w:color="auto" w:fill="auto"/>
            <w:noWrap/>
            <w:vAlign w:val="center"/>
            <w:hideMark/>
          </w:tcPr>
          <w:p w14:paraId="4F891EB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5A6C4AAA"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[see Report details, differs for each report]</w:t>
            </w:r>
          </w:p>
        </w:tc>
        <w:tc>
          <w:tcPr>
            <w:tcW w:w="735" w:type="pct"/>
            <w:tcBorders>
              <w:top w:val="nil"/>
              <w:left w:val="nil"/>
              <w:bottom w:val="single" w:sz="4" w:space="0" w:color="auto"/>
              <w:right w:val="single" w:sz="4" w:space="0" w:color="auto"/>
            </w:tcBorders>
            <w:shd w:val="clear" w:color="auto" w:fill="auto"/>
            <w:noWrap/>
            <w:vAlign w:val="center"/>
            <w:hideMark/>
          </w:tcPr>
          <w:p w14:paraId="07794316" w14:textId="64801634"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RFP-15 </w:t>
            </w:r>
            <w:r w:rsidR="008D6645" w:rsidRPr="00A00D51">
              <w:rPr>
                <w:rFonts w:eastAsia="Times New Roman" w:cs="Times New Roman"/>
                <w:color w:val="000000"/>
                <w:sz w:val="20"/>
                <w:szCs w:val="20"/>
              </w:rPr>
              <w:t>Work Group</w:t>
            </w:r>
          </w:p>
        </w:tc>
        <w:tc>
          <w:tcPr>
            <w:tcW w:w="623" w:type="pct"/>
            <w:tcBorders>
              <w:top w:val="nil"/>
              <w:left w:val="nil"/>
              <w:bottom w:val="single" w:sz="4" w:space="0" w:color="auto"/>
              <w:right w:val="single" w:sz="4" w:space="0" w:color="auto"/>
            </w:tcBorders>
            <w:shd w:val="clear" w:color="auto" w:fill="auto"/>
            <w:noWrap/>
            <w:vAlign w:val="center"/>
            <w:hideMark/>
          </w:tcPr>
          <w:p w14:paraId="520F68F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r>
      <w:tr w:rsidR="00241758" w:rsidRPr="00A00D51" w14:paraId="0D90D8E9"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582E341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Legend</w:t>
            </w:r>
          </w:p>
        </w:tc>
        <w:tc>
          <w:tcPr>
            <w:tcW w:w="408" w:type="pct"/>
            <w:tcBorders>
              <w:top w:val="nil"/>
              <w:left w:val="nil"/>
              <w:bottom w:val="single" w:sz="4" w:space="0" w:color="auto"/>
              <w:right w:val="single" w:sz="4" w:space="0" w:color="auto"/>
            </w:tcBorders>
            <w:shd w:val="clear" w:color="auto" w:fill="auto"/>
            <w:noWrap/>
            <w:vAlign w:val="center"/>
            <w:hideMark/>
          </w:tcPr>
          <w:p w14:paraId="7F910E0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7AD3FACE"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[see Report details, differs for each report]</w:t>
            </w:r>
          </w:p>
        </w:tc>
        <w:tc>
          <w:tcPr>
            <w:tcW w:w="735" w:type="pct"/>
            <w:tcBorders>
              <w:top w:val="nil"/>
              <w:left w:val="nil"/>
              <w:bottom w:val="single" w:sz="4" w:space="0" w:color="auto"/>
              <w:right w:val="single" w:sz="4" w:space="0" w:color="auto"/>
            </w:tcBorders>
            <w:shd w:val="clear" w:color="auto" w:fill="auto"/>
            <w:noWrap/>
            <w:vAlign w:val="center"/>
            <w:hideMark/>
          </w:tcPr>
          <w:p w14:paraId="3149B024" w14:textId="20E0A3C8"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 xml:space="preserve">RFP-15 </w:t>
            </w:r>
            <w:r w:rsidR="008D6645" w:rsidRPr="00A00D51">
              <w:rPr>
                <w:rFonts w:eastAsia="Times New Roman" w:cs="Times New Roman"/>
                <w:color w:val="000000"/>
                <w:sz w:val="20"/>
                <w:szCs w:val="20"/>
              </w:rPr>
              <w:t>Work Group</w:t>
            </w:r>
          </w:p>
        </w:tc>
        <w:tc>
          <w:tcPr>
            <w:tcW w:w="623" w:type="pct"/>
            <w:tcBorders>
              <w:top w:val="nil"/>
              <w:left w:val="nil"/>
              <w:bottom w:val="single" w:sz="4" w:space="0" w:color="auto"/>
              <w:right w:val="single" w:sz="4" w:space="0" w:color="auto"/>
            </w:tcBorders>
            <w:shd w:val="clear" w:color="auto" w:fill="auto"/>
            <w:noWrap/>
            <w:vAlign w:val="center"/>
            <w:hideMark/>
          </w:tcPr>
          <w:p w14:paraId="72F71FEE"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r>
      <w:tr w:rsidR="00241758" w:rsidRPr="00A00D51" w14:paraId="14BEF8E1"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08DE2868"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FAQ</w:t>
            </w:r>
          </w:p>
        </w:tc>
        <w:tc>
          <w:tcPr>
            <w:tcW w:w="408" w:type="pct"/>
            <w:tcBorders>
              <w:top w:val="nil"/>
              <w:left w:val="nil"/>
              <w:bottom w:val="single" w:sz="4" w:space="0" w:color="auto"/>
              <w:right w:val="single" w:sz="4" w:space="0" w:color="auto"/>
            </w:tcBorders>
            <w:shd w:val="clear" w:color="auto" w:fill="auto"/>
            <w:noWrap/>
            <w:vAlign w:val="center"/>
            <w:hideMark/>
          </w:tcPr>
          <w:p w14:paraId="4DC0D561"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79C6BB88" w14:textId="72E06FAE" w:rsidR="004B3DCD" w:rsidRPr="00A00D51" w:rsidRDefault="00854364" w:rsidP="00685C83">
            <w:pPr>
              <w:rPr>
                <w:rFonts w:eastAsia="Times New Roman" w:cs="Times New Roman"/>
                <w:color w:val="000000"/>
                <w:sz w:val="20"/>
                <w:szCs w:val="20"/>
              </w:rPr>
            </w:pPr>
            <w:r>
              <w:rPr>
                <w:rFonts w:eastAsia="Times New Roman" w:cs="Times New Roman"/>
                <w:color w:val="000000"/>
                <w:sz w:val="20"/>
                <w:szCs w:val="20"/>
              </w:rPr>
              <w:t>[See section 2.4.1]</w:t>
            </w:r>
          </w:p>
        </w:tc>
        <w:tc>
          <w:tcPr>
            <w:tcW w:w="735" w:type="pct"/>
            <w:tcBorders>
              <w:top w:val="nil"/>
              <w:left w:val="nil"/>
              <w:bottom w:val="single" w:sz="4" w:space="0" w:color="auto"/>
              <w:right w:val="single" w:sz="4" w:space="0" w:color="auto"/>
            </w:tcBorders>
            <w:shd w:val="clear" w:color="auto" w:fill="auto"/>
            <w:noWrap/>
            <w:vAlign w:val="center"/>
            <w:hideMark/>
          </w:tcPr>
          <w:p w14:paraId="581553AE"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c>
          <w:tcPr>
            <w:tcW w:w="623" w:type="pct"/>
            <w:tcBorders>
              <w:top w:val="nil"/>
              <w:left w:val="nil"/>
              <w:bottom w:val="single" w:sz="4" w:space="0" w:color="auto"/>
              <w:right w:val="single" w:sz="4" w:space="0" w:color="auto"/>
            </w:tcBorders>
            <w:shd w:val="clear" w:color="auto" w:fill="auto"/>
            <w:noWrap/>
            <w:vAlign w:val="center"/>
            <w:hideMark/>
          </w:tcPr>
          <w:p w14:paraId="45381D0B"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r>
      <w:tr w:rsidR="00241758" w:rsidRPr="00A00D51" w14:paraId="46ACE1DC"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3E4DF049"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Glossary</w:t>
            </w:r>
          </w:p>
        </w:tc>
        <w:tc>
          <w:tcPr>
            <w:tcW w:w="408" w:type="pct"/>
            <w:tcBorders>
              <w:top w:val="nil"/>
              <w:left w:val="nil"/>
              <w:bottom w:val="single" w:sz="4" w:space="0" w:color="auto"/>
              <w:right w:val="single" w:sz="4" w:space="0" w:color="auto"/>
            </w:tcBorders>
            <w:shd w:val="clear" w:color="auto" w:fill="auto"/>
            <w:noWrap/>
            <w:vAlign w:val="center"/>
            <w:hideMark/>
          </w:tcPr>
          <w:p w14:paraId="4F07F9D5"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00084E01" w14:textId="78A15564" w:rsidR="004B3DCD" w:rsidRPr="00A00D51" w:rsidRDefault="00854364" w:rsidP="004B3DCD">
            <w:pPr>
              <w:rPr>
                <w:rFonts w:eastAsia="Times New Roman" w:cs="Times New Roman"/>
                <w:color w:val="000000"/>
                <w:sz w:val="20"/>
                <w:szCs w:val="20"/>
              </w:rPr>
            </w:pPr>
            <w:r>
              <w:rPr>
                <w:rFonts w:eastAsia="Times New Roman" w:cs="Times New Roman"/>
                <w:color w:val="000000"/>
                <w:sz w:val="20"/>
                <w:szCs w:val="20"/>
              </w:rPr>
              <w:t>[see section 2.4.2]</w:t>
            </w:r>
          </w:p>
        </w:tc>
        <w:tc>
          <w:tcPr>
            <w:tcW w:w="735" w:type="pct"/>
            <w:tcBorders>
              <w:top w:val="nil"/>
              <w:left w:val="nil"/>
              <w:bottom w:val="single" w:sz="4" w:space="0" w:color="auto"/>
              <w:right w:val="single" w:sz="4" w:space="0" w:color="auto"/>
            </w:tcBorders>
            <w:shd w:val="clear" w:color="auto" w:fill="auto"/>
            <w:noWrap/>
            <w:vAlign w:val="center"/>
            <w:hideMark/>
          </w:tcPr>
          <w:p w14:paraId="59A525DF"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c>
          <w:tcPr>
            <w:tcW w:w="623" w:type="pct"/>
            <w:tcBorders>
              <w:top w:val="nil"/>
              <w:left w:val="nil"/>
              <w:bottom w:val="single" w:sz="4" w:space="0" w:color="auto"/>
              <w:right w:val="single" w:sz="4" w:space="0" w:color="auto"/>
            </w:tcBorders>
            <w:shd w:val="clear" w:color="auto" w:fill="auto"/>
            <w:noWrap/>
            <w:vAlign w:val="center"/>
            <w:hideMark/>
          </w:tcPr>
          <w:p w14:paraId="2FAACDFB"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User Testing</w:t>
            </w:r>
          </w:p>
        </w:tc>
      </w:tr>
      <w:tr w:rsidR="00241758" w:rsidRPr="00A00D51" w14:paraId="32878724" w14:textId="77777777" w:rsidTr="00241758">
        <w:trPr>
          <w:trHeight w:val="300"/>
          <w:jc w:val="center"/>
        </w:trPr>
        <w:tc>
          <w:tcPr>
            <w:tcW w:w="937" w:type="pct"/>
            <w:tcBorders>
              <w:top w:val="nil"/>
              <w:left w:val="single" w:sz="4" w:space="0" w:color="auto"/>
              <w:bottom w:val="single" w:sz="4" w:space="0" w:color="auto"/>
              <w:right w:val="single" w:sz="4" w:space="0" w:color="auto"/>
            </w:tcBorders>
            <w:shd w:val="clear" w:color="auto" w:fill="auto"/>
            <w:vAlign w:val="center"/>
            <w:hideMark/>
          </w:tcPr>
          <w:p w14:paraId="7161A04B" w14:textId="79FCBF7A"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Resources</w:t>
            </w:r>
          </w:p>
        </w:tc>
        <w:tc>
          <w:tcPr>
            <w:tcW w:w="408" w:type="pct"/>
            <w:tcBorders>
              <w:top w:val="nil"/>
              <w:left w:val="nil"/>
              <w:bottom w:val="single" w:sz="4" w:space="0" w:color="auto"/>
              <w:right w:val="single" w:sz="4" w:space="0" w:color="auto"/>
            </w:tcBorders>
            <w:shd w:val="clear" w:color="auto" w:fill="auto"/>
            <w:noWrap/>
            <w:vAlign w:val="center"/>
            <w:hideMark/>
          </w:tcPr>
          <w:p w14:paraId="494F4240"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All</w:t>
            </w:r>
          </w:p>
        </w:tc>
        <w:tc>
          <w:tcPr>
            <w:tcW w:w="2297" w:type="pct"/>
            <w:tcBorders>
              <w:top w:val="nil"/>
              <w:left w:val="nil"/>
              <w:bottom w:val="single" w:sz="4" w:space="0" w:color="auto"/>
              <w:right w:val="single" w:sz="4" w:space="0" w:color="auto"/>
            </w:tcBorders>
            <w:shd w:val="clear" w:color="auto" w:fill="auto"/>
            <w:vAlign w:val="center"/>
            <w:hideMark/>
          </w:tcPr>
          <w:p w14:paraId="00AD6566"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[see Navigation for details]</w:t>
            </w:r>
          </w:p>
        </w:tc>
        <w:tc>
          <w:tcPr>
            <w:tcW w:w="735" w:type="pct"/>
            <w:tcBorders>
              <w:top w:val="nil"/>
              <w:left w:val="nil"/>
              <w:bottom w:val="single" w:sz="4" w:space="0" w:color="auto"/>
              <w:right w:val="single" w:sz="4" w:space="0" w:color="auto"/>
            </w:tcBorders>
            <w:shd w:val="clear" w:color="auto" w:fill="auto"/>
            <w:noWrap/>
            <w:vAlign w:val="center"/>
            <w:hideMark/>
          </w:tcPr>
          <w:p w14:paraId="1717ACDC" w14:textId="77777777" w:rsidR="004B3DCD" w:rsidRPr="00A00D51" w:rsidRDefault="004B3DCD" w:rsidP="004B3DCD">
            <w:pPr>
              <w:rPr>
                <w:rFonts w:eastAsia="Times New Roman" w:cs="Times New Roman"/>
                <w:color w:val="000000"/>
                <w:sz w:val="20"/>
                <w:szCs w:val="20"/>
              </w:rPr>
            </w:pPr>
            <w:r w:rsidRPr="00A00D51">
              <w:rPr>
                <w:rFonts w:eastAsia="Times New Roman" w:cs="Times New Roman"/>
                <w:color w:val="000000"/>
                <w:sz w:val="20"/>
                <w:szCs w:val="20"/>
              </w:rPr>
              <w:t>Digital Library Modules</w:t>
            </w:r>
          </w:p>
        </w:tc>
        <w:tc>
          <w:tcPr>
            <w:tcW w:w="623" w:type="pct"/>
            <w:tcBorders>
              <w:top w:val="nil"/>
              <w:left w:val="nil"/>
              <w:bottom w:val="single" w:sz="4" w:space="0" w:color="auto"/>
              <w:right w:val="single" w:sz="4" w:space="0" w:color="auto"/>
            </w:tcBorders>
            <w:shd w:val="clear" w:color="auto" w:fill="auto"/>
            <w:noWrap/>
            <w:vAlign w:val="center"/>
            <w:hideMark/>
          </w:tcPr>
          <w:p w14:paraId="024F2D3F" w14:textId="77777777" w:rsidR="004B3DCD" w:rsidRPr="00A00D51" w:rsidRDefault="004B3DCD" w:rsidP="002D58BB">
            <w:pPr>
              <w:keepNext/>
              <w:rPr>
                <w:rFonts w:eastAsia="Times New Roman" w:cs="Times New Roman"/>
                <w:color w:val="000000"/>
                <w:sz w:val="20"/>
                <w:szCs w:val="20"/>
              </w:rPr>
            </w:pPr>
            <w:r w:rsidRPr="00A00D51">
              <w:rPr>
                <w:rFonts w:eastAsia="Times New Roman" w:cs="Times New Roman"/>
                <w:color w:val="000000"/>
                <w:sz w:val="20"/>
                <w:szCs w:val="20"/>
              </w:rPr>
              <w:t>User Testing</w:t>
            </w:r>
          </w:p>
        </w:tc>
      </w:tr>
    </w:tbl>
    <w:p w14:paraId="14584996" w14:textId="14192C2F" w:rsidR="004B3DCD" w:rsidRPr="00A00D51" w:rsidRDefault="002D58BB" w:rsidP="004726A1">
      <w:pPr>
        <w:pStyle w:val="Caption"/>
      </w:pPr>
      <w:r w:rsidRPr="00A00D51">
        <w:t xml:space="preserve">Table </w:t>
      </w:r>
      <w:r w:rsidR="009223FF">
        <w:fldChar w:fldCharType="begin"/>
      </w:r>
      <w:r w:rsidR="009223FF">
        <w:instrText xml:space="preserve"> SEQ Table \* ARABIC </w:instrText>
      </w:r>
      <w:r w:rsidR="009223FF">
        <w:fldChar w:fldCharType="separate"/>
      </w:r>
      <w:r w:rsidR="005E321A">
        <w:rPr>
          <w:noProof/>
        </w:rPr>
        <w:t>7</w:t>
      </w:r>
      <w:r w:rsidR="009223FF">
        <w:rPr>
          <w:noProof/>
        </w:rPr>
        <w:fldChar w:fldCharType="end"/>
      </w:r>
      <w:r w:rsidRPr="00A00D51">
        <w:t xml:space="preserve"> - Inference Guidance Content Summary</w:t>
      </w:r>
    </w:p>
    <w:p w14:paraId="721FD2BD" w14:textId="090D518A" w:rsidR="00854364" w:rsidRDefault="00854364" w:rsidP="00854364">
      <w:pPr>
        <w:pStyle w:val="Heading3"/>
      </w:pPr>
      <w:bookmarkStart w:id="171" w:name="_Toc291348478"/>
      <w:bookmarkStart w:id="172" w:name="_Toc436058877"/>
      <w:r>
        <w:t>Frequently Asked Questions (FAQ)</w:t>
      </w:r>
      <w:bookmarkEnd w:id="171"/>
      <w:bookmarkEnd w:id="172"/>
    </w:p>
    <w:p w14:paraId="5CF352E7" w14:textId="77777777" w:rsidR="00697721" w:rsidRDefault="00697721" w:rsidP="00697721">
      <w:pPr>
        <w:rPr>
          <w:sz w:val="28"/>
          <w:szCs w:val="28"/>
        </w:rPr>
      </w:pPr>
    </w:p>
    <w:p w14:paraId="7DC03FCE" w14:textId="77777777" w:rsidR="00697721" w:rsidRPr="00383D59" w:rsidRDefault="00697721" w:rsidP="00697721">
      <w:pPr>
        <w:rPr>
          <w:b/>
        </w:rPr>
      </w:pPr>
      <w:r w:rsidRPr="00383D59">
        <w:rPr>
          <w:b/>
        </w:rPr>
        <w:t>General</w:t>
      </w:r>
    </w:p>
    <w:p w14:paraId="535CC483"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Who can access the Smarter Balanced Reports?</w:t>
      </w:r>
    </w:p>
    <w:p w14:paraId="28EBA70A" w14:textId="77777777" w:rsidR="00697721" w:rsidRDefault="00697721" w:rsidP="00697721">
      <w:pPr>
        <w:ind w:left="720"/>
        <w:rPr>
          <w:rFonts w:cs="FranklinGothic-Book"/>
          <w:szCs w:val="22"/>
        </w:rPr>
      </w:pPr>
      <w:r w:rsidRPr="0080419D">
        <w:rPr>
          <w:rFonts w:cs="FranklinGothic-Book"/>
          <w:szCs w:val="22"/>
        </w:rPr>
        <w:t xml:space="preserve">The password-protected reporting system provides information to state and district leaders, principals, teachers, parents, guardians and students. </w:t>
      </w:r>
    </w:p>
    <w:p w14:paraId="7373EF1D" w14:textId="77777777" w:rsidR="00697721" w:rsidRDefault="00697721" w:rsidP="00697721">
      <w:pPr>
        <w:ind w:left="720"/>
        <w:rPr>
          <w:rFonts w:cs="FranklinGothic-Book"/>
          <w:szCs w:val="22"/>
        </w:rPr>
      </w:pPr>
    </w:p>
    <w:p w14:paraId="41A92C7D" w14:textId="77777777" w:rsidR="00697721" w:rsidRDefault="00697721" w:rsidP="00697721">
      <w:pPr>
        <w:ind w:left="720"/>
        <w:rPr>
          <w:rFonts w:cs="FranklinGothic-Book"/>
          <w:szCs w:val="22"/>
        </w:rPr>
      </w:pPr>
      <w:r w:rsidRPr="0080419D">
        <w:rPr>
          <w:rFonts w:cs="FranklinGothic-Book"/>
          <w:szCs w:val="22"/>
        </w:rPr>
        <w:t>Access to information will vary based on users’ educational roles and associated system permissions.</w:t>
      </w:r>
    </w:p>
    <w:p w14:paraId="121C821E" w14:textId="77777777" w:rsidR="00697721" w:rsidRDefault="00697721" w:rsidP="00697721">
      <w:pPr>
        <w:ind w:left="720"/>
        <w:rPr>
          <w:rFonts w:cs="FranklinGothic-Book"/>
          <w:szCs w:val="22"/>
        </w:rPr>
      </w:pPr>
    </w:p>
    <w:p w14:paraId="6AB8700B" w14:textId="77777777" w:rsidR="00697721" w:rsidRDefault="00697721" w:rsidP="00697721">
      <w:pPr>
        <w:ind w:left="720"/>
        <w:rPr>
          <w:rFonts w:cs="FranklinGothic-Book"/>
          <w:szCs w:val="22"/>
        </w:rPr>
      </w:pPr>
      <w:r>
        <w:rPr>
          <w:rFonts w:cs="FranklinGothic-Book"/>
          <w:szCs w:val="22"/>
        </w:rPr>
        <w:t>The Consortium will make Consortium-level results available to the general public via a different system.</w:t>
      </w:r>
    </w:p>
    <w:p w14:paraId="40AF4A36" w14:textId="77777777" w:rsidR="00697721" w:rsidRPr="0080419D" w:rsidRDefault="00697721" w:rsidP="00697721">
      <w:pPr>
        <w:ind w:left="720"/>
        <w:rPr>
          <w:rFonts w:cs="FranklinGothic-Book"/>
          <w:szCs w:val="22"/>
        </w:rPr>
      </w:pPr>
    </w:p>
    <w:p w14:paraId="1FBEC8E5"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What types of reports are available?</w:t>
      </w:r>
    </w:p>
    <w:p w14:paraId="752DB368" w14:textId="77777777" w:rsidR="00697721" w:rsidRDefault="00697721" w:rsidP="00697721">
      <w:pPr>
        <w:ind w:left="720"/>
        <w:rPr>
          <w:rFonts w:cs="FranklinGothic-Book"/>
          <w:szCs w:val="22"/>
        </w:rPr>
      </w:pPr>
      <w:r w:rsidRPr="00504EFC">
        <w:rPr>
          <w:rFonts w:cs="FranklinGothic-Book"/>
          <w:szCs w:val="22"/>
        </w:rPr>
        <w:t>The</w:t>
      </w:r>
      <w:r>
        <w:rPr>
          <w:rFonts w:cs="FranklinGothic-Book"/>
          <w:szCs w:val="22"/>
        </w:rPr>
        <w:t>re are three types of reports:</w:t>
      </w:r>
    </w:p>
    <w:p w14:paraId="7548A227" w14:textId="77777777" w:rsidR="00697721" w:rsidRDefault="00697721" w:rsidP="00697721">
      <w:pPr>
        <w:ind w:left="720"/>
        <w:rPr>
          <w:rFonts w:cs="FranklinGothic-Book"/>
          <w:szCs w:val="22"/>
        </w:rPr>
      </w:pPr>
    </w:p>
    <w:p w14:paraId="7E81984B" w14:textId="77777777" w:rsidR="00697721" w:rsidRPr="008410D4" w:rsidRDefault="00697721" w:rsidP="008410D4">
      <w:pPr>
        <w:pStyle w:val="ListParagraph"/>
        <w:numPr>
          <w:ilvl w:val="0"/>
          <w:numId w:val="190"/>
        </w:numPr>
        <w:ind w:left="1080"/>
        <w:rPr>
          <w:rFonts w:cs="FranklinGothic-Book"/>
          <w:szCs w:val="22"/>
        </w:rPr>
      </w:pPr>
      <w:r w:rsidRPr="008410D4">
        <w:rPr>
          <w:rFonts w:cs="FranklinGothic-Book"/>
          <w:szCs w:val="22"/>
        </w:rPr>
        <w:t xml:space="preserve">Aggregate, or rolled up, reports present a view of student performance on the most recent summative assessment for the state, district, school or grade. These reports show comparisons between districts in </w:t>
      </w:r>
      <w:r w:rsidRPr="008410D4">
        <w:rPr>
          <w:rFonts w:cs="FranklinGothic-Book"/>
          <w:szCs w:val="22"/>
        </w:rPr>
        <w:lastRenderedPageBreak/>
        <w:t>a state, schools in a district, or grades in a school. These reports are available to all authorized educators to see their state, district and school information.</w:t>
      </w:r>
    </w:p>
    <w:p w14:paraId="4CBC6543" w14:textId="77777777" w:rsidR="00697721" w:rsidRPr="008410D4" w:rsidRDefault="00697721" w:rsidP="008410D4">
      <w:pPr>
        <w:pStyle w:val="ListParagraph"/>
        <w:numPr>
          <w:ilvl w:val="0"/>
          <w:numId w:val="190"/>
        </w:numPr>
        <w:ind w:left="1080"/>
        <w:rPr>
          <w:rFonts w:cs="FranklinGothic-Book"/>
          <w:szCs w:val="22"/>
        </w:rPr>
      </w:pPr>
      <w:r w:rsidRPr="008410D4">
        <w:rPr>
          <w:rFonts w:cs="FranklinGothic-Book"/>
          <w:szCs w:val="22"/>
        </w:rPr>
        <w:t>The List of Students report displays overall scores and claim-level information for a group of students in a school. This report is only available to educators with access to personally identifiable information for the group of students in the report.  This report provides information for summative and interim assessments.</w:t>
      </w:r>
    </w:p>
    <w:p w14:paraId="7285AA75" w14:textId="0FA8E543" w:rsidR="00697721" w:rsidRPr="00CC7358" w:rsidRDefault="00697721" w:rsidP="008410D4">
      <w:pPr>
        <w:pStyle w:val="ListParagraph"/>
        <w:numPr>
          <w:ilvl w:val="0"/>
          <w:numId w:val="190"/>
        </w:numPr>
        <w:ind w:left="1080"/>
        <w:rPr>
          <w:rFonts w:cs="FranklinGothic-Book"/>
          <w:szCs w:val="22"/>
        </w:rPr>
      </w:pPr>
      <w:r w:rsidRPr="008410D4">
        <w:rPr>
          <w:rFonts w:cs="FranklinGothic-Book"/>
          <w:szCs w:val="22"/>
        </w:rPr>
        <w:t xml:space="preserve">The Individual Student Report presents overall scores and claim-level information for an individual student. Educators with access to personally identifiable information for a student are able to view this report and share it with parents and students via print out or email. </w:t>
      </w:r>
      <w:r w:rsidRPr="005F1919">
        <w:rPr>
          <w:rFonts w:cs="FranklinGothic-Book"/>
          <w:szCs w:val="22"/>
        </w:rPr>
        <w:t xml:space="preserve">This report provides information for summative and interim assessments.  </w:t>
      </w:r>
    </w:p>
    <w:p w14:paraId="0CE932A8" w14:textId="77777777" w:rsidR="00697721" w:rsidRPr="00504EFC" w:rsidRDefault="00697721" w:rsidP="00697721">
      <w:pPr>
        <w:ind w:left="720"/>
        <w:rPr>
          <w:rFonts w:cs="FranklinGothic-Book"/>
          <w:szCs w:val="22"/>
        </w:rPr>
      </w:pPr>
    </w:p>
    <w:p w14:paraId="69491D16"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does Smarter Balanced protect students’ privacy?</w:t>
      </w:r>
    </w:p>
    <w:p w14:paraId="34EDCED4" w14:textId="77777777" w:rsidR="00697721" w:rsidRDefault="00697721" w:rsidP="00697721">
      <w:pPr>
        <w:ind w:left="720"/>
        <w:rPr>
          <w:rFonts w:cs="FranklinGothic-Book"/>
          <w:szCs w:val="22"/>
        </w:rPr>
      </w:pPr>
      <w:r>
        <w:rPr>
          <w:rFonts w:cs="FranklinGothic-Book"/>
          <w:szCs w:val="22"/>
        </w:rPr>
        <w:t>Smarter Balanced has taken a number of steps to ensure that all student data is stored securely and protected.</w:t>
      </w:r>
    </w:p>
    <w:p w14:paraId="22245BD5" w14:textId="77777777" w:rsidR="00697721" w:rsidRDefault="00697721" w:rsidP="00697721">
      <w:pPr>
        <w:ind w:left="720"/>
        <w:rPr>
          <w:rFonts w:cs="FranklinGothic-Book"/>
          <w:szCs w:val="22"/>
        </w:rPr>
      </w:pPr>
    </w:p>
    <w:p w14:paraId="2540D458" w14:textId="4142D174" w:rsidR="00697721" w:rsidRPr="008410D4" w:rsidRDefault="00697721" w:rsidP="008410D4">
      <w:pPr>
        <w:pStyle w:val="ListParagraph"/>
        <w:numPr>
          <w:ilvl w:val="0"/>
          <w:numId w:val="191"/>
        </w:numPr>
        <w:ind w:left="1080"/>
        <w:rPr>
          <w:rFonts w:cs="FranklinGothic-Book"/>
          <w:szCs w:val="22"/>
        </w:rPr>
      </w:pPr>
      <w:r w:rsidRPr="008410D4">
        <w:rPr>
          <w:rFonts w:cs="FranklinGothic-Book"/>
          <w:szCs w:val="22"/>
        </w:rPr>
        <w:t xml:space="preserve">Data Separation – all data sent from a state to the Smarter Balanced Data Warehouse will be stored in its own set of data stores to ensure that users from one state are not permitted to view another state’s data. </w:t>
      </w:r>
    </w:p>
    <w:p w14:paraId="1622D540" w14:textId="3B6A2289" w:rsidR="00697721" w:rsidRPr="008410D4" w:rsidRDefault="00697721" w:rsidP="008410D4">
      <w:pPr>
        <w:pStyle w:val="ListParagraph"/>
        <w:numPr>
          <w:ilvl w:val="0"/>
          <w:numId w:val="191"/>
        </w:numPr>
        <w:ind w:left="1080"/>
        <w:rPr>
          <w:rFonts w:cs="FranklinGothic-Book"/>
          <w:szCs w:val="22"/>
        </w:rPr>
      </w:pPr>
      <w:r w:rsidRPr="008410D4">
        <w:rPr>
          <w:szCs w:val="22"/>
        </w:rPr>
        <w:t>Single Sign On (SSO) – Users will log into the reporting system through the Smarter Balanced SSO, which will control user access centrally and provide users with access as directed by their states</w:t>
      </w:r>
      <w:r>
        <w:t xml:space="preserve">. </w:t>
      </w:r>
    </w:p>
    <w:p w14:paraId="515BAD00" w14:textId="77777777" w:rsidR="00697721" w:rsidRPr="008410D4" w:rsidRDefault="00697721" w:rsidP="008410D4">
      <w:pPr>
        <w:pStyle w:val="ListParagraph"/>
        <w:numPr>
          <w:ilvl w:val="0"/>
          <w:numId w:val="191"/>
        </w:numPr>
        <w:ind w:left="1080"/>
        <w:rPr>
          <w:rFonts w:cs="FranklinGothic-Book"/>
          <w:szCs w:val="22"/>
        </w:rPr>
      </w:pPr>
      <w:r w:rsidRPr="008410D4">
        <w:rPr>
          <w:szCs w:val="22"/>
        </w:rPr>
        <w:t>User access control - States control the level of access that they grant their users and the Data Warehouse enforces those rules. This allows each state to set its own policies around the protection of Personally Identifiable Information (PII) and to protect against unauthorized access to student data.</w:t>
      </w:r>
    </w:p>
    <w:p w14:paraId="4508AE0B" w14:textId="77777777" w:rsidR="00697721" w:rsidRPr="00DD2098" w:rsidRDefault="00697721" w:rsidP="00697721">
      <w:pPr>
        <w:ind w:left="720"/>
        <w:rPr>
          <w:rFonts w:cs="FranklinGothic-Book"/>
          <w:szCs w:val="22"/>
        </w:rPr>
      </w:pPr>
    </w:p>
    <w:p w14:paraId="7909BC0D" w14:textId="77777777" w:rsidR="00697721" w:rsidRDefault="00697721" w:rsidP="00697721">
      <w:pPr>
        <w:ind w:left="720"/>
        <w:rPr>
          <w:szCs w:val="22"/>
        </w:rPr>
      </w:pPr>
      <w:r w:rsidRPr="00504EFC">
        <w:rPr>
          <w:szCs w:val="22"/>
        </w:rPr>
        <w:t>States will define which districts and schools a user is entitled to see as well as whether they can see any student information. If they are entitled to see student information, the user access policies dictate which student data they are allowed to view.</w:t>
      </w:r>
    </w:p>
    <w:p w14:paraId="058039AF" w14:textId="77777777" w:rsidR="00697721" w:rsidRDefault="00697721" w:rsidP="00697721">
      <w:pPr>
        <w:ind w:left="720"/>
        <w:rPr>
          <w:szCs w:val="22"/>
        </w:rPr>
      </w:pPr>
    </w:p>
    <w:p w14:paraId="2331A4E6" w14:textId="77777777" w:rsidR="00697721" w:rsidRDefault="00697721" w:rsidP="00697721">
      <w:pPr>
        <w:ind w:left="720"/>
        <w:rPr>
          <w:szCs w:val="22"/>
        </w:rPr>
      </w:pPr>
      <w:r>
        <w:rPr>
          <w:szCs w:val="22"/>
        </w:rPr>
        <w:t>States control data for students in their state, not the Consortium, and states are the only entity that can grant access to data.  The Consortium is simply the custodian of stored data.</w:t>
      </w:r>
    </w:p>
    <w:p w14:paraId="428FD97B" w14:textId="77777777" w:rsidR="00697721" w:rsidRDefault="00697721" w:rsidP="00697721">
      <w:pPr>
        <w:ind w:left="720"/>
        <w:rPr>
          <w:szCs w:val="22"/>
        </w:rPr>
      </w:pPr>
    </w:p>
    <w:p w14:paraId="239719EE" w14:textId="77777777" w:rsidR="00697721" w:rsidRPr="008410D4" w:rsidRDefault="00697721" w:rsidP="008410D4">
      <w:pPr>
        <w:pStyle w:val="ListParagraph"/>
        <w:numPr>
          <w:ilvl w:val="0"/>
          <w:numId w:val="192"/>
        </w:numPr>
        <w:ind w:left="1080"/>
        <w:rPr>
          <w:szCs w:val="22"/>
        </w:rPr>
      </w:pPr>
      <w:r w:rsidRPr="008410D4">
        <w:rPr>
          <w:szCs w:val="22"/>
        </w:rPr>
        <w:t>Encryption – All data stored in the Data Warehouse is encrypted to protect it against external threats.</w:t>
      </w:r>
    </w:p>
    <w:p w14:paraId="76CA758E"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500CCE55"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is data generated for these reports?</w:t>
      </w:r>
    </w:p>
    <w:p w14:paraId="16547590" w14:textId="77777777" w:rsidR="00697721" w:rsidRPr="00504EFC" w:rsidRDefault="00697721" w:rsidP="00697721">
      <w:pPr>
        <w:ind w:left="720"/>
        <w:rPr>
          <w:rFonts w:cs="FranklinGothic-Book"/>
          <w:szCs w:val="22"/>
        </w:rPr>
      </w:pPr>
      <w:r>
        <w:rPr>
          <w:rFonts w:cs="FranklinGothic-Book"/>
          <w:szCs w:val="22"/>
        </w:rPr>
        <w:t>Student assessment scores will be calculated using scoring protocols commonly used by all states and will include computer-scored items and hand-scored items. Student scores will be passed to the Smarter Balanced data warehouse on a schedule defined by each state. Once the scored data is passed over, the reports will be available.</w:t>
      </w:r>
    </w:p>
    <w:p w14:paraId="412ED141" w14:textId="77777777" w:rsidR="00697721" w:rsidRPr="009C43C9" w:rsidRDefault="00697721" w:rsidP="00697721">
      <w:pPr>
        <w:rPr>
          <w:rFonts w:asciiTheme="minorHAnsi" w:eastAsia="Times New Roman" w:hAnsiTheme="minorHAnsi" w:cs="Arial"/>
          <w:b/>
          <w:color w:val="43AEDA"/>
          <w:szCs w:val="22"/>
          <w:bdr w:val="none" w:sz="0" w:space="0" w:color="auto" w:frame="1"/>
        </w:rPr>
      </w:pPr>
    </w:p>
    <w:p w14:paraId="3C1E9071" w14:textId="77777777" w:rsidR="00697721" w:rsidRPr="009C43C9" w:rsidRDefault="00697721" w:rsidP="00697721"/>
    <w:p w14:paraId="7B98131E" w14:textId="77777777" w:rsidR="00697721" w:rsidRPr="00383D59" w:rsidRDefault="00697721" w:rsidP="00697721">
      <w:pPr>
        <w:rPr>
          <w:b/>
        </w:rPr>
      </w:pPr>
      <w:r w:rsidRPr="00383D59">
        <w:rPr>
          <w:b/>
        </w:rPr>
        <w:t>For Educators</w:t>
      </w:r>
    </w:p>
    <w:p w14:paraId="14225E76"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Who has access to school level data?</w:t>
      </w:r>
    </w:p>
    <w:p w14:paraId="058E9263" w14:textId="77777777" w:rsidR="00697721" w:rsidRDefault="00697721" w:rsidP="00697721">
      <w:pPr>
        <w:ind w:left="720"/>
        <w:rPr>
          <w:rFonts w:asciiTheme="minorHAnsi" w:hAnsiTheme="minorHAnsi"/>
          <w:b/>
          <w:color w:val="000000"/>
          <w:szCs w:val="22"/>
        </w:rPr>
      </w:pPr>
      <w:r>
        <w:rPr>
          <w:rFonts w:asciiTheme="minorHAnsi" w:hAnsiTheme="minorHAnsi"/>
          <w:color w:val="000000"/>
          <w:szCs w:val="22"/>
        </w:rPr>
        <w:t>States and districts provision user accounts for educators and administrators. All authorized users can login and review aggregate data across their registering state, at the district, school and grade level.  Only users with specific permissions, as managed by the states and districts, can access Personally Identifiable Information (PII) for students.</w:t>
      </w:r>
    </w:p>
    <w:p w14:paraId="49929850"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17E9FF52"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can I get access to the Reporting system to see my students’ scores?</w:t>
      </w:r>
    </w:p>
    <w:p w14:paraId="06F4A07E" w14:textId="77777777" w:rsidR="00697721" w:rsidRPr="005A7B33" w:rsidRDefault="00697721" w:rsidP="00697721">
      <w:pPr>
        <w:ind w:left="720"/>
        <w:rPr>
          <w:rFonts w:asciiTheme="minorHAnsi" w:eastAsia="Times New Roman" w:hAnsiTheme="minorHAnsi" w:cs="Arial"/>
          <w:b/>
          <w:color w:val="43AEDA"/>
          <w:szCs w:val="22"/>
          <w:bdr w:val="none" w:sz="0" w:space="0" w:color="auto" w:frame="1"/>
        </w:rPr>
      </w:pPr>
      <w:r>
        <w:rPr>
          <w:rFonts w:asciiTheme="minorHAnsi" w:eastAsia="Times New Roman" w:hAnsiTheme="minorHAnsi" w:cs="Times New Roman"/>
          <w:szCs w:val="22"/>
          <w:shd w:val="clear" w:color="auto" w:fill="FFFFFF"/>
        </w:rPr>
        <w:t xml:space="preserve">States and districts provide educators with user logins and passwords for the Smarter Balanced Assessment System. Educators can login to the reporting system through the Smarter Balanced portal or through the reporting system landing page. </w:t>
      </w:r>
    </w:p>
    <w:p w14:paraId="71BDC1FC"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17C7D3F0"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Where can I find resources to help me understand how to use the reporting system?</w:t>
      </w:r>
    </w:p>
    <w:p w14:paraId="681A6D89" w14:textId="77777777" w:rsidR="00697721" w:rsidRDefault="00697721" w:rsidP="00697721">
      <w:pPr>
        <w:ind w:left="720"/>
        <w:rPr>
          <w:rFonts w:asciiTheme="minorHAnsi" w:hAnsiTheme="minorHAnsi"/>
          <w:b/>
          <w:color w:val="000000"/>
          <w:szCs w:val="22"/>
        </w:rPr>
      </w:pPr>
      <w:r w:rsidRPr="005B1A28">
        <w:rPr>
          <w:rFonts w:asciiTheme="minorHAnsi" w:hAnsiTheme="minorHAnsi"/>
          <w:color w:val="000000"/>
          <w:szCs w:val="22"/>
        </w:rPr>
        <w:t>The Smarter Balanced Digital Library houses Score Reporting Modules</w:t>
      </w:r>
      <w:r>
        <w:rPr>
          <w:rFonts w:asciiTheme="minorHAnsi" w:hAnsiTheme="minorHAnsi"/>
          <w:color w:val="000000"/>
          <w:szCs w:val="22"/>
        </w:rPr>
        <w:t xml:space="preserve"> to </w:t>
      </w:r>
      <w:r w:rsidRPr="005B1A28">
        <w:rPr>
          <w:rFonts w:asciiTheme="minorHAnsi" w:hAnsiTheme="minorHAnsi"/>
          <w:color w:val="000000"/>
          <w:szCs w:val="22"/>
        </w:rPr>
        <w:t>help users understand how to use the Smarter Balanced Reporting System</w:t>
      </w:r>
      <w:r>
        <w:rPr>
          <w:rFonts w:asciiTheme="minorHAnsi" w:hAnsiTheme="minorHAnsi"/>
          <w:color w:val="000000"/>
          <w:szCs w:val="22"/>
        </w:rPr>
        <w:t>. Modules provide</w:t>
      </w:r>
      <w:r w:rsidRPr="005B1A28">
        <w:rPr>
          <w:rFonts w:asciiTheme="minorHAnsi" w:hAnsiTheme="minorHAnsi"/>
          <w:color w:val="000000"/>
          <w:szCs w:val="22"/>
        </w:rPr>
        <w:t xml:space="preserve"> </w:t>
      </w:r>
      <w:r>
        <w:rPr>
          <w:rFonts w:asciiTheme="minorHAnsi" w:hAnsiTheme="minorHAnsi"/>
          <w:color w:val="000000"/>
          <w:szCs w:val="22"/>
        </w:rPr>
        <w:t xml:space="preserve">an overview of </w:t>
      </w:r>
      <w:r w:rsidRPr="005B1A28">
        <w:rPr>
          <w:rFonts w:asciiTheme="minorHAnsi" w:hAnsiTheme="minorHAnsi"/>
          <w:color w:val="000000"/>
          <w:szCs w:val="22"/>
        </w:rPr>
        <w:t xml:space="preserve">navigation features </w:t>
      </w:r>
      <w:r>
        <w:rPr>
          <w:rFonts w:asciiTheme="minorHAnsi" w:hAnsiTheme="minorHAnsi"/>
          <w:color w:val="000000"/>
          <w:szCs w:val="22"/>
        </w:rPr>
        <w:t xml:space="preserve">that enable users </w:t>
      </w:r>
      <w:r w:rsidRPr="005B1A28">
        <w:rPr>
          <w:rFonts w:asciiTheme="minorHAnsi" w:hAnsiTheme="minorHAnsi"/>
          <w:color w:val="000000"/>
          <w:szCs w:val="22"/>
        </w:rPr>
        <w:t xml:space="preserve">to access data, including Summative and Interim Comprehensive Assessment data. Instructional videos, interactive learning </w:t>
      </w:r>
      <w:r>
        <w:rPr>
          <w:rFonts w:asciiTheme="minorHAnsi" w:hAnsiTheme="minorHAnsi"/>
          <w:color w:val="000000"/>
          <w:szCs w:val="22"/>
        </w:rPr>
        <w:t>activities</w:t>
      </w:r>
      <w:r w:rsidRPr="005B1A28">
        <w:rPr>
          <w:rFonts w:asciiTheme="minorHAnsi" w:hAnsiTheme="minorHAnsi"/>
          <w:color w:val="000000"/>
          <w:szCs w:val="22"/>
        </w:rPr>
        <w:t>, and relevant real-life scenarios explain how to identify the purpose of, locate, and use the Smarter Balanced Reporting System’s navigation features.</w:t>
      </w:r>
    </w:p>
    <w:p w14:paraId="58E90852" w14:textId="77777777" w:rsidR="00697721" w:rsidRDefault="00697721" w:rsidP="00697721">
      <w:pPr>
        <w:ind w:left="720"/>
        <w:rPr>
          <w:rFonts w:asciiTheme="minorHAnsi" w:hAnsiTheme="minorHAnsi"/>
          <w:b/>
          <w:color w:val="000000"/>
          <w:szCs w:val="22"/>
        </w:rPr>
      </w:pPr>
    </w:p>
    <w:p w14:paraId="7EF10CAC" w14:textId="77777777" w:rsidR="00697721" w:rsidRDefault="00697721" w:rsidP="00697721">
      <w:pPr>
        <w:ind w:left="720"/>
        <w:rPr>
          <w:rFonts w:asciiTheme="minorHAnsi" w:hAnsiTheme="minorHAnsi"/>
          <w:b/>
          <w:color w:val="000000"/>
          <w:szCs w:val="22"/>
        </w:rPr>
      </w:pPr>
      <w:r>
        <w:rPr>
          <w:rFonts w:asciiTheme="minorHAnsi" w:hAnsiTheme="minorHAnsi"/>
          <w:color w:val="000000"/>
          <w:szCs w:val="22"/>
        </w:rPr>
        <w:t xml:space="preserve">Links to these modules may be found in the </w:t>
      </w:r>
      <w:r w:rsidRPr="00CA1894">
        <w:rPr>
          <w:rFonts w:asciiTheme="minorHAnsi" w:hAnsiTheme="minorHAnsi"/>
          <w:color w:val="000000"/>
          <w:szCs w:val="22"/>
        </w:rPr>
        <w:t>Resources</w:t>
      </w:r>
      <w:r>
        <w:rPr>
          <w:rFonts w:asciiTheme="minorHAnsi" w:hAnsiTheme="minorHAnsi"/>
          <w:color w:val="000000"/>
          <w:szCs w:val="22"/>
        </w:rPr>
        <w:t xml:space="preserve"> tab of the Help popup.</w:t>
      </w:r>
    </w:p>
    <w:p w14:paraId="00802F5B" w14:textId="77777777" w:rsidR="00697721" w:rsidRPr="005B1A28" w:rsidRDefault="00697721" w:rsidP="00697721">
      <w:pPr>
        <w:ind w:left="720"/>
        <w:rPr>
          <w:rFonts w:asciiTheme="minorHAnsi" w:eastAsia="Times New Roman" w:hAnsiTheme="minorHAnsi" w:cs="Arial"/>
          <w:b/>
          <w:color w:val="43AEDA"/>
          <w:szCs w:val="22"/>
          <w:bdr w:val="none" w:sz="0" w:space="0" w:color="auto" w:frame="1"/>
        </w:rPr>
      </w:pPr>
    </w:p>
    <w:p w14:paraId="50A555C1"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What will the reports tell me about my school’s or district’s performance?</w:t>
      </w:r>
    </w:p>
    <w:p w14:paraId="71D7A095" w14:textId="77777777" w:rsidR="00697721" w:rsidRPr="00246232" w:rsidRDefault="00697721" w:rsidP="00697721">
      <w:pPr>
        <w:ind w:left="720"/>
        <w:rPr>
          <w:rFonts w:cs="FranklinGothic-Book"/>
          <w:szCs w:val="22"/>
        </w:rPr>
      </w:pPr>
      <w:r w:rsidRPr="00246232">
        <w:rPr>
          <w:rFonts w:cs="FranklinGothic-Book"/>
          <w:szCs w:val="22"/>
        </w:rPr>
        <w:t xml:space="preserve">The reporting system presents aggregate, or rolled up, reports </w:t>
      </w:r>
      <w:r w:rsidRPr="00246232">
        <w:rPr>
          <w:szCs w:val="22"/>
        </w:rPr>
        <w:t xml:space="preserve">that display a view of student performance on the most recent summative assessment for the state, district, or school. </w:t>
      </w:r>
      <w:r>
        <w:rPr>
          <w:szCs w:val="22"/>
        </w:rPr>
        <w:t>T</w:t>
      </w:r>
      <w:r w:rsidRPr="00246232">
        <w:rPr>
          <w:szCs w:val="22"/>
        </w:rPr>
        <w:t>he report</w:t>
      </w:r>
      <w:r>
        <w:rPr>
          <w:szCs w:val="22"/>
        </w:rPr>
        <w:t>s display</w:t>
      </w:r>
      <w:r w:rsidRPr="00246232">
        <w:rPr>
          <w:szCs w:val="22"/>
        </w:rPr>
        <w:t xml:space="preserve"> </w:t>
      </w:r>
      <w:r w:rsidRPr="00246232">
        <w:rPr>
          <w:rFonts w:cs="FranklinGothic-Book"/>
          <w:szCs w:val="22"/>
        </w:rPr>
        <w:t xml:space="preserve">multi-colored bars that represent the different achievement levels. The percentages of students </w:t>
      </w:r>
      <w:r>
        <w:rPr>
          <w:rFonts w:cs="FranklinGothic-Book"/>
          <w:szCs w:val="22"/>
        </w:rPr>
        <w:t xml:space="preserve">and total number of students within each state, district or school </w:t>
      </w:r>
      <w:r w:rsidRPr="00246232">
        <w:rPr>
          <w:rFonts w:cs="FranklinGothic-Book"/>
          <w:szCs w:val="22"/>
        </w:rPr>
        <w:t xml:space="preserve">performing at each level appear as numbers in the bars. </w:t>
      </w:r>
    </w:p>
    <w:p w14:paraId="783866C4" w14:textId="77777777" w:rsidR="00697721" w:rsidRPr="005B1A28" w:rsidRDefault="00697721" w:rsidP="00697721">
      <w:pPr>
        <w:ind w:left="720"/>
        <w:rPr>
          <w:rFonts w:asciiTheme="minorHAnsi" w:eastAsia="Times New Roman" w:hAnsiTheme="minorHAnsi" w:cs="Arial"/>
          <w:color w:val="43AEDA"/>
          <w:szCs w:val="22"/>
          <w:bdr w:val="none" w:sz="0" w:space="0" w:color="auto" w:frame="1"/>
        </w:rPr>
      </w:pPr>
    </w:p>
    <w:p w14:paraId="26CB6A1C"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What comparisons will the reporting system support?</w:t>
      </w:r>
      <w:r w:rsidRPr="00383D59" w:rsidDel="00F329A9">
        <w:rPr>
          <w:rFonts w:eastAsia="Times New Roman" w:cs="Arial"/>
          <w:b/>
          <w:color w:val="43AEDA"/>
          <w:szCs w:val="22"/>
          <w:bdr w:val="none" w:sz="0" w:space="0" w:color="auto" w:frame="1"/>
        </w:rPr>
        <w:t xml:space="preserve"> </w:t>
      </w:r>
    </w:p>
    <w:p w14:paraId="64B28637" w14:textId="77777777" w:rsidR="00697721" w:rsidRDefault="00697721" w:rsidP="00697721">
      <w:pPr>
        <w:ind w:left="720"/>
      </w:pPr>
      <w:r w:rsidRPr="00246232">
        <w:rPr>
          <w:rFonts w:asciiTheme="minorHAnsi" w:hAnsiTheme="minorHAnsi" w:cs="FranklinGothic-Book"/>
          <w:szCs w:val="22"/>
        </w:rPr>
        <w:t>Th</w:t>
      </w:r>
      <w:r>
        <w:rPr>
          <w:rFonts w:asciiTheme="minorHAnsi" w:hAnsiTheme="minorHAnsi" w:cs="FranklinGothic-Book"/>
          <w:szCs w:val="22"/>
        </w:rPr>
        <w:t>e aggregate</w:t>
      </w:r>
      <w:r w:rsidRPr="00246232">
        <w:rPr>
          <w:rFonts w:asciiTheme="minorHAnsi" w:hAnsiTheme="minorHAnsi" w:cs="FranklinGothic-Book"/>
          <w:szCs w:val="22"/>
        </w:rPr>
        <w:t xml:space="preserve"> report</w:t>
      </w:r>
      <w:r>
        <w:rPr>
          <w:rFonts w:asciiTheme="minorHAnsi" w:hAnsiTheme="minorHAnsi" w:cs="FranklinGothic-Book"/>
          <w:szCs w:val="22"/>
        </w:rPr>
        <w:t>s</w:t>
      </w:r>
      <w:r w:rsidRPr="00246232">
        <w:rPr>
          <w:rFonts w:asciiTheme="minorHAnsi" w:hAnsiTheme="minorHAnsi" w:cs="FranklinGothic-Book"/>
          <w:szCs w:val="22"/>
        </w:rPr>
        <w:t xml:space="preserve"> </w:t>
      </w:r>
      <w:r>
        <w:rPr>
          <w:rFonts w:asciiTheme="minorHAnsi" w:hAnsiTheme="minorHAnsi" w:cs="FranklinGothic-Book"/>
          <w:szCs w:val="22"/>
        </w:rPr>
        <w:t xml:space="preserve">provide </w:t>
      </w:r>
      <w:r w:rsidRPr="00246232">
        <w:rPr>
          <w:rFonts w:asciiTheme="minorHAnsi" w:hAnsiTheme="minorHAnsi" w:cs="FranklinGothic-Book"/>
          <w:szCs w:val="22"/>
        </w:rPr>
        <w:t xml:space="preserve">educators </w:t>
      </w:r>
      <w:r>
        <w:rPr>
          <w:rFonts w:asciiTheme="minorHAnsi" w:hAnsiTheme="minorHAnsi" w:cs="FranklinGothic-Book"/>
          <w:szCs w:val="22"/>
        </w:rPr>
        <w:t xml:space="preserve">with a way </w:t>
      </w:r>
      <w:r w:rsidRPr="00246232">
        <w:rPr>
          <w:rFonts w:asciiTheme="minorHAnsi" w:hAnsiTheme="minorHAnsi" w:cs="FranklinGothic-Book"/>
          <w:szCs w:val="22"/>
        </w:rPr>
        <w:t>to compare district</w:t>
      </w:r>
      <w:r>
        <w:rPr>
          <w:rFonts w:asciiTheme="minorHAnsi" w:hAnsiTheme="minorHAnsi" w:cs="FranklinGothic-Book"/>
          <w:szCs w:val="22"/>
        </w:rPr>
        <w:t xml:space="preserve"> aggregate</w:t>
      </w:r>
      <w:r w:rsidRPr="00246232">
        <w:rPr>
          <w:rFonts w:asciiTheme="minorHAnsi" w:hAnsiTheme="minorHAnsi" w:cs="FranklinGothic-Book"/>
          <w:szCs w:val="22"/>
        </w:rPr>
        <w:t xml:space="preserve">s to each other or to the state </w:t>
      </w:r>
      <w:r>
        <w:rPr>
          <w:rFonts w:asciiTheme="minorHAnsi" w:hAnsiTheme="minorHAnsi" w:cs="FranklinGothic-Book"/>
          <w:szCs w:val="22"/>
        </w:rPr>
        <w:t xml:space="preserve">aggregate </w:t>
      </w:r>
      <w:r w:rsidRPr="00246232">
        <w:rPr>
          <w:rFonts w:asciiTheme="minorHAnsi" w:hAnsiTheme="minorHAnsi" w:cs="FranklinGothic-Book"/>
          <w:szCs w:val="22"/>
        </w:rPr>
        <w:t>or to compare school</w:t>
      </w:r>
      <w:r>
        <w:rPr>
          <w:rFonts w:asciiTheme="minorHAnsi" w:hAnsiTheme="minorHAnsi" w:cs="FranklinGothic-Book"/>
          <w:szCs w:val="22"/>
        </w:rPr>
        <w:t xml:space="preserve"> aggregate</w:t>
      </w:r>
      <w:r w:rsidRPr="00246232">
        <w:rPr>
          <w:rFonts w:asciiTheme="minorHAnsi" w:hAnsiTheme="minorHAnsi" w:cs="FranklinGothic-Book"/>
          <w:szCs w:val="22"/>
        </w:rPr>
        <w:t xml:space="preserve">s to each other or to the district. </w:t>
      </w:r>
    </w:p>
    <w:p w14:paraId="2FD3E836" w14:textId="77777777" w:rsidR="00697721" w:rsidRDefault="00697721" w:rsidP="00697721">
      <w:pPr>
        <w:ind w:left="720"/>
      </w:pPr>
    </w:p>
    <w:p w14:paraId="6F803F99"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do I navigate between academic years?</w:t>
      </w:r>
    </w:p>
    <w:p w14:paraId="2614C493" w14:textId="77777777" w:rsidR="00697721" w:rsidRDefault="00697721" w:rsidP="00697721">
      <w:pPr>
        <w:ind w:left="720"/>
      </w:pPr>
      <w:r>
        <w:rPr>
          <w:rFonts w:asciiTheme="minorHAnsi" w:hAnsiTheme="minorHAnsi" w:cs="FranklinGothic-Book"/>
          <w:szCs w:val="22"/>
        </w:rPr>
        <w:t>There is an Academic Year Selector available on the upper right-hand corner, under the report title (e.g., “Districts in Example State”). The academic years available for selection are derived from the assessment results that are loaded into the Data Warehouse.</w:t>
      </w:r>
    </w:p>
    <w:p w14:paraId="05C5F5C6"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16727384"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How do I navigate between test types?</w:t>
      </w:r>
    </w:p>
    <w:p w14:paraId="3FC6467A" w14:textId="77777777" w:rsidR="00697721" w:rsidRDefault="00697721" w:rsidP="00697721">
      <w:pPr>
        <w:ind w:left="720"/>
      </w:pPr>
      <w:r>
        <w:rPr>
          <w:rFonts w:asciiTheme="minorHAnsi" w:hAnsiTheme="minorHAnsi" w:cs="FranklinGothic-Book"/>
          <w:szCs w:val="22"/>
        </w:rPr>
        <w:t>Aggregate reports only include Summative assessment data.  At the grade-level and below, reports that display individual student data also have an Assessment Selector. This feature provides the ability to select between Summative and Interim assessment results for the chosen report.</w:t>
      </w:r>
    </w:p>
    <w:p w14:paraId="348A80A6"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40764156"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After completing testing, when will reports be available?</w:t>
      </w:r>
      <w:r w:rsidRPr="00383D59" w:rsidDel="00F329A9">
        <w:rPr>
          <w:rFonts w:eastAsia="Times New Roman" w:cs="Arial"/>
          <w:b/>
          <w:color w:val="43AEDA"/>
          <w:szCs w:val="22"/>
          <w:bdr w:val="none" w:sz="0" w:space="0" w:color="auto" w:frame="1"/>
        </w:rPr>
        <w:t xml:space="preserve"> </w:t>
      </w:r>
    </w:p>
    <w:p w14:paraId="13B562B3" w14:textId="77777777" w:rsidR="00697721" w:rsidRDefault="00697721" w:rsidP="00697721">
      <w:pPr>
        <w:ind w:left="720"/>
        <w:rPr>
          <w:rFonts w:asciiTheme="minorHAnsi" w:hAnsiTheme="minorHAnsi" w:cs="FranklinGothic-Book"/>
          <w:b/>
          <w:szCs w:val="22"/>
        </w:rPr>
      </w:pPr>
      <w:r>
        <w:rPr>
          <w:rFonts w:asciiTheme="minorHAnsi" w:hAnsiTheme="minorHAnsi" w:cs="FranklinGothic-Book"/>
          <w:szCs w:val="22"/>
        </w:rPr>
        <w:t xml:space="preserve">The time between when a given student completes an assessment and when that student’s assessment record is included in reports will depend on a number of factors, chiefly the time it takes to score all the items on the tests. </w:t>
      </w:r>
    </w:p>
    <w:p w14:paraId="30983A6E" w14:textId="77777777" w:rsidR="00697721" w:rsidRPr="00FC5CBD" w:rsidRDefault="00697721" w:rsidP="00697721">
      <w:pPr>
        <w:ind w:left="720"/>
        <w:rPr>
          <w:rFonts w:cs="FranklinGothic-Book"/>
          <w:b/>
          <w:szCs w:val="22"/>
        </w:rPr>
      </w:pPr>
      <w:r>
        <w:rPr>
          <w:rFonts w:asciiTheme="minorHAnsi" w:hAnsiTheme="minorHAnsi" w:cs="FranklinGothic-Book"/>
          <w:szCs w:val="22"/>
        </w:rPr>
        <w:t xml:space="preserve">The Data Warehouse accepts individual scored records from the Test Administration System, and processes uploaded records once a day.  </w:t>
      </w:r>
      <w:r w:rsidRPr="00FC5CBD">
        <w:rPr>
          <w:rFonts w:asciiTheme="minorHAnsi" w:hAnsiTheme="minorHAnsi" w:cs="FranklinGothic-Book"/>
          <w:szCs w:val="22"/>
        </w:rPr>
        <w:t>Once loaded, the data is available for reporting</w:t>
      </w:r>
      <w:r>
        <w:rPr>
          <w:rFonts w:asciiTheme="minorHAnsi" w:hAnsiTheme="minorHAnsi" w:cs="FranklinGothic-Book"/>
          <w:szCs w:val="22"/>
        </w:rPr>
        <w:t xml:space="preserve"> immediately.</w:t>
      </w:r>
    </w:p>
    <w:p w14:paraId="5B0659C9" w14:textId="77777777" w:rsidR="00697721" w:rsidRPr="00FC5CBD" w:rsidRDefault="00697721" w:rsidP="00697721">
      <w:pPr>
        <w:ind w:left="720"/>
        <w:rPr>
          <w:rFonts w:asciiTheme="minorHAnsi" w:hAnsiTheme="minorHAnsi" w:cs="FranklinGothic-Book"/>
          <w:b/>
          <w:szCs w:val="22"/>
        </w:rPr>
      </w:pPr>
      <w:r>
        <w:rPr>
          <w:rFonts w:asciiTheme="minorHAnsi" w:hAnsiTheme="minorHAnsi" w:cs="FranklinGothic-Book"/>
          <w:szCs w:val="22"/>
        </w:rPr>
        <w:t xml:space="preserve">Estimated performance profiles for each step in the process are documented on </w:t>
      </w:r>
      <w:hyperlink r:id="rId162" w:history="1">
        <w:r w:rsidRPr="00F05F37">
          <w:rPr>
            <w:rStyle w:val="Hyperlink"/>
            <w:rFonts w:asciiTheme="minorHAnsi" w:hAnsiTheme="minorHAnsi" w:cs="FranklinGothic-Book"/>
            <w:b/>
            <w:szCs w:val="22"/>
          </w:rPr>
          <w:t>http://www.SmarterApp.org</w:t>
        </w:r>
      </w:hyperlink>
      <w:r>
        <w:rPr>
          <w:rFonts w:asciiTheme="minorHAnsi" w:hAnsiTheme="minorHAnsi" w:cs="FranklinGothic-Book"/>
          <w:szCs w:val="22"/>
        </w:rPr>
        <w:t>.</w:t>
      </w:r>
    </w:p>
    <w:p w14:paraId="1DAF6D55" w14:textId="77777777" w:rsidR="00697721" w:rsidRDefault="00697721" w:rsidP="00697721">
      <w:pPr>
        <w:rPr>
          <w:rFonts w:asciiTheme="minorHAnsi" w:eastAsia="Times New Roman" w:hAnsiTheme="minorHAnsi" w:cs="Arial"/>
          <w:color w:val="43AEDA"/>
          <w:szCs w:val="22"/>
          <w:bdr w:val="none" w:sz="0" w:space="0" w:color="auto" w:frame="1"/>
        </w:rPr>
      </w:pPr>
    </w:p>
    <w:p w14:paraId="6E020C46" w14:textId="77777777" w:rsidR="00697721" w:rsidRDefault="00697721" w:rsidP="00697721"/>
    <w:p w14:paraId="5F9DD4AF" w14:textId="77777777" w:rsidR="00697721" w:rsidRPr="00383D59" w:rsidRDefault="00697721" w:rsidP="00697721">
      <w:pPr>
        <w:rPr>
          <w:b/>
        </w:rPr>
      </w:pPr>
      <w:r w:rsidRPr="00383D59">
        <w:rPr>
          <w:b/>
        </w:rPr>
        <w:t>For Parents</w:t>
      </w:r>
    </w:p>
    <w:p w14:paraId="44F53622" w14:textId="77777777" w:rsidR="00697721" w:rsidRPr="00383D59" w:rsidRDefault="00697721" w:rsidP="00697721">
      <w:pPr>
        <w:ind w:left="720"/>
        <w:rPr>
          <w:b/>
          <w:color w:val="000000"/>
          <w:szCs w:val="22"/>
        </w:rPr>
      </w:pPr>
      <w:r w:rsidRPr="00383D59">
        <w:rPr>
          <w:rFonts w:eastAsia="Times New Roman" w:cs="Arial"/>
          <w:b/>
          <w:color w:val="43AEDA"/>
          <w:szCs w:val="22"/>
          <w:bdr w:val="none" w:sz="0" w:space="0" w:color="auto" w:frame="1"/>
        </w:rPr>
        <w:t>Who has access to my child’s achievement data?</w:t>
      </w:r>
    </w:p>
    <w:p w14:paraId="0E2A9A29" w14:textId="77777777" w:rsidR="00697721" w:rsidRDefault="00697721" w:rsidP="00697721">
      <w:pPr>
        <w:ind w:left="720"/>
        <w:rPr>
          <w:rFonts w:asciiTheme="minorHAnsi" w:hAnsiTheme="minorHAnsi"/>
          <w:b/>
          <w:color w:val="000000"/>
          <w:szCs w:val="22"/>
        </w:rPr>
      </w:pPr>
      <w:r>
        <w:rPr>
          <w:rFonts w:asciiTheme="minorHAnsi" w:hAnsiTheme="minorHAnsi"/>
          <w:color w:val="000000"/>
          <w:szCs w:val="22"/>
        </w:rPr>
        <w:t xml:space="preserve">Smarter Balanced provides your state, district, and schools with the tools to manage user permissions for educators consistent with relevant federal, state, and local laws and regulations governing student privacy.  </w:t>
      </w:r>
      <w:r>
        <w:rPr>
          <w:rFonts w:asciiTheme="minorHAnsi" w:hAnsiTheme="minorHAnsi"/>
          <w:color w:val="000000"/>
          <w:szCs w:val="22"/>
        </w:rPr>
        <w:lastRenderedPageBreak/>
        <w:t xml:space="preserve">Your child’s educators will have access to individual student reports for their students. Educators can also print out the report or download a PDF version of the report for sharing with parents or guardians. </w:t>
      </w:r>
    </w:p>
    <w:p w14:paraId="1368C846" w14:textId="77777777" w:rsidR="00697721" w:rsidRDefault="00697721" w:rsidP="00697721">
      <w:pPr>
        <w:ind w:left="720"/>
        <w:rPr>
          <w:rFonts w:asciiTheme="minorHAnsi" w:eastAsia="Times New Roman" w:hAnsiTheme="minorHAnsi" w:cs="Arial"/>
          <w:color w:val="43AEDA"/>
          <w:szCs w:val="22"/>
          <w:bdr w:val="none" w:sz="0" w:space="0" w:color="auto" w:frame="1"/>
        </w:rPr>
      </w:pPr>
    </w:p>
    <w:p w14:paraId="4B86C2C3" w14:textId="77777777" w:rsidR="003575A1" w:rsidRDefault="003575A1" w:rsidP="006B4E62">
      <w:pPr>
        <w:rPr>
          <w:rFonts w:eastAsia="Times New Roman" w:cs="Arial"/>
          <w:b/>
          <w:color w:val="43AEDA"/>
          <w:szCs w:val="22"/>
          <w:bdr w:val="none" w:sz="0" w:space="0" w:color="auto" w:frame="1"/>
        </w:rPr>
      </w:pPr>
    </w:p>
    <w:p w14:paraId="38B0FF87" w14:textId="77777777" w:rsidR="00697721" w:rsidRPr="00383D59" w:rsidRDefault="00697721" w:rsidP="00697721">
      <w:pPr>
        <w:ind w:left="720"/>
        <w:rPr>
          <w:rFonts w:eastAsia="Times New Roman" w:cs="Arial"/>
          <w:b/>
          <w:color w:val="43AEDA"/>
          <w:szCs w:val="22"/>
          <w:bdr w:val="none" w:sz="0" w:space="0" w:color="auto" w:frame="1"/>
        </w:rPr>
      </w:pPr>
      <w:r w:rsidRPr="00383D59">
        <w:rPr>
          <w:rFonts w:eastAsia="Times New Roman" w:cs="Arial"/>
          <w:b/>
          <w:color w:val="43AEDA"/>
          <w:szCs w:val="22"/>
          <w:bdr w:val="none" w:sz="0" w:space="0" w:color="auto" w:frame="1"/>
        </w:rPr>
        <w:t>What will the reports tell me about my child’s performance?</w:t>
      </w:r>
    </w:p>
    <w:p w14:paraId="7947A1C6" w14:textId="77777777" w:rsidR="00697721" w:rsidRDefault="00697721" w:rsidP="00697721">
      <w:pPr>
        <w:ind w:left="720"/>
        <w:rPr>
          <w:szCs w:val="22"/>
        </w:rPr>
      </w:pPr>
      <w:r w:rsidRPr="00AB33A6">
        <w:rPr>
          <w:szCs w:val="22"/>
        </w:rPr>
        <w:t>You</w:t>
      </w:r>
      <w:r>
        <w:rPr>
          <w:szCs w:val="22"/>
        </w:rPr>
        <w:t>r</w:t>
      </w:r>
      <w:r w:rsidRPr="00AB33A6">
        <w:rPr>
          <w:szCs w:val="22"/>
        </w:rPr>
        <w:t xml:space="preserve"> child’s report will provide you with </w:t>
      </w:r>
      <w:r w:rsidRPr="00AB33A6">
        <w:rPr>
          <w:rFonts w:eastAsia="Times New Roman" w:cs="Times New Roman"/>
          <w:szCs w:val="22"/>
        </w:rPr>
        <w:t xml:space="preserve">information to help you understand </w:t>
      </w:r>
      <w:r>
        <w:rPr>
          <w:rFonts w:eastAsia="Times New Roman" w:cs="Arial"/>
          <w:szCs w:val="22"/>
          <w:shd w:val="clear" w:color="auto" w:fill="FFFFFF"/>
        </w:rPr>
        <w:t xml:space="preserve">their </w:t>
      </w:r>
      <w:r w:rsidRPr="00AB33A6">
        <w:rPr>
          <w:rFonts w:eastAsia="Times New Roman" w:cs="Arial"/>
          <w:szCs w:val="22"/>
          <w:shd w:val="clear" w:color="auto" w:fill="FFFFFF"/>
        </w:rPr>
        <w:t>progress toward mastery of the Common Core State Standards and</w:t>
      </w:r>
      <w:r w:rsidRPr="00AB33A6">
        <w:rPr>
          <w:rFonts w:eastAsia="Times New Roman" w:cs="Times New Roman"/>
          <w:szCs w:val="22"/>
        </w:rPr>
        <w:t xml:space="preserve"> </w:t>
      </w:r>
      <w:r w:rsidRPr="00AB33A6">
        <w:rPr>
          <w:szCs w:val="22"/>
        </w:rPr>
        <w:t xml:space="preserve">attainment of the academic knowledge and skills required to be college content- and career-ready. </w:t>
      </w:r>
    </w:p>
    <w:p w14:paraId="4C1630ED" w14:textId="77777777" w:rsidR="00697721" w:rsidRDefault="00697721" w:rsidP="00697721">
      <w:pPr>
        <w:ind w:left="720"/>
        <w:rPr>
          <w:szCs w:val="22"/>
        </w:rPr>
      </w:pPr>
    </w:p>
    <w:p w14:paraId="0A5FC1A7" w14:textId="77777777" w:rsidR="00697721" w:rsidRDefault="00697721" w:rsidP="00697721">
      <w:pPr>
        <w:ind w:left="720"/>
        <w:rPr>
          <w:szCs w:val="22"/>
        </w:rPr>
      </w:pPr>
      <w:r w:rsidRPr="00AB33A6">
        <w:rPr>
          <w:szCs w:val="22"/>
        </w:rPr>
        <w:t>It will report your child’s scores in both mathematics and English language arts / literacy on their summative (end of year) and interim assessments. The scores are presented as an overall score in each subject on a scale; an achievement level of 1 to 4</w:t>
      </w:r>
      <w:r>
        <w:rPr>
          <w:szCs w:val="22"/>
        </w:rPr>
        <w:t>; and sub-scores within each subject. The report will also show your child’s scores on any interim block assessments given to them over the course of the year.</w:t>
      </w:r>
    </w:p>
    <w:p w14:paraId="19985D0A" w14:textId="77777777" w:rsidR="00D04306" w:rsidRDefault="00D04306" w:rsidP="00697721">
      <w:pPr>
        <w:ind w:left="720"/>
        <w:rPr>
          <w:szCs w:val="22"/>
        </w:rPr>
      </w:pPr>
    </w:p>
    <w:p w14:paraId="05360840" w14:textId="1E767371" w:rsidR="00D04306" w:rsidRDefault="00D04306" w:rsidP="00697721">
      <w:pPr>
        <w:ind w:left="720"/>
        <w:rPr>
          <w:szCs w:val="22"/>
        </w:rPr>
      </w:pPr>
      <w:r>
        <w:rPr>
          <w:szCs w:val="22"/>
        </w:rPr>
        <w:t xml:space="preserve">If your child has not attempted all the questions on the test, it will be indicated on the report. For Summative tests, an invalid test attempt will be indicated. </w:t>
      </w:r>
    </w:p>
    <w:p w14:paraId="363B5D48" w14:textId="66463D9D" w:rsidR="00D04306" w:rsidRDefault="00D04306" w:rsidP="00697721">
      <w:pPr>
        <w:ind w:left="720"/>
        <w:rPr>
          <w:szCs w:val="22"/>
        </w:rPr>
      </w:pPr>
      <w:r>
        <w:rPr>
          <w:szCs w:val="22"/>
        </w:rPr>
        <w:t>However on the Interim reports, a valid and a standardized test attempt by the student will be indicated on the report.</w:t>
      </w:r>
    </w:p>
    <w:p w14:paraId="1694D712" w14:textId="77777777" w:rsidR="00697721" w:rsidRDefault="00697721" w:rsidP="00697721">
      <w:pPr>
        <w:ind w:left="720"/>
        <w:rPr>
          <w:szCs w:val="22"/>
        </w:rPr>
      </w:pPr>
    </w:p>
    <w:p w14:paraId="670B983E" w14:textId="77777777" w:rsidR="00697721" w:rsidRDefault="00697721" w:rsidP="00697721">
      <w:pPr>
        <w:ind w:left="720"/>
        <w:rPr>
          <w:szCs w:val="22"/>
        </w:rPr>
      </w:pPr>
      <w:r>
        <w:rPr>
          <w:szCs w:val="22"/>
        </w:rPr>
        <w:t>Explanatory text on the report will describe what the achievement levels mean and how to interpret the report.</w:t>
      </w:r>
    </w:p>
    <w:p w14:paraId="503283D7" w14:textId="77777777" w:rsidR="006B4E62" w:rsidRPr="00341136" w:rsidRDefault="006B4E62" w:rsidP="00697721">
      <w:pPr>
        <w:ind w:left="720"/>
        <w:rPr>
          <w:rFonts w:eastAsia="Times New Roman" w:cs="Times New Roman"/>
          <w:szCs w:val="22"/>
        </w:rPr>
      </w:pPr>
    </w:p>
    <w:p w14:paraId="5AE6FF89" w14:textId="454E0AEF" w:rsidR="00697721" w:rsidRPr="00383D59" w:rsidRDefault="00697721" w:rsidP="00697721">
      <w:pPr>
        <w:ind w:left="720"/>
        <w:rPr>
          <w:rFonts w:eastAsia="Times New Roman" w:cs="Arial"/>
          <w:b/>
          <w:color w:val="43AEDA"/>
          <w:szCs w:val="22"/>
          <w:bdr w:val="none" w:sz="0" w:space="0" w:color="auto" w:frame="1"/>
        </w:rPr>
      </w:pPr>
      <w:r>
        <w:rPr>
          <w:rFonts w:asciiTheme="minorHAnsi" w:eastAsia="Times New Roman" w:hAnsiTheme="minorHAnsi" w:cs="Arial"/>
          <w:color w:val="43AEDA"/>
          <w:szCs w:val="22"/>
          <w:bdr w:val="none" w:sz="0" w:space="0" w:color="auto" w:frame="1"/>
        </w:rPr>
        <w:tab/>
      </w:r>
      <w:r w:rsidRPr="00383D59">
        <w:rPr>
          <w:rFonts w:eastAsia="Times New Roman" w:cs="Arial"/>
          <w:b/>
          <w:color w:val="43AEDA"/>
          <w:szCs w:val="22"/>
          <w:bdr w:val="none" w:sz="0" w:space="0" w:color="auto" w:frame="1"/>
        </w:rPr>
        <w:t>How can I support my child based on his or her scores?</w:t>
      </w:r>
    </w:p>
    <w:p w14:paraId="6AE60B5A" w14:textId="77777777" w:rsidR="00697721" w:rsidRPr="007D7FDC" w:rsidRDefault="00697721" w:rsidP="00697721">
      <w:pPr>
        <w:ind w:left="720"/>
        <w:rPr>
          <w:rFonts w:eastAsia="Times New Roman" w:cs="Times New Roman"/>
        </w:rPr>
      </w:pPr>
      <w:r>
        <w:rPr>
          <w:rFonts w:eastAsia="Times New Roman" w:cs="Times New Roman"/>
          <w:szCs w:val="22"/>
        </w:rPr>
        <w:t>These reports are designed to provide parents and educators with a common understanding of student progress and achievement</w:t>
      </w:r>
      <w:r w:rsidRPr="00341136">
        <w:rPr>
          <w:szCs w:val="22"/>
        </w:rPr>
        <w:t>.</w:t>
      </w:r>
      <w:r>
        <w:rPr>
          <w:szCs w:val="22"/>
        </w:rPr>
        <w:t xml:space="preserve"> Discuss your child’s report with their teachers and work together to develop appropriate supports for your child.</w:t>
      </w:r>
    </w:p>
    <w:p w14:paraId="164E5AB5" w14:textId="77777777" w:rsidR="00697721" w:rsidRPr="00341136" w:rsidRDefault="00697721" w:rsidP="00697721">
      <w:pPr>
        <w:ind w:left="720"/>
        <w:rPr>
          <w:rFonts w:eastAsia="Times New Roman" w:cs="Times New Roman"/>
          <w:szCs w:val="22"/>
        </w:rPr>
      </w:pPr>
    </w:p>
    <w:p w14:paraId="78E818E8" w14:textId="5860D13C" w:rsidR="00697721" w:rsidRPr="00697721" w:rsidRDefault="00697721" w:rsidP="00697721">
      <w:pPr>
        <w:ind w:left="720"/>
        <w:rPr>
          <w:szCs w:val="22"/>
        </w:rPr>
      </w:pPr>
      <w:r w:rsidRPr="000146FE">
        <w:rPr>
          <w:szCs w:val="22"/>
        </w:rPr>
        <w:t xml:space="preserve">Read more about Smarter Balanced and the new assessments at </w:t>
      </w:r>
      <w:hyperlink r:id="rId163" w:history="1">
        <w:r w:rsidRPr="00E26F7E">
          <w:rPr>
            <w:rStyle w:val="Hyperlink"/>
            <w:szCs w:val="22"/>
          </w:rPr>
          <w:t>smarterbalanced.org</w:t>
        </w:r>
      </w:hyperlink>
      <w:r>
        <w:rPr>
          <w:szCs w:val="22"/>
        </w:rPr>
        <w:t xml:space="preserve"> or click on the </w:t>
      </w:r>
      <w:r w:rsidRPr="005A6F30">
        <w:rPr>
          <w:color w:val="0000FF"/>
          <w:szCs w:val="22"/>
          <w:u w:val="single"/>
        </w:rPr>
        <w:t>Help</w:t>
      </w:r>
      <w:r>
        <w:rPr>
          <w:szCs w:val="22"/>
        </w:rPr>
        <w:t xml:space="preserve"> link for more information.</w:t>
      </w:r>
    </w:p>
    <w:p w14:paraId="1D8B0268" w14:textId="77777777" w:rsidR="00697721" w:rsidRDefault="00697721" w:rsidP="00854364"/>
    <w:p w14:paraId="366E7F96" w14:textId="23FCCB4F" w:rsidR="00854364" w:rsidRDefault="00854364" w:rsidP="00854364">
      <w:pPr>
        <w:pStyle w:val="Heading3"/>
      </w:pPr>
      <w:bookmarkStart w:id="173" w:name="_Toc291348479"/>
      <w:bookmarkStart w:id="174" w:name="_Toc436058878"/>
      <w:r>
        <w:t>Reporting Glossary</w:t>
      </w:r>
      <w:bookmarkEnd w:id="173"/>
      <w:bookmarkEnd w:id="174"/>
    </w:p>
    <w:p w14:paraId="343D2D42" w14:textId="77777777" w:rsidR="00697721" w:rsidRDefault="00697721" w:rsidP="00697721"/>
    <w:p w14:paraId="5F689D38" w14:textId="7F3A79C6" w:rsidR="00697721" w:rsidRDefault="00697721" w:rsidP="004726A1">
      <w:pPr>
        <w:pStyle w:val="Caption"/>
      </w:pPr>
      <w:r>
        <w:t xml:space="preserve">Table </w:t>
      </w:r>
      <w:r w:rsidR="009223FF">
        <w:fldChar w:fldCharType="begin"/>
      </w:r>
      <w:r w:rsidR="009223FF">
        <w:instrText xml:space="preserve"> SEQ Table \* ARABIC </w:instrText>
      </w:r>
      <w:r w:rsidR="009223FF">
        <w:fldChar w:fldCharType="separate"/>
      </w:r>
      <w:r w:rsidR="005E321A">
        <w:rPr>
          <w:noProof/>
        </w:rPr>
        <w:t>8</w:t>
      </w:r>
      <w:r w:rsidR="009223FF">
        <w:rPr>
          <w:noProof/>
        </w:rPr>
        <w:fldChar w:fldCharType="end"/>
      </w:r>
      <w:r>
        <w:t xml:space="preserve"> - Online Reporting Glossary</w:t>
      </w:r>
    </w:p>
    <w:tbl>
      <w:tblPr>
        <w:tblW w:w="5000" w:type="pct"/>
        <w:jc w:val="center"/>
        <w:tblLayout w:type="fixed"/>
        <w:tblCellMar>
          <w:top w:w="115" w:type="dxa"/>
          <w:left w:w="115" w:type="dxa"/>
          <w:bottom w:w="115" w:type="dxa"/>
          <w:right w:w="115" w:type="dxa"/>
        </w:tblCellMar>
        <w:tblLook w:val="04A0" w:firstRow="1" w:lastRow="0" w:firstColumn="1" w:lastColumn="0" w:noHBand="0" w:noVBand="1"/>
      </w:tblPr>
      <w:tblGrid>
        <w:gridCol w:w="4238"/>
        <w:gridCol w:w="6792"/>
      </w:tblGrid>
      <w:tr w:rsidR="00697721" w:rsidRPr="00A00D51" w14:paraId="2E35C0A7" w14:textId="77777777" w:rsidTr="00697721">
        <w:trPr>
          <w:trHeight w:val="300"/>
          <w:tblHeader/>
          <w:jc w:val="center"/>
        </w:trPr>
        <w:tc>
          <w:tcPr>
            <w:tcW w:w="1921" w:type="pct"/>
            <w:tcBorders>
              <w:top w:val="single" w:sz="4" w:space="0" w:color="auto"/>
              <w:left w:val="single" w:sz="4" w:space="0" w:color="auto"/>
              <w:bottom w:val="single" w:sz="4" w:space="0" w:color="auto"/>
              <w:right w:val="single" w:sz="4" w:space="0" w:color="auto"/>
            </w:tcBorders>
            <w:shd w:val="clear" w:color="000000" w:fill="43B02A"/>
            <w:noWrap/>
            <w:vAlign w:val="center"/>
            <w:hideMark/>
          </w:tcPr>
          <w:p w14:paraId="38652185" w14:textId="78CDB205" w:rsidR="00697721" w:rsidRPr="00A00D51" w:rsidRDefault="00697721" w:rsidP="004E5986">
            <w:pPr>
              <w:rPr>
                <w:rFonts w:eastAsia="Times New Roman" w:cs="Times New Roman"/>
                <w:b/>
                <w:bCs/>
                <w:color w:val="FFFFFF" w:themeColor="background1"/>
                <w:sz w:val="20"/>
                <w:szCs w:val="20"/>
              </w:rPr>
            </w:pPr>
            <w:r>
              <w:rPr>
                <w:rFonts w:eastAsia="Times New Roman" w:cs="Times New Roman"/>
                <w:b/>
                <w:bCs/>
                <w:color w:val="FFFFFF" w:themeColor="background1"/>
                <w:sz w:val="20"/>
                <w:szCs w:val="20"/>
              </w:rPr>
              <w:t>Term</w:t>
            </w:r>
          </w:p>
        </w:tc>
        <w:tc>
          <w:tcPr>
            <w:tcW w:w="3079" w:type="pct"/>
            <w:tcBorders>
              <w:top w:val="single" w:sz="4" w:space="0" w:color="auto"/>
              <w:left w:val="nil"/>
              <w:bottom w:val="single" w:sz="4" w:space="0" w:color="auto"/>
              <w:right w:val="single" w:sz="4" w:space="0" w:color="auto"/>
            </w:tcBorders>
            <w:shd w:val="clear" w:color="000000" w:fill="43B02A"/>
            <w:noWrap/>
            <w:vAlign w:val="center"/>
            <w:hideMark/>
          </w:tcPr>
          <w:p w14:paraId="5F842E56" w14:textId="46F559E0" w:rsidR="00697721" w:rsidRPr="00A00D51" w:rsidRDefault="00697721" w:rsidP="004E5986">
            <w:pPr>
              <w:rPr>
                <w:rFonts w:eastAsia="Times New Roman" w:cs="Times New Roman"/>
                <w:b/>
                <w:bCs/>
                <w:color w:val="FFFFFF" w:themeColor="background1"/>
                <w:sz w:val="20"/>
                <w:szCs w:val="20"/>
              </w:rPr>
            </w:pPr>
            <w:r>
              <w:rPr>
                <w:rFonts w:eastAsia="Times New Roman" w:cs="Times New Roman"/>
                <w:b/>
                <w:bCs/>
                <w:color w:val="FFFFFF" w:themeColor="background1"/>
                <w:sz w:val="20"/>
                <w:szCs w:val="20"/>
              </w:rPr>
              <w:t>Definition</w:t>
            </w:r>
          </w:p>
        </w:tc>
      </w:tr>
      <w:tr w:rsidR="00697721" w:rsidRPr="00A00D51" w14:paraId="5CE88941" w14:textId="77777777" w:rsidTr="00697721">
        <w:trPr>
          <w:trHeight w:val="15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5F2C848F" w14:textId="3ACCA4A7"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504 plan</w:t>
            </w:r>
          </w:p>
        </w:tc>
        <w:tc>
          <w:tcPr>
            <w:tcW w:w="3079" w:type="pct"/>
            <w:tcBorders>
              <w:top w:val="nil"/>
              <w:left w:val="nil"/>
              <w:bottom w:val="single" w:sz="4" w:space="0" w:color="auto"/>
              <w:right w:val="single" w:sz="4" w:space="0" w:color="auto"/>
            </w:tcBorders>
            <w:shd w:val="clear" w:color="auto" w:fill="auto"/>
            <w:vAlign w:val="center"/>
          </w:tcPr>
          <w:p w14:paraId="20C443BB" w14:textId="57D570FC"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The 504 Plan is a plan developed to ensure that a child who has a disability identified under Section 504 of the Americans with Disabilities Act and is attending an elementary or secondary educational institution receives accommodations that will ensure their academic success and access to the learning environment.</w:t>
            </w:r>
          </w:p>
        </w:tc>
      </w:tr>
      <w:tr w:rsidR="00697721" w:rsidRPr="00A00D51" w14:paraId="64C37725" w14:textId="77777777" w:rsidTr="00697721">
        <w:trPr>
          <w:trHeight w:val="12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5FE65B54" w14:textId="325C56FA"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lastRenderedPageBreak/>
              <w:t>Achievement Level Descriptors (ALDs)</w:t>
            </w:r>
          </w:p>
        </w:tc>
        <w:tc>
          <w:tcPr>
            <w:tcW w:w="3079" w:type="pct"/>
            <w:tcBorders>
              <w:top w:val="nil"/>
              <w:left w:val="nil"/>
              <w:bottom w:val="single" w:sz="4" w:space="0" w:color="auto"/>
              <w:right w:val="single" w:sz="4" w:space="0" w:color="auto"/>
            </w:tcBorders>
            <w:shd w:val="clear" w:color="auto" w:fill="auto"/>
            <w:vAlign w:val="center"/>
          </w:tcPr>
          <w:p w14:paraId="200AF6D4" w14:textId="1B819016"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Statements that document the knowledge, skills, and abilities represented at different levels of performance on the Smarter Balanced assessments.  They describe degree of mastery of the Common Core State Standards</w:t>
            </w:r>
          </w:p>
        </w:tc>
      </w:tr>
      <w:tr w:rsidR="00697721" w:rsidRPr="00A00D51" w14:paraId="7C125C73"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39BEBD47" w14:textId="5481589C"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Breadcrumb Navigation Trail</w:t>
            </w:r>
          </w:p>
        </w:tc>
        <w:tc>
          <w:tcPr>
            <w:tcW w:w="3079" w:type="pct"/>
            <w:tcBorders>
              <w:top w:val="nil"/>
              <w:left w:val="nil"/>
              <w:bottom w:val="single" w:sz="4" w:space="0" w:color="auto"/>
              <w:right w:val="single" w:sz="4" w:space="0" w:color="auto"/>
            </w:tcBorders>
            <w:shd w:val="clear" w:color="auto" w:fill="auto"/>
            <w:vAlign w:val="center"/>
          </w:tcPr>
          <w:p w14:paraId="1AFFA118" w14:textId="0131307E"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List of report titles that appear at the top of the reporting system screen as users navigate through reports. Users can navigate back to a report by clicking on a title </w:t>
            </w:r>
          </w:p>
        </w:tc>
      </w:tr>
      <w:tr w:rsidR="00697721" w:rsidRPr="00A00D51" w14:paraId="18EB838B" w14:textId="77777777" w:rsidTr="00697721">
        <w:trPr>
          <w:trHeight w:val="15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771AB0D" w14:textId="571E00C1"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Claim Level</w:t>
            </w:r>
          </w:p>
        </w:tc>
        <w:tc>
          <w:tcPr>
            <w:tcW w:w="3079" w:type="pct"/>
            <w:tcBorders>
              <w:top w:val="nil"/>
              <w:left w:val="nil"/>
              <w:bottom w:val="single" w:sz="4" w:space="0" w:color="auto"/>
              <w:right w:val="single" w:sz="4" w:space="0" w:color="auto"/>
            </w:tcBorders>
            <w:shd w:val="clear" w:color="auto" w:fill="auto"/>
            <w:vAlign w:val="center"/>
          </w:tcPr>
          <w:p w14:paraId="5BA1B577" w14:textId="350FC1AF"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Claim performance is reported through the use of a set of three performance levels:</w:t>
            </w:r>
            <w:r w:rsidRPr="00697721">
              <w:rPr>
                <w:rFonts w:eastAsia="Times New Roman" w:cs="Times New Roman"/>
                <w:color w:val="000000"/>
                <w:sz w:val="24"/>
              </w:rPr>
              <w:br/>
            </w:r>
            <w:r w:rsidRPr="00697721">
              <w:rPr>
                <w:rFonts w:eastAsia="Times New Roman" w:cs="Times New Roman"/>
                <w:color w:val="000000"/>
                <w:sz w:val="24"/>
              </w:rPr>
              <w:br/>
              <w:t>- "Below Standard" - as represented by a yellow triangle with an exclamation point;</w:t>
            </w:r>
            <w:r w:rsidRPr="00697721">
              <w:rPr>
                <w:rFonts w:eastAsia="Times New Roman" w:cs="Times New Roman"/>
                <w:color w:val="000000"/>
                <w:sz w:val="24"/>
              </w:rPr>
              <w:br/>
              <w:t>- "At/Near Standard" - as represented by a grey circle with a horizontal line; and</w:t>
            </w:r>
            <w:r w:rsidRPr="00697721">
              <w:rPr>
                <w:rFonts w:eastAsia="Times New Roman" w:cs="Times New Roman"/>
                <w:color w:val="000000"/>
                <w:sz w:val="24"/>
              </w:rPr>
              <w:br/>
              <w:t>- "Above Standard" - as represented by a blue circle with a checkmark.</w:t>
            </w:r>
          </w:p>
        </w:tc>
      </w:tr>
      <w:tr w:rsidR="00697721" w:rsidRPr="00A00D51" w14:paraId="75E251A2" w14:textId="77777777" w:rsidTr="00697721">
        <w:trPr>
          <w:trHeight w:val="9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1E222618" w14:textId="38862626"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College Content Ready</w:t>
            </w:r>
          </w:p>
        </w:tc>
        <w:tc>
          <w:tcPr>
            <w:tcW w:w="3079" w:type="pct"/>
            <w:tcBorders>
              <w:top w:val="nil"/>
              <w:left w:val="nil"/>
              <w:bottom w:val="single" w:sz="4" w:space="0" w:color="auto"/>
              <w:right w:val="single" w:sz="4" w:space="0" w:color="auto"/>
            </w:tcBorders>
            <w:shd w:val="clear" w:color="auto" w:fill="auto"/>
            <w:vAlign w:val="center"/>
          </w:tcPr>
          <w:p w14:paraId="1464FEFE" w14:textId="0D7255E7"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Students who perform at the College Content-Ready level demonstrate foundational knowledge and skills necessary for introductory college courses in a variety of disciplines. They also demonstrate subject-area knowledge and skills associated with readiness for entry-level, transferable, credit-bearing courses.</w:t>
            </w:r>
          </w:p>
        </w:tc>
      </w:tr>
      <w:tr w:rsidR="00D04306" w:rsidRPr="00A00D51" w14:paraId="1FB4A626"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730DE6B5" w14:textId="7F0E0643" w:rsidR="00D04306" w:rsidRPr="00697721" w:rsidRDefault="00D04306" w:rsidP="004E5986">
            <w:pPr>
              <w:rPr>
                <w:rFonts w:eastAsia="Times New Roman" w:cs="Times New Roman"/>
                <w:color w:val="000000"/>
                <w:sz w:val="24"/>
              </w:rPr>
            </w:pPr>
            <w:r>
              <w:rPr>
                <w:rFonts w:eastAsia="Times New Roman" w:cs="Times New Roman"/>
                <w:color w:val="000000"/>
                <w:sz w:val="24"/>
              </w:rPr>
              <w:t>Completeness</w:t>
            </w:r>
          </w:p>
        </w:tc>
        <w:tc>
          <w:tcPr>
            <w:tcW w:w="3079" w:type="pct"/>
            <w:tcBorders>
              <w:top w:val="nil"/>
              <w:left w:val="nil"/>
              <w:bottom w:val="single" w:sz="4" w:space="0" w:color="auto"/>
              <w:right w:val="single" w:sz="4" w:space="0" w:color="auto"/>
            </w:tcBorders>
            <w:shd w:val="clear" w:color="auto" w:fill="auto"/>
            <w:vAlign w:val="center"/>
          </w:tcPr>
          <w:p w14:paraId="7758AB68" w14:textId="2F37C2D7" w:rsidR="00D04306" w:rsidRPr="00697721" w:rsidRDefault="00D04306" w:rsidP="004E5986">
            <w:pPr>
              <w:rPr>
                <w:rFonts w:eastAsia="Times New Roman" w:cs="Times New Roman"/>
                <w:color w:val="000000"/>
                <w:sz w:val="24"/>
              </w:rPr>
            </w:pPr>
            <w:r>
              <w:rPr>
                <w:rFonts w:eastAsia="Times New Roman" w:cs="Times New Roman"/>
                <w:color w:val="000000"/>
                <w:sz w:val="24"/>
              </w:rPr>
              <w:t>This indicates the completeness of a student test attempt. If a student attempts all the questions on a test, his /her score is complete, otherwise, the score is partial.</w:t>
            </w:r>
          </w:p>
        </w:tc>
      </w:tr>
      <w:tr w:rsidR="00697721" w:rsidRPr="00A00D51" w14:paraId="62C2AF4D"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662B8BE" w14:textId="76562714"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Comma Separated Values (CSV)</w:t>
            </w:r>
          </w:p>
        </w:tc>
        <w:tc>
          <w:tcPr>
            <w:tcW w:w="3079" w:type="pct"/>
            <w:tcBorders>
              <w:top w:val="nil"/>
              <w:left w:val="nil"/>
              <w:bottom w:val="single" w:sz="4" w:space="0" w:color="auto"/>
              <w:right w:val="single" w:sz="4" w:space="0" w:color="auto"/>
            </w:tcBorders>
            <w:shd w:val="clear" w:color="auto" w:fill="auto"/>
            <w:vAlign w:val="center"/>
          </w:tcPr>
          <w:p w14:paraId="40E68BF8" w14:textId="622611E4"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 standard flat file format used by high volume systems for rapid processing, where each line of text is a row, and columns are separated by the comma character</w:t>
            </w:r>
          </w:p>
        </w:tc>
      </w:tr>
      <w:tr w:rsidR="00697721" w:rsidRPr="00A00D51" w14:paraId="5948AA35"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1CC08B8" w14:textId="698939C2"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Computer Adaptive Test (CAT)</w:t>
            </w:r>
          </w:p>
        </w:tc>
        <w:tc>
          <w:tcPr>
            <w:tcW w:w="3079" w:type="pct"/>
            <w:tcBorders>
              <w:top w:val="nil"/>
              <w:left w:val="nil"/>
              <w:bottom w:val="single" w:sz="4" w:space="0" w:color="auto"/>
              <w:right w:val="single" w:sz="4" w:space="0" w:color="auto"/>
            </w:tcBorders>
            <w:shd w:val="clear" w:color="auto" w:fill="auto"/>
            <w:vAlign w:val="center"/>
          </w:tcPr>
          <w:p w14:paraId="5D1DC20E" w14:textId="5079B0D3"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Using specially designed computer software, items are selected for the student based on student responses throughout the test. By adapting to the student as the assessment is taking place, these assessments present an individually tailored set of items to each student and provide more accurate scores for all students across the full range of the achievement continuum. </w:t>
            </w:r>
          </w:p>
        </w:tc>
      </w:tr>
      <w:tr w:rsidR="00697721" w:rsidRPr="00A00D51" w14:paraId="7DBADD25" w14:textId="77777777" w:rsidTr="00697721">
        <w:trPr>
          <w:trHeight w:val="6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53B6878C" w14:textId="67817753"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Criterion-referenced</w:t>
            </w:r>
          </w:p>
        </w:tc>
        <w:tc>
          <w:tcPr>
            <w:tcW w:w="3079" w:type="pct"/>
            <w:tcBorders>
              <w:top w:val="nil"/>
              <w:left w:val="nil"/>
              <w:bottom w:val="single" w:sz="4" w:space="0" w:color="auto"/>
              <w:right w:val="single" w:sz="4" w:space="0" w:color="auto"/>
            </w:tcBorders>
            <w:shd w:val="clear" w:color="auto" w:fill="auto"/>
            <w:vAlign w:val="center"/>
          </w:tcPr>
          <w:p w14:paraId="32E170CF" w14:textId="6CCBA1D6"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Criterion-referenced assessments report student performance against a fixed set of predetermined criteria or learning standards. In elementary and secondary education, criterion-referenced reports are used to evaluate whether students have </w:t>
            </w:r>
            <w:r w:rsidRPr="00697721">
              <w:rPr>
                <w:rFonts w:eastAsia="Times New Roman" w:cs="Times New Roman"/>
                <w:color w:val="000000"/>
                <w:sz w:val="24"/>
              </w:rPr>
              <w:lastRenderedPageBreak/>
              <w:t xml:space="preserve">learned a specific body of knowledge and/or acquired specific skills. </w:t>
            </w:r>
          </w:p>
        </w:tc>
      </w:tr>
      <w:tr w:rsidR="00697721" w:rsidRPr="00A00D51" w14:paraId="15C955B7" w14:textId="77777777" w:rsidTr="00697721">
        <w:trPr>
          <w:trHeight w:val="9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4C2C42A" w14:textId="5B0C8427"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lastRenderedPageBreak/>
              <w:t>Download</w:t>
            </w:r>
          </w:p>
        </w:tc>
        <w:tc>
          <w:tcPr>
            <w:tcW w:w="3079" w:type="pct"/>
            <w:tcBorders>
              <w:top w:val="nil"/>
              <w:left w:val="nil"/>
              <w:bottom w:val="single" w:sz="4" w:space="0" w:color="auto"/>
              <w:right w:val="single" w:sz="4" w:space="0" w:color="auto"/>
            </w:tcBorders>
            <w:shd w:val="clear" w:color="auto" w:fill="auto"/>
            <w:vAlign w:val="center"/>
          </w:tcPr>
          <w:p w14:paraId="0566335A" w14:textId="0A36BE4A"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A navigation feature that allows users to download report data for viewing in different applications (e.g., Microsoft Excel) or for downloading batches of student reports in PDF format for printing. </w:t>
            </w:r>
          </w:p>
        </w:tc>
      </w:tr>
      <w:tr w:rsidR="00697721" w:rsidRPr="00A00D51" w14:paraId="69A5F567" w14:textId="77777777" w:rsidTr="00697721">
        <w:trPr>
          <w:trHeight w:val="24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7E9FD48" w14:textId="712EC27F"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Economic Disadvantage</w:t>
            </w:r>
          </w:p>
        </w:tc>
        <w:tc>
          <w:tcPr>
            <w:tcW w:w="3079" w:type="pct"/>
            <w:tcBorders>
              <w:top w:val="nil"/>
              <w:left w:val="nil"/>
              <w:bottom w:val="single" w:sz="4" w:space="0" w:color="auto"/>
              <w:right w:val="single" w:sz="4" w:space="0" w:color="auto"/>
            </w:tcBorders>
            <w:shd w:val="clear" w:color="auto" w:fill="auto"/>
            <w:vAlign w:val="center"/>
          </w:tcPr>
          <w:p w14:paraId="1394E999" w14:textId="29E86305"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 locally-defined field that indicates that the student met the State criteria for classification as having an economic disadvantage</w:t>
            </w:r>
          </w:p>
        </w:tc>
      </w:tr>
      <w:tr w:rsidR="00697721" w:rsidRPr="00A00D51" w14:paraId="20CDD900" w14:textId="77777777" w:rsidTr="00697721">
        <w:trPr>
          <w:trHeight w:val="9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1EC4689B" w14:textId="532B8B69"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Error band</w:t>
            </w:r>
          </w:p>
        </w:tc>
        <w:tc>
          <w:tcPr>
            <w:tcW w:w="3079" w:type="pct"/>
            <w:tcBorders>
              <w:top w:val="nil"/>
              <w:left w:val="nil"/>
              <w:bottom w:val="single" w:sz="4" w:space="0" w:color="auto"/>
              <w:right w:val="single" w:sz="4" w:space="0" w:color="auto"/>
            </w:tcBorders>
            <w:shd w:val="clear" w:color="auto" w:fill="auto"/>
            <w:vAlign w:val="center"/>
          </w:tcPr>
          <w:p w14:paraId="0F691A6B" w14:textId="489017C1"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Smarter Balanced tests provide the most precise scores possible within a reasonable time limit, but no test can be 100 percent accurate. The error band indicates the range of scores that a student would likely achieve if they were to take the test multiple times. It is similar to the "margin of error" that newspapers report for public opinion surveys.</w:t>
            </w:r>
          </w:p>
        </w:tc>
      </w:tr>
      <w:tr w:rsidR="00697721" w:rsidRPr="00A00D51" w14:paraId="2469D9C3"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140A87A8" w14:textId="5AEC346F"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Filter</w:t>
            </w:r>
          </w:p>
        </w:tc>
        <w:tc>
          <w:tcPr>
            <w:tcW w:w="3079" w:type="pct"/>
            <w:tcBorders>
              <w:top w:val="nil"/>
              <w:left w:val="nil"/>
              <w:bottom w:val="single" w:sz="4" w:space="0" w:color="auto"/>
              <w:right w:val="single" w:sz="4" w:space="0" w:color="auto"/>
            </w:tcBorders>
            <w:shd w:val="clear" w:color="auto" w:fill="auto"/>
            <w:vAlign w:val="center"/>
          </w:tcPr>
          <w:p w14:paraId="50DB39DD" w14:textId="32A460B0"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 navigation feature that allows users to focus on a specific population or populations including: grade level, limited English proficiency, race/ethnicity, gender, IEP, 504, economic disadvantage, migrant status or state-defined student group (optional).</w:t>
            </w:r>
          </w:p>
        </w:tc>
      </w:tr>
      <w:tr w:rsidR="00697721" w:rsidRPr="00A00D51" w14:paraId="38A28817"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BD3DADF" w14:textId="671E1C06"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Help Section</w:t>
            </w:r>
          </w:p>
        </w:tc>
        <w:tc>
          <w:tcPr>
            <w:tcW w:w="3079" w:type="pct"/>
            <w:tcBorders>
              <w:top w:val="nil"/>
              <w:left w:val="nil"/>
              <w:bottom w:val="single" w:sz="4" w:space="0" w:color="auto"/>
              <w:right w:val="single" w:sz="4" w:space="0" w:color="auto"/>
            </w:tcBorders>
            <w:shd w:val="clear" w:color="auto" w:fill="auto"/>
            <w:vAlign w:val="center"/>
          </w:tcPr>
          <w:p w14:paraId="290A2F30" w14:textId="0925F517"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Access to supporting resources, including: a frequently asked questions (FAQ) section, glossary, and links to additional resources.</w:t>
            </w:r>
          </w:p>
        </w:tc>
      </w:tr>
      <w:tr w:rsidR="00697721" w:rsidRPr="00A00D51" w14:paraId="13CE53B7"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4E4BADD3" w14:textId="10381DD8"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Interim</w:t>
            </w:r>
          </w:p>
        </w:tc>
        <w:tc>
          <w:tcPr>
            <w:tcW w:w="3079" w:type="pct"/>
            <w:tcBorders>
              <w:top w:val="nil"/>
              <w:left w:val="nil"/>
              <w:bottom w:val="single" w:sz="4" w:space="0" w:color="auto"/>
              <w:right w:val="single" w:sz="4" w:space="0" w:color="auto"/>
            </w:tcBorders>
            <w:shd w:val="clear" w:color="auto" w:fill="auto"/>
            <w:vAlign w:val="center"/>
          </w:tcPr>
          <w:p w14:paraId="013AC96E" w14:textId="53DD9A92"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Interim assessments are designed to support teaching and learning throughout the year by providing meaningful information to gauge student progress toward mastery of the skills measured by the summative assessments through assessments of the Common Core State Standards that can be used at strategic points during the school year.</w:t>
            </w:r>
          </w:p>
        </w:tc>
      </w:tr>
      <w:tr w:rsidR="00697721" w:rsidRPr="00A00D51" w14:paraId="24220C51"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D6E4036" w14:textId="777FA83B"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Legend</w:t>
            </w:r>
          </w:p>
        </w:tc>
        <w:tc>
          <w:tcPr>
            <w:tcW w:w="3079" w:type="pct"/>
            <w:tcBorders>
              <w:top w:val="nil"/>
              <w:left w:val="nil"/>
              <w:bottom w:val="single" w:sz="4" w:space="0" w:color="auto"/>
              <w:right w:val="single" w:sz="4" w:space="0" w:color="auto"/>
            </w:tcBorders>
            <w:shd w:val="clear" w:color="auto" w:fill="auto"/>
            <w:vAlign w:val="center"/>
          </w:tcPr>
          <w:p w14:paraId="20D6EA14" w14:textId="7765CD6D"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 xml:space="preserve">Report feature that provides explanations of achievement level descriptors (ALDs), population bars, and details of the score </w:t>
            </w:r>
            <w:r w:rsidRPr="00697721">
              <w:rPr>
                <w:rFonts w:eastAsia="Times New Roman" w:cs="Times New Roman"/>
                <w:color w:val="000000"/>
                <w:sz w:val="24"/>
              </w:rPr>
              <w:lastRenderedPageBreak/>
              <w:t>reports.</w:t>
            </w:r>
          </w:p>
        </w:tc>
      </w:tr>
      <w:tr w:rsidR="00697721" w:rsidRPr="00A00D51" w14:paraId="64C99D5C"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493F5824" w14:textId="1786C151"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lastRenderedPageBreak/>
              <w:t>Mouse Over (Hover Over)</w:t>
            </w:r>
          </w:p>
        </w:tc>
        <w:tc>
          <w:tcPr>
            <w:tcW w:w="3079" w:type="pct"/>
            <w:tcBorders>
              <w:top w:val="nil"/>
              <w:left w:val="nil"/>
              <w:bottom w:val="single" w:sz="4" w:space="0" w:color="auto"/>
              <w:right w:val="single" w:sz="4" w:space="0" w:color="auto"/>
            </w:tcBorders>
            <w:shd w:val="clear" w:color="auto" w:fill="auto"/>
            <w:vAlign w:val="center"/>
          </w:tcPr>
          <w:p w14:paraId="1514A2E8" w14:textId="27B2F780" w:rsidR="00697721" w:rsidRPr="00A00D51" w:rsidRDefault="00697721" w:rsidP="004E5986">
            <w:pPr>
              <w:rPr>
                <w:rFonts w:eastAsia="Times New Roman" w:cs="Times New Roman"/>
                <w:color w:val="000000"/>
                <w:sz w:val="20"/>
                <w:szCs w:val="20"/>
              </w:rPr>
            </w:pPr>
            <w:r w:rsidRPr="00697721">
              <w:rPr>
                <w:rFonts w:eastAsia="Times New Roman" w:cs="Times New Roman"/>
                <w:color w:val="000000"/>
                <w:sz w:val="24"/>
              </w:rPr>
              <w:t>A navigation feature in which users position the cursor over a report element to view a popup window (e.g., holding the cursor over the multi-colored population bars will cause the percentage and number of students performing at each achievement level to appear in a new window).</w:t>
            </w:r>
          </w:p>
        </w:tc>
      </w:tr>
      <w:tr w:rsidR="00697721" w:rsidRPr="00A00D51" w14:paraId="0A53F15F"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64EC80D8" w14:textId="515F9138"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Personally Identifiable Information (PII)</w:t>
            </w:r>
          </w:p>
        </w:tc>
        <w:tc>
          <w:tcPr>
            <w:tcW w:w="3079" w:type="pct"/>
            <w:tcBorders>
              <w:top w:val="nil"/>
              <w:left w:val="nil"/>
              <w:bottom w:val="single" w:sz="4" w:space="0" w:color="auto"/>
              <w:right w:val="single" w:sz="4" w:space="0" w:color="auto"/>
            </w:tcBorders>
            <w:shd w:val="clear" w:color="auto" w:fill="auto"/>
            <w:vAlign w:val="center"/>
          </w:tcPr>
          <w:p w14:paraId="6017C0FF" w14:textId="5A52E4AA"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Personally Identifiable Information. Refers to student information that is subject to confidentiality requirements under applicable state and federal laws and regulations.</w:t>
            </w:r>
            <w:r w:rsidRPr="00697721">
              <w:rPr>
                <w:rFonts w:eastAsia="Times New Roman" w:cs="Times New Roman"/>
                <w:color w:val="000000"/>
                <w:sz w:val="24"/>
              </w:rPr>
              <w:br/>
            </w:r>
            <w:r w:rsidRPr="00697721">
              <w:rPr>
                <w:rFonts w:eastAsia="Times New Roman" w:cs="Times New Roman"/>
                <w:color w:val="000000"/>
                <w:sz w:val="24"/>
              </w:rPr>
              <w:br/>
              <w:t>The regulations define “personally identifiable information” so that it includes, but is not limited to:</w:t>
            </w:r>
            <w:r w:rsidRPr="00697721">
              <w:rPr>
                <w:rFonts w:eastAsia="Times New Roman" w:cs="Times New Roman"/>
                <w:color w:val="000000"/>
                <w:sz w:val="24"/>
              </w:rPr>
              <w:br/>
              <w:t>a. The student’s name</w:t>
            </w:r>
            <w:r w:rsidRPr="00697721">
              <w:rPr>
                <w:rFonts w:eastAsia="Times New Roman" w:cs="Times New Roman"/>
                <w:color w:val="000000"/>
                <w:sz w:val="24"/>
              </w:rPr>
              <w:br/>
              <w:t>b. The name of the student’s parent or other family member;</w:t>
            </w:r>
            <w:r w:rsidRPr="00697721">
              <w:rPr>
                <w:rFonts w:eastAsia="Times New Roman" w:cs="Times New Roman"/>
                <w:color w:val="000000"/>
                <w:sz w:val="24"/>
              </w:rPr>
              <w:br/>
              <w:t>c. The address of the student or student’s family;</w:t>
            </w:r>
            <w:r w:rsidRPr="00697721">
              <w:rPr>
                <w:rFonts w:eastAsia="Times New Roman" w:cs="Times New Roman"/>
                <w:color w:val="000000"/>
                <w:sz w:val="24"/>
              </w:rPr>
              <w:br/>
              <w:t>d. A personal identifier, such as the student’s social security number or student number;</w:t>
            </w:r>
            <w:r w:rsidRPr="00697721">
              <w:rPr>
                <w:rFonts w:eastAsia="Times New Roman" w:cs="Times New Roman"/>
                <w:color w:val="000000"/>
                <w:sz w:val="24"/>
              </w:rPr>
              <w:br/>
              <w:t>e. A list of personal characteristics that would make the student’s identity easily traceable; or</w:t>
            </w:r>
            <w:r w:rsidRPr="00697721">
              <w:rPr>
                <w:rFonts w:eastAsia="Times New Roman" w:cs="Times New Roman"/>
                <w:color w:val="000000"/>
                <w:sz w:val="24"/>
              </w:rPr>
              <w:br/>
              <w:t>f. Other information that would make the student’s identity easily traceable. (34 CFR § 99.3)</w:t>
            </w:r>
          </w:p>
        </w:tc>
      </w:tr>
      <w:tr w:rsidR="00697721" w:rsidRPr="00A00D51" w14:paraId="0F0776A9"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4E5649E0" w14:textId="2C5FE266"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Print</w:t>
            </w:r>
          </w:p>
        </w:tc>
        <w:tc>
          <w:tcPr>
            <w:tcW w:w="3079" w:type="pct"/>
            <w:tcBorders>
              <w:top w:val="nil"/>
              <w:left w:val="nil"/>
              <w:bottom w:val="single" w:sz="4" w:space="0" w:color="auto"/>
              <w:right w:val="single" w:sz="4" w:space="0" w:color="auto"/>
            </w:tcBorders>
            <w:shd w:val="clear" w:color="auto" w:fill="auto"/>
            <w:vAlign w:val="center"/>
          </w:tcPr>
          <w:p w14:paraId="5F5D07F7" w14:textId="757D34F3"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A navigation feature that allows users to print individual student reports in color or grayscale and in English, Spanish or Vietnamese </w:t>
            </w:r>
          </w:p>
        </w:tc>
      </w:tr>
      <w:tr w:rsidR="00697721" w:rsidRPr="00A00D51" w14:paraId="2953CCED"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8581E95" w14:textId="0EE97A3D"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Report Information </w:t>
            </w:r>
          </w:p>
        </w:tc>
        <w:tc>
          <w:tcPr>
            <w:tcW w:w="3079" w:type="pct"/>
            <w:tcBorders>
              <w:top w:val="nil"/>
              <w:left w:val="nil"/>
              <w:bottom w:val="single" w:sz="4" w:space="0" w:color="auto"/>
              <w:right w:val="single" w:sz="4" w:space="0" w:color="auto"/>
            </w:tcBorders>
            <w:shd w:val="clear" w:color="auto" w:fill="auto"/>
            <w:vAlign w:val="center"/>
          </w:tcPr>
          <w:p w14:paraId="3799FB8B" w14:textId="2E033D58"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An icon that appears next to the report name of each type of report and describes the purpose, features, and uses of that report</w:t>
            </w:r>
          </w:p>
        </w:tc>
      </w:tr>
      <w:tr w:rsidR="00697721" w:rsidRPr="00A00D51" w14:paraId="59B5F14D"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D83C91D" w14:textId="33F6F1C9"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Select</w:t>
            </w:r>
          </w:p>
        </w:tc>
        <w:tc>
          <w:tcPr>
            <w:tcW w:w="3079" w:type="pct"/>
            <w:tcBorders>
              <w:top w:val="nil"/>
              <w:left w:val="nil"/>
              <w:bottom w:val="single" w:sz="4" w:space="0" w:color="auto"/>
              <w:right w:val="single" w:sz="4" w:space="0" w:color="auto"/>
            </w:tcBorders>
            <w:shd w:val="clear" w:color="auto" w:fill="auto"/>
            <w:vAlign w:val="center"/>
          </w:tcPr>
          <w:p w14:paraId="13C723D2" w14:textId="23A68B8E"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A navigation feature to help users focus on certain data points by showing only the data for specific districts, schools, or students selected by the user.</w:t>
            </w:r>
          </w:p>
        </w:tc>
      </w:tr>
      <w:tr w:rsidR="00697721" w:rsidRPr="00A00D51" w14:paraId="7EB74E90"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3FFD884F" w14:textId="594DE69E"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Smarter Balanced</w:t>
            </w:r>
            <w:r w:rsidRPr="00697721">
              <w:rPr>
                <w:rFonts w:eastAsia="Times New Roman" w:cs="Times New Roman"/>
                <w:color w:val="000000"/>
                <w:sz w:val="24"/>
              </w:rPr>
              <w:br/>
              <w:t>Summative Assessment</w:t>
            </w:r>
          </w:p>
        </w:tc>
        <w:tc>
          <w:tcPr>
            <w:tcW w:w="3079" w:type="pct"/>
            <w:tcBorders>
              <w:top w:val="nil"/>
              <w:left w:val="nil"/>
              <w:bottom w:val="single" w:sz="4" w:space="0" w:color="auto"/>
              <w:right w:val="single" w:sz="4" w:space="0" w:color="auto"/>
            </w:tcBorders>
            <w:shd w:val="clear" w:color="auto" w:fill="auto"/>
            <w:vAlign w:val="center"/>
          </w:tcPr>
          <w:p w14:paraId="7C630B59" w14:textId="1C95226D"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 The Smarter Balanced assessment is available in English language arts/literacy and mathematics to students in grades 3-8 and 11. Each content area of the online test consists of Computer Adaptive items (CAT) as well as performance task (PT).</w:t>
            </w:r>
          </w:p>
        </w:tc>
      </w:tr>
      <w:tr w:rsidR="00697721" w:rsidRPr="00A00D51" w14:paraId="01BD6A17"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7F6C717A" w14:textId="5A9BA655"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Smarter Balanced</w:t>
            </w:r>
            <w:r w:rsidRPr="00697721">
              <w:rPr>
                <w:rFonts w:eastAsia="Times New Roman" w:cs="Times New Roman"/>
                <w:color w:val="000000"/>
                <w:sz w:val="24"/>
              </w:rPr>
              <w:br/>
              <w:t>Interim Assessment Block</w:t>
            </w:r>
            <w:r w:rsidRPr="00697721">
              <w:rPr>
                <w:rFonts w:eastAsia="Times New Roman" w:cs="Times New Roman"/>
                <w:color w:val="000000"/>
                <w:sz w:val="24"/>
              </w:rPr>
              <w:br/>
              <w:t>(IAB)</w:t>
            </w:r>
          </w:p>
        </w:tc>
        <w:tc>
          <w:tcPr>
            <w:tcW w:w="3079" w:type="pct"/>
            <w:tcBorders>
              <w:top w:val="nil"/>
              <w:left w:val="nil"/>
              <w:bottom w:val="single" w:sz="4" w:space="0" w:color="auto"/>
              <w:right w:val="single" w:sz="4" w:space="0" w:color="auto"/>
            </w:tcBorders>
            <w:shd w:val="clear" w:color="auto" w:fill="auto"/>
            <w:vAlign w:val="center"/>
          </w:tcPr>
          <w:p w14:paraId="7E4A4170" w14:textId="2048EAA4"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Interim Assessment Blocks focus on smaller sets of related concepts and provide more detailed information for instructional purposes. There are between five and seventeen blocks per </w:t>
            </w:r>
            <w:r w:rsidRPr="00697721">
              <w:rPr>
                <w:rFonts w:eastAsia="Times New Roman" w:cs="Times New Roman"/>
                <w:color w:val="000000"/>
                <w:sz w:val="24"/>
              </w:rPr>
              <w:lastRenderedPageBreak/>
              <w:t>subject per grade.</w:t>
            </w:r>
          </w:p>
        </w:tc>
      </w:tr>
      <w:tr w:rsidR="00697721" w:rsidRPr="00A00D51" w14:paraId="404FBF3D"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50EF2FA5" w14:textId="4E6866B2"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lastRenderedPageBreak/>
              <w:t>Smarter Balanced</w:t>
            </w:r>
            <w:r w:rsidRPr="00697721">
              <w:rPr>
                <w:rFonts w:eastAsia="Times New Roman" w:cs="Times New Roman"/>
                <w:color w:val="000000"/>
                <w:sz w:val="24"/>
              </w:rPr>
              <w:br/>
              <w:t>Interim Comprehensive Assessment</w:t>
            </w:r>
            <w:r w:rsidRPr="00697721">
              <w:rPr>
                <w:rFonts w:eastAsia="Times New Roman" w:cs="Times New Roman"/>
                <w:color w:val="000000"/>
                <w:sz w:val="24"/>
              </w:rPr>
              <w:br/>
              <w:t>(ICA)</w:t>
            </w:r>
          </w:p>
        </w:tc>
        <w:tc>
          <w:tcPr>
            <w:tcW w:w="3079" w:type="pct"/>
            <w:tcBorders>
              <w:top w:val="nil"/>
              <w:left w:val="nil"/>
              <w:bottom w:val="single" w:sz="4" w:space="0" w:color="auto"/>
              <w:right w:val="single" w:sz="4" w:space="0" w:color="auto"/>
            </w:tcBorders>
            <w:shd w:val="clear" w:color="auto" w:fill="auto"/>
            <w:vAlign w:val="center"/>
          </w:tcPr>
          <w:p w14:paraId="0303B552" w14:textId="16389BD9"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Interim Comprehensive Assessments use the same design as the summative assessments, assess the same range of standards, and provide scores on the same scale.</w:t>
            </w:r>
          </w:p>
        </w:tc>
      </w:tr>
      <w:tr w:rsidR="00697721" w:rsidRPr="00A00D51" w14:paraId="649FC942"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2ED69DFE" w14:textId="60F8E7FA"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Sort</w:t>
            </w:r>
          </w:p>
        </w:tc>
        <w:tc>
          <w:tcPr>
            <w:tcW w:w="3079" w:type="pct"/>
            <w:tcBorders>
              <w:top w:val="nil"/>
              <w:left w:val="nil"/>
              <w:bottom w:val="single" w:sz="4" w:space="0" w:color="auto"/>
              <w:right w:val="single" w:sz="4" w:space="0" w:color="auto"/>
            </w:tcBorders>
            <w:shd w:val="clear" w:color="auto" w:fill="auto"/>
            <w:vAlign w:val="center"/>
          </w:tcPr>
          <w:p w14:paraId="7A77E52C" w14:textId="47E85D74"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A navigation feature that enables users to view names alphabetically, and view population or achievement from least to most or most to least.</w:t>
            </w:r>
          </w:p>
        </w:tc>
      </w:tr>
      <w:tr w:rsidR="00697721" w:rsidRPr="00A00D51" w14:paraId="7D312B43"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140EB95A" w14:textId="6255B168"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Student attributes</w:t>
            </w:r>
          </w:p>
        </w:tc>
        <w:tc>
          <w:tcPr>
            <w:tcW w:w="3079" w:type="pct"/>
            <w:tcBorders>
              <w:top w:val="nil"/>
              <w:left w:val="nil"/>
              <w:bottom w:val="single" w:sz="4" w:space="0" w:color="auto"/>
              <w:right w:val="single" w:sz="4" w:space="0" w:color="auto"/>
            </w:tcBorders>
            <w:shd w:val="clear" w:color="auto" w:fill="auto"/>
            <w:vAlign w:val="center"/>
          </w:tcPr>
          <w:p w14:paraId="13E96E17" w14:textId="0C83DD98"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Student attributes include: grade level, limited English proficiency status, race/ethnicity, gender, IEP status, 504 status, economic disadvantage status, migrant status or state-defined student group (if provided).</w:t>
            </w:r>
          </w:p>
        </w:tc>
      </w:tr>
      <w:tr w:rsidR="00697721" w:rsidRPr="00A00D51" w14:paraId="34AB570A" w14:textId="77777777" w:rsidTr="00AE3766">
        <w:trPr>
          <w:trHeight w:val="300"/>
          <w:jc w:val="center"/>
        </w:trPr>
        <w:tc>
          <w:tcPr>
            <w:tcW w:w="1921" w:type="pct"/>
            <w:tcBorders>
              <w:top w:val="nil"/>
              <w:left w:val="single" w:sz="4" w:space="0" w:color="auto"/>
              <w:bottom w:val="nil"/>
              <w:right w:val="single" w:sz="4" w:space="0" w:color="auto"/>
            </w:tcBorders>
            <w:shd w:val="clear" w:color="auto" w:fill="auto"/>
            <w:vAlign w:val="center"/>
          </w:tcPr>
          <w:p w14:paraId="1652FBED" w14:textId="2C36E7BC"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Sub-group</w:t>
            </w:r>
          </w:p>
        </w:tc>
        <w:tc>
          <w:tcPr>
            <w:tcW w:w="3079" w:type="pct"/>
            <w:tcBorders>
              <w:top w:val="nil"/>
              <w:left w:val="nil"/>
              <w:bottom w:val="nil"/>
              <w:right w:val="single" w:sz="4" w:space="0" w:color="auto"/>
            </w:tcBorders>
            <w:shd w:val="clear" w:color="auto" w:fill="auto"/>
            <w:vAlign w:val="center"/>
          </w:tcPr>
          <w:p w14:paraId="08976FDE" w14:textId="5164ED9D" w:rsidR="00697721" w:rsidRPr="00697721" w:rsidRDefault="00697721" w:rsidP="004E5986">
            <w:pPr>
              <w:rPr>
                <w:rFonts w:eastAsia="Times New Roman" w:cs="Times New Roman"/>
                <w:color w:val="000000"/>
                <w:sz w:val="24"/>
              </w:rPr>
            </w:pPr>
            <w:r w:rsidRPr="00697721">
              <w:rPr>
                <w:rFonts w:eastAsia="Times New Roman" w:cs="Times New Roman"/>
                <w:color w:val="000000"/>
                <w:sz w:val="24"/>
              </w:rPr>
              <w:t xml:space="preserve">Any group of individual students defined by a user through filters or manual selection </w:t>
            </w:r>
          </w:p>
        </w:tc>
      </w:tr>
      <w:tr w:rsidR="00D04306" w:rsidRPr="00A00D51" w14:paraId="572C5BF6" w14:textId="77777777" w:rsidTr="00697721">
        <w:trPr>
          <w:trHeight w:val="300"/>
          <w:jc w:val="center"/>
        </w:trPr>
        <w:tc>
          <w:tcPr>
            <w:tcW w:w="1921" w:type="pct"/>
            <w:tcBorders>
              <w:top w:val="nil"/>
              <w:left w:val="single" w:sz="4" w:space="0" w:color="auto"/>
              <w:bottom w:val="single" w:sz="4" w:space="0" w:color="auto"/>
              <w:right w:val="single" w:sz="4" w:space="0" w:color="auto"/>
            </w:tcBorders>
            <w:shd w:val="clear" w:color="auto" w:fill="auto"/>
            <w:vAlign w:val="center"/>
          </w:tcPr>
          <w:p w14:paraId="005001B1" w14:textId="730DDBF3" w:rsidR="00D04306" w:rsidRPr="00697721" w:rsidRDefault="00D04306" w:rsidP="004E5986">
            <w:pPr>
              <w:rPr>
                <w:rFonts w:eastAsia="Times New Roman" w:cs="Times New Roman"/>
                <w:color w:val="000000"/>
                <w:sz w:val="24"/>
              </w:rPr>
            </w:pPr>
            <w:r>
              <w:rPr>
                <w:rFonts w:eastAsia="Times New Roman" w:cs="Times New Roman"/>
                <w:color w:val="000000"/>
                <w:sz w:val="24"/>
              </w:rPr>
              <w:t>Validity</w:t>
            </w:r>
          </w:p>
        </w:tc>
        <w:tc>
          <w:tcPr>
            <w:tcW w:w="3079" w:type="pct"/>
            <w:tcBorders>
              <w:top w:val="nil"/>
              <w:left w:val="nil"/>
              <w:bottom w:val="single" w:sz="4" w:space="0" w:color="auto"/>
              <w:right w:val="single" w:sz="4" w:space="0" w:color="auto"/>
            </w:tcBorders>
            <w:shd w:val="clear" w:color="auto" w:fill="auto"/>
            <w:vAlign w:val="center"/>
          </w:tcPr>
          <w:p w14:paraId="185D87B8" w14:textId="01A781E5" w:rsidR="00D04306" w:rsidRPr="00697721" w:rsidRDefault="00D04306" w:rsidP="004E5986">
            <w:pPr>
              <w:rPr>
                <w:rFonts w:eastAsia="Times New Roman" w:cs="Times New Roman"/>
                <w:color w:val="000000"/>
                <w:sz w:val="24"/>
              </w:rPr>
            </w:pPr>
            <w:r>
              <w:rPr>
                <w:rFonts w:eastAsia="Times New Roman" w:cs="Times New Roman"/>
                <w:color w:val="000000"/>
                <w:sz w:val="24"/>
              </w:rPr>
              <w:t xml:space="preserve">Validity indicates the conditions under which the test was administered to a student. A summative assessment can be deemed Valid or Invalid test, based on appropriateness of the conditions. </w:t>
            </w:r>
            <w:r w:rsidR="00A35D9F">
              <w:rPr>
                <w:rFonts w:eastAsia="Times New Roman" w:cs="Times New Roman"/>
                <w:color w:val="000000"/>
                <w:sz w:val="24"/>
              </w:rPr>
              <w:t>An invalid summative assessment is indicated on the student report. An interim assessment can be deemed Standardized or Non-standardized, based on the test attempt.  A standardized interim assessment is indicated on the student report.</w:t>
            </w:r>
          </w:p>
        </w:tc>
      </w:tr>
    </w:tbl>
    <w:p w14:paraId="1A0BB5A1" w14:textId="31E80937" w:rsidR="00590FF9" w:rsidRDefault="00590FF9"/>
    <w:p w14:paraId="2DB64DAF" w14:textId="77777777" w:rsidR="00854364" w:rsidRPr="00A00D51" w:rsidRDefault="00854364"/>
    <w:p w14:paraId="4E43B12D" w14:textId="77777777" w:rsidR="00CD1825" w:rsidRPr="00A00D51" w:rsidRDefault="00D456B8" w:rsidP="00AC2088">
      <w:pPr>
        <w:pStyle w:val="Heading2"/>
      </w:pPr>
      <w:bookmarkStart w:id="175" w:name="_Toc270554437"/>
      <w:bookmarkStart w:id="176" w:name="_Toc273632330"/>
      <w:bookmarkStart w:id="177" w:name="_Toc291348480"/>
      <w:bookmarkStart w:id="178" w:name="_Toc436058879"/>
      <w:r w:rsidRPr="00A00D51">
        <w:t>Definition of T</w:t>
      </w:r>
      <w:r w:rsidR="00CD1825" w:rsidRPr="00A00D51">
        <w:t>erms</w:t>
      </w:r>
      <w:bookmarkEnd w:id="175"/>
      <w:bookmarkEnd w:id="176"/>
      <w:bookmarkEnd w:id="177"/>
      <w:bookmarkEnd w:id="178"/>
    </w:p>
    <w:p w14:paraId="15F0D8B7" w14:textId="77777777" w:rsidR="002E7366" w:rsidRPr="00A00D51" w:rsidRDefault="002E7366" w:rsidP="00E6087D">
      <w:pPr>
        <w:pStyle w:val="Heading3"/>
      </w:pPr>
      <w:bookmarkStart w:id="179" w:name="_Toc291348481"/>
      <w:bookmarkStart w:id="180" w:name="_Toc436058880"/>
      <w:r w:rsidRPr="00A00D51">
        <w:t>Accessibility</w:t>
      </w:r>
      <w:bookmarkEnd w:id="179"/>
      <w:bookmarkEnd w:id="180"/>
    </w:p>
    <w:p w14:paraId="53B699AE" w14:textId="0BFFE418" w:rsidR="002E7366" w:rsidRPr="00A00D51" w:rsidRDefault="002E7366" w:rsidP="0012053A">
      <w:pPr>
        <w:pStyle w:val="BodyText"/>
      </w:pPr>
      <w:r w:rsidRPr="00A00D51">
        <w:t xml:space="preserve">Amplify committed to creating a solution that provides </w:t>
      </w:r>
      <w:r w:rsidR="00685C83" w:rsidRPr="00A00D51">
        <w:t xml:space="preserve">maximum equity of </w:t>
      </w:r>
      <w:r w:rsidRPr="00A00D51">
        <w:t xml:space="preserve">access to all reported data in compliance with Section 508. While the unique presentation of this data may not have an equivalent for certain differently abled users, the </w:t>
      </w:r>
      <w:r w:rsidR="0058324C" w:rsidRPr="00A00D51">
        <w:t xml:space="preserve">information </w:t>
      </w:r>
      <w:r w:rsidRPr="00A00D51">
        <w:t xml:space="preserve">itself </w:t>
      </w:r>
      <w:r w:rsidR="000E1943" w:rsidRPr="00A00D51">
        <w:t xml:space="preserve">is </w:t>
      </w:r>
      <w:r w:rsidRPr="00A00D51">
        <w:t xml:space="preserve">accessible and Amplify has worked with the Consortium Accessibility </w:t>
      </w:r>
      <w:r w:rsidR="00F24FF4" w:rsidRPr="00A00D51">
        <w:t>and</w:t>
      </w:r>
      <w:r w:rsidRPr="00A00D51">
        <w:t xml:space="preserve"> Accommodations group to determine the most equitable solution for all appropriate reporting.</w:t>
      </w:r>
    </w:p>
    <w:p w14:paraId="1F3280B4" w14:textId="55133B1F" w:rsidR="002E7366" w:rsidRPr="00A00D51" w:rsidRDefault="002E7366" w:rsidP="001221CE">
      <w:pPr>
        <w:pStyle w:val="ListParagraph"/>
        <w:numPr>
          <w:ilvl w:val="0"/>
          <w:numId w:val="4"/>
        </w:numPr>
      </w:pPr>
      <w:r w:rsidRPr="00A00D51">
        <w:t>Nonvisual representation</w:t>
      </w:r>
      <w:r w:rsidR="003B290A" w:rsidRPr="00A00D51">
        <w:t xml:space="preserve"> - </w:t>
      </w:r>
      <w:r w:rsidRPr="00A00D51">
        <w:t>All aggregation reports are available for download in a non</w:t>
      </w:r>
      <w:r w:rsidR="00955281">
        <w:t>-</w:t>
      </w:r>
      <w:r w:rsidRPr="00A00D51">
        <w:t>graphical, tabular format.</w:t>
      </w:r>
    </w:p>
    <w:p w14:paraId="693FF028" w14:textId="0BC674C2" w:rsidR="00685C83" w:rsidRPr="00A00D51" w:rsidRDefault="00685C83" w:rsidP="001221CE">
      <w:pPr>
        <w:pStyle w:val="ListParagraph"/>
        <w:numPr>
          <w:ilvl w:val="0"/>
          <w:numId w:val="4"/>
        </w:numPr>
      </w:pPr>
      <w:r w:rsidRPr="00A00D51">
        <w:t>Screen readers and keyboard navigation</w:t>
      </w:r>
      <w:r w:rsidR="003B290A" w:rsidRPr="00A00D51">
        <w:t xml:space="preserve"> - </w:t>
      </w:r>
      <w:r w:rsidRPr="00A00D51">
        <w:t xml:space="preserve">All reports </w:t>
      </w:r>
      <w:r w:rsidR="007958AE" w:rsidRPr="00A00D51">
        <w:t xml:space="preserve">are usable via screen reader and accessible to keyboard navigation, using standard solutions for accessibility </w:t>
      </w:r>
      <w:r w:rsidR="00E53625" w:rsidRPr="00A00D51">
        <w:t>(</w:t>
      </w:r>
      <w:r w:rsidR="007958AE" w:rsidRPr="00A00D51">
        <w:t>e.g., tab-stop ordering and “semantic” alt-text for images</w:t>
      </w:r>
      <w:r w:rsidR="00E53625" w:rsidRPr="00A00D51">
        <w:t>)</w:t>
      </w:r>
      <w:r w:rsidR="007958AE" w:rsidRPr="00A00D51">
        <w:t>.</w:t>
      </w:r>
    </w:p>
    <w:p w14:paraId="6F8040B8" w14:textId="49F0B0AB" w:rsidR="002E7366" w:rsidRPr="00A00D51" w:rsidRDefault="002E7366" w:rsidP="001221CE">
      <w:pPr>
        <w:pStyle w:val="ListParagraph"/>
        <w:numPr>
          <w:ilvl w:val="0"/>
          <w:numId w:val="4"/>
        </w:numPr>
        <w:rPr>
          <w:b/>
        </w:rPr>
      </w:pPr>
      <w:r w:rsidRPr="00A00D51">
        <w:t xml:space="preserve">Text-to-speech, </w:t>
      </w:r>
      <w:r w:rsidR="00E53625" w:rsidRPr="00A00D51">
        <w:t>b</w:t>
      </w:r>
      <w:r w:rsidRPr="00A00D51">
        <w:t xml:space="preserve">raille, screen-reading software - </w:t>
      </w:r>
      <w:r w:rsidRPr="00A00D51">
        <w:rPr>
          <w:bCs/>
          <w:iCs/>
        </w:rPr>
        <w:t xml:space="preserve">Reports will follow guidelines for content to be used by screen-reader and support refreshable </w:t>
      </w:r>
      <w:r w:rsidR="00E53625" w:rsidRPr="00A00D51">
        <w:rPr>
          <w:bCs/>
          <w:iCs/>
        </w:rPr>
        <w:t>b</w:t>
      </w:r>
      <w:r w:rsidRPr="00A00D51">
        <w:rPr>
          <w:bCs/>
          <w:iCs/>
        </w:rPr>
        <w:t xml:space="preserve">raille, text-to-speech tags, and text magnifying software. Braille </w:t>
      </w:r>
      <w:r w:rsidRPr="00A00D51">
        <w:rPr>
          <w:bCs/>
          <w:iCs/>
        </w:rPr>
        <w:lastRenderedPageBreak/>
        <w:t xml:space="preserve">support must include contracted, uncontracted, and Nemeth Braille. In general, text-to-speech and braille are handled by client-side solutions, although Amplify </w:t>
      </w:r>
      <w:r w:rsidR="00685C83" w:rsidRPr="00A00D51">
        <w:rPr>
          <w:bCs/>
          <w:iCs/>
        </w:rPr>
        <w:t>has included</w:t>
      </w:r>
      <w:r w:rsidRPr="00A00D51">
        <w:rPr>
          <w:bCs/>
          <w:iCs/>
        </w:rPr>
        <w:t xml:space="preserve"> design and code elements (</w:t>
      </w:r>
      <w:r w:rsidR="00802D0D" w:rsidRPr="00A00D51">
        <w:rPr>
          <w:bCs/>
          <w:iCs/>
        </w:rPr>
        <w:t xml:space="preserve">e.g., </w:t>
      </w:r>
      <w:r w:rsidRPr="00A00D51">
        <w:rPr>
          <w:bCs/>
          <w:iCs/>
        </w:rPr>
        <w:t>tab-stops</w:t>
      </w:r>
      <w:r w:rsidR="007958AE" w:rsidRPr="00A00D51">
        <w:rPr>
          <w:bCs/>
          <w:iCs/>
        </w:rPr>
        <w:t xml:space="preserve"> and</w:t>
      </w:r>
      <w:r w:rsidRPr="00A00D51">
        <w:rPr>
          <w:bCs/>
          <w:iCs/>
        </w:rPr>
        <w:t> “semantic” alt-text) that support a user experience that is 508-compliant</w:t>
      </w:r>
      <w:r w:rsidR="00432A66" w:rsidRPr="00A00D51">
        <w:rPr>
          <w:bCs/>
          <w:iCs/>
        </w:rPr>
        <w:t xml:space="preserve">. </w:t>
      </w:r>
      <w:r w:rsidRPr="00A00D51">
        <w:t xml:space="preserve">The </w:t>
      </w:r>
      <w:r w:rsidRPr="00A00D51">
        <w:rPr>
          <w:bCs/>
          <w:iCs/>
        </w:rPr>
        <w:t>target operating systems and browsers have many options for supporting Text-to-Speech and Braille</w:t>
      </w:r>
      <w:r w:rsidRPr="00A00D51">
        <w:rPr>
          <w:b/>
        </w:rPr>
        <w:t xml:space="preserve">. </w:t>
      </w:r>
      <w:r w:rsidRPr="00A00D51">
        <w:rPr>
          <w:bCs/>
          <w:iCs/>
        </w:rPr>
        <w:t xml:space="preserve">The American Foundation for the Blind provides guidance on supporting screen-reading software and braille-related extensions here: </w:t>
      </w:r>
      <w:hyperlink r:id="rId164" w:tgtFrame="_blank" w:history="1">
        <w:r w:rsidRPr="00A00D51">
          <w:rPr>
            <w:rStyle w:val="Hyperlink"/>
            <w:bCs/>
            <w:iCs/>
          </w:rPr>
          <w:t>http://www.afb.org/prodbrowsecatresults.asp?catid=49</w:t>
        </w:r>
      </w:hyperlink>
      <w:r w:rsidR="006514E4" w:rsidRPr="00A00D51">
        <w:rPr>
          <w:b/>
        </w:rPr>
        <w:t>.</w:t>
      </w:r>
    </w:p>
    <w:p w14:paraId="263FD00D" w14:textId="7DE566B8" w:rsidR="002E7366" w:rsidRPr="00A00D51" w:rsidRDefault="002E7366" w:rsidP="001221CE">
      <w:pPr>
        <w:pStyle w:val="ListParagraph"/>
        <w:numPr>
          <w:ilvl w:val="0"/>
          <w:numId w:val="4"/>
        </w:numPr>
        <w:rPr>
          <w:b/>
        </w:rPr>
      </w:pPr>
      <w:r w:rsidRPr="00A00D51">
        <w:t>Magnification/Zoom</w:t>
      </w:r>
      <w:r w:rsidR="003B290A" w:rsidRPr="00A00D51">
        <w:t xml:space="preserve"> - </w:t>
      </w:r>
      <w:r w:rsidRPr="00A00D51">
        <w:t>All supported browsers provide native zoom scaling from 25% to 500%. There are also several freely-available extensions or plugins for each browser to increase text size or enlarge images.</w:t>
      </w:r>
    </w:p>
    <w:p w14:paraId="791D4A47" w14:textId="4D90608A" w:rsidR="002E7366" w:rsidRPr="00A00D51" w:rsidRDefault="002E7366" w:rsidP="001221CE">
      <w:pPr>
        <w:pStyle w:val="ListParagraph"/>
        <w:numPr>
          <w:ilvl w:val="0"/>
          <w:numId w:val="4"/>
        </w:numPr>
        <w:rPr>
          <w:b/>
        </w:rPr>
      </w:pPr>
      <w:r w:rsidRPr="00A00D51">
        <w:t>Highlighter</w:t>
      </w:r>
      <w:r w:rsidR="003B290A" w:rsidRPr="00A00D51">
        <w:t xml:space="preserve"> - </w:t>
      </w:r>
      <w:r w:rsidRPr="00A00D51">
        <w:t>Supported browsers provide native select-to-highlight which can be configured with an array of color choices and behaviors to support contrast needs</w:t>
      </w:r>
      <w:r w:rsidR="00432A66" w:rsidRPr="00A00D51">
        <w:t xml:space="preserve">. </w:t>
      </w:r>
      <w:r w:rsidRPr="00A00D51">
        <w:t>Each browser also supports several freely</w:t>
      </w:r>
      <w:r w:rsidR="004D44D4" w:rsidRPr="00A00D51">
        <w:t xml:space="preserve"> </w:t>
      </w:r>
      <w:r w:rsidRPr="00A00D51">
        <w:t>available extensions or plugins that provide more advanced client-side highlighting capabilities.</w:t>
      </w:r>
    </w:p>
    <w:p w14:paraId="73B77189" w14:textId="0BD10236" w:rsidR="002E7366" w:rsidRPr="00A00D51" w:rsidRDefault="002E7366" w:rsidP="001221CE">
      <w:pPr>
        <w:pStyle w:val="ListParagraph"/>
        <w:numPr>
          <w:ilvl w:val="0"/>
          <w:numId w:val="4"/>
        </w:numPr>
        <w:rPr>
          <w:b/>
        </w:rPr>
      </w:pPr>
      <w:r w:rsidRPr="00A00D51">
        <w:t>Color/Contrast</w:t>
      </w:r>
      <w:r w:rsidR="003B290A" w:rsidRPr="00A00D51">
        <w:t xml:space="preserve"> - </w:t>
      </w:r>
      <w:r w:rsidRPr="00A00D51">
        <w:t>Supported browsers provide native contrast controls, but freely available extensions or plugins can provide additional support for displaying content in a number of alternative contrast schemes</w:t>
      </w:r>
      <w:r w:rsidR="00432A66" w:rsidRPr="00A00D51">
        <w:t xml:space="preserve">. </w:t>
      </w:r>
      <w:r w:rsidRPr="00A00D51">
        <w:rPr>
          <w:bCs/>
          <w:iCs/>
        </w:rPr>
        <w:t xml:space="preserve">All color choices (including hue, saturation, and contrast) have been verified as meeting </w:t>
      </w:r>
      <w:r w:rsidR="004D44D4" w:rsidRPr="00A00D51">
        <w:rPr>
          <w:bCs/>
          <w:iCs/>
        </w:rPr>
        <w:t>v</w:t>
      </w:r>
      <w:r w:rsidRPr="00A00D51">
        <w:rPr>
          <w:bCs/>
          <w:iCs/>
        </w:rPr>
        <w:t xml:space="preserve">isual </w:t>
      </w:r>
      <w:r w:rsidR="004D44D4" w:rsidRPr="00A00D51">
        <w:rPr>
          <w:bCs/>
          <w:iCs/>
        </w:rPr>
        <w:t>a</w:t>
      </w:r>
      <w:r w:rsidRPr="00A00D51">
        <w:rPr>
          <w:bCs/>
          <w:iCs/>
        </w:rPr>
        <w:t>cuity standards.</w:t>
      </w:r>
    </w:p>
    <w:p w14:paraId="5F8B9CC3" w14:textId="77777777" w:rsidR="00585760" w:rsidRPr="00A00D51" w:rsidRDefault="00585760">
      <w:pPr>
        <w:rPr>
          <w:rFonts w:eastAsiaTheme="majorEastAsia" w:cstheme="majorBidi"/>
          <w:b/>
          <w:bCs/>
          <w:color w:val="4F81BD" w:themeColor="accent1"/>
        </w:rPr>
      </w:pPr>
      <w:r w:rsidRPr="00A00D51">
        <w:br w:type="page"/>
      </w:r>
    </w:p>
    <w:p w14:paraId="0A09D8C2" w14:textId="77777777" w:rsidR="002E7366" w:rsidRPr="00A00D51" w:rsidRDefault="002E7366" w:rsidP="00E6087D">
      <w:pPr>
        <w:pStyle w:val="Heading3"/>
      </w:pPr>
      <w:bookmarkStart w:id="181" w:name="_Toc291348482"/>
      <w:bookmarkStart w:id="182" w:name="_Toc436058881"/>
      <w:r w:rsidRPr="00A00D51">
        <w:lastRenderedPageBreak/>
        <w:t>Accommodations</w:t>
      </w:r>
      <w:bookmarkEnd w:id="181"/>
      <w:bookmarkEnd w:id="182"/>
    </w:p>
    <w:p w14:paraId="36CD3DE1" w14:textId="2546A371" w:rsidR="002E7366" w:rsidRPr="00A00D51" w:rsidRDefault="007958AE" w:rsidP="0012053A">
      <w:pPr>
        <w:pStyle w:val="BodyText"/>
      </w:pPr>
      <w:r w:rsidRPr="00A00D51">
        <w:t>The Smarter Balanced</w:t>
      </w:r>
      <w:r w:rsidR="002E7366" w:rsidRPr="00A00D51">
        <w:t xml:space="preserve"> Accessibility </w:t>
      </w:r>
      <w:r w:rsidR="00F24FF4" w:rsidRPr="00A00D51">
        <w:t>and</w:t>
      </w:r>
      <w:r w:rsidR="002E7366" w:rsidRPr="00A00D51">
        <w:t xml:space="preserve"> Accommodations </w:t>
      </w:r>
      <w:r w:rsidR="004D44D4" w:rsidRPr="00A00D51">
        <w:t>W</w:t>
      </w:r>
      <w:r w:rsidRPr="00A00D51">
        <w:t>ork</w:t>
      </w:r>
      <w:r w:rsidR="004D44D4" w:rsidRPr="00A00D51">
        <w:t xml:space="preserve"> G</w:t>
      </w:r>
      <w:r w:rsidR="002E7366" w:rsidRPr="00A00D51">
        <w:t xml:space="preserve">roup </w:t>
      </w:r>
      <w:r w:rsidRPr="00A00D51">
        <w:t xml:space="preserve">worked directly with Amplify to </w:t>
      </w:r>
      <w:r w:rsidR="002E7366" w:rsidRPr="00A00D51">
        <w:t xml:space="preserve">define how the Data Warehouse and Reporting </w:t>
      </w:r>
      <w:r w:rsidR="004D44D4" w:rsidRPr="00A00D51">
        <w:t>S</w:t>
      </w:r>
      <w:r w:rsidR="002E7366" w:rsidRPr="00A00D51">
        <w:t xml:space="preserve">ystem store and report </w:t>
      </w:r>
      <w:r w:rsidR="004D44D4" w:rsidRPr="00A00D51">
        <w:t>a</w:t>
      </w:r>
      <w:r w:rsidR="002E7366" w:rsidRPr="00A00D51">
        <w:t>ccommodations data for students.</w:t>
      </w:r>
    </w:p>
    <w:p w14:paraId="7ACBAB70" w14:textId="6113D5E7" w:rsidR="00BD05F4" w:rsidRPr="00A00D51" w:rsidRDefault="002E7366" w:rsidP="0012053A">
      <w:pPr>
        <w:pStyle w:val="BodyText"/>
      </w:pPr>
      <w:r w:rsidRPr="00A00D51">
        <w:t xml:space="preserve">In the Smarter Balanced </w:t>
      </w:r>
      <w:hyperlink r:id="rId165" w:history="1">
        <w:r w:rsidRPr="00A00D51">
          <w:rPr>
            <w:rStyle w:val="Hyperlink"/>
          </w:rPr>
          <w:t>Usability, Accessibility, and Accommodations Guidelines</w:t>
        </w:r>
      </w:hyperlink>
      <w:r w:rsidRPr="00A00D51">
        <w:t xml:space="preserve">, </w:t>
      </w:r>
      <w:r w:rsidR="001D4AD5" w:rsidRPr="00A00D51">
        <w:t>accessibility features are identified across three categories, Universal Tools, Designated Supports, and Accommodations</w:t>
      </w:r>
      <w:r w:rsidR="00432A66" w:rsidRPr="00A00D51">
        <w:t xml:space="preserve">. </w:t>
      </w:r>
      <w:r w:rsidRPr="00A00D51">
        <w:t xml:space="preserve">If a student </w:t>
      </w:r>
      <w:r w:rsidR="00596731">
        <w:t>i</w:t>
      </w:r>
      <w:r w:rsidR="00A35D9F">
        <w:t xml:space="preserve">is given </w:t>
      </w:r>
      <w:r w:rsidRPr="00A00D51">
        <w:t>one or more Accommodation(s)</w:t>
      </w:r>
      <w:r w:rsidR="00A35D9F">
        <w:t xml:space="preserve"> on a test</w:t>
      </w:r>
      <w:r w:rsidRPr="00A00D51">
        <w:t xml:space="preserve">, then this information </w:t>
      </w:r>
      <w:r w:rsidR="000E1943" w:rsidRPr="00A00D51">
        <w:t xml:space="preserve">is </w:t>
      </w:r>
      <w:r w:rsidRPr="00A00D51">
        <w:t xml:space="preserve">captured in the Data Warehouse and displayed on the Individual </w:t>
      </w:r>
      <w:r w:rsidR="00645112" w:rsidRPr="00A00D51">
        <w:t xml:space="preserve">STUDENT </w:t>
      </w:r>
      <w:r w:rsidRPr="00A00D51">
        <w:t>Report</w:t>
      </w:r>
      <w:r w:rsidR="001D4AD5" w:rsidRPr="00A00D51">
        <w:t xml:space="preserve"> (ISR)</w:t>
      </w:r>
      <w:r w:rsidR="00432A66" w:rsidRPr="00A00D51">
        <w:t xml:space="preserve">. </w:t>
      </w:r>
      <w:r w:rsidR="001D4AD5" w:rsidRPr="00A00D51">
        <w:t xml:space="preserve">Information on Universal Tools and Designated Supports are not included in the ISR. </w:t>
      </w:r>
      <w:r w:rsidRPr="00A00D51">
        <w:t>Accommodation information is not aggregated or reporte</w:t>
      </w:r>
      <w:r w:rsidR="00BD05F4" w:rsidRPr="00A00D51">
        <w:t>d on above the</w:t>
      </w:r>
      <w:r w:rsidR="001D4AD5" w:rsidRPr="00A00D51">
        <w:t xml:space="preserve"> ISR</w:t>
      </w:r>
      <w:r w:rsidR="00645112" w:rsidRPr="00A00D51">
        <w:t xml:space="preserve"> </w:t>
      </w:r>
      <w:r w:rsidR="00BD05F4" w:rsidRPr="00A00D51">
        <w:t xml:space="preserve">level, where the </w:t>
      </w:r>
      <w:r w:rsidR="00C120FE" w:rsidRPr="00A00D51">
        <w:t>a</w:t>
      </w:r>
      <w:r w:rsidR="00BD05F4" w:rsidRPr="00A00D51">
        <w:t xml:space="preserve">ccommodations </w:t>
      </w:r>
      <w:r w:rsidR="00A35D9F">
        <w:t xml:space="preserve"> </w:t>
      </w:r>
      <w:r w:rsidR="00596731">
        <w:t>that are made  available to the student o</w:t>
      </w:r>
      <w:r w:rsidR="00A35D9F">
        <w:t xml:space="preserve">n a test </w:t>
      </w:r>
      <w:r w:rsidR="00BD05F4" w:rsidRPr="00A00D51">
        <w:t>are displayed as follows:</w:t>
      </w:r>
    </w:p>
    <w:p w14:paraId="54719E32" w14:textId="57C56A32" w:rsidR="002D58BB" w:rsidRPr="00A00D51" w:rsidRDefault="00C252EC" w:rsidP="002D58BB">
      <w:pPr>
        <w:pStyle w:val="BodyText"/>
        <w:keepNext/>
        <w:jc w:val="center"/>
      </w:pPr>
      <w:r>
        <w:rPr>
          <w:noProof/>
        </w:rPr>
        <w:drawing>
          <wp:inline distT="0" distB="0" distL="0" distR="0" wp14:anchorId="4B87D908" wp14:editId="69ECEEF7">
            <wp:extent cx="6858000" cy="1600200"/>
            <wp:effectExtent l="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1600200"/>
                    </a:xfrm>
                    <a:prstGeom prst="rect">
                      <a:avLst/>
                    </a:prstGeom>
                    <a:noFill/>
                    <a:ln>
                      <a:noFill/>
                    </a:ln>
                  </pic:spPr>
                </pic:pic>
              </a:graphicData>
            </a:graphic>
          </wp:inline>
        </w:drawing>
      </w:r>
    </w:p>
    <w:p w14:paraId="727CEB8F" w14:textId="52F208D1" w:rsidR="00BD05F4" w:rsidRPr="00A00D51" w:rsidRDefault="002D58BB" w:rsidP="004726A1">
      <w:pPr>
        <w:pStyle w:val="Caption"/>
      </w:pPr>
      <w:bookmarkStart w:id="183" w:name="_Toc291348681"/>
      <w:r w:rsidRPr="00A00D51">
        <w:t xml:space="preserve">Figure </w:t>
      </w:r>
      <w:r w:rsidR="009223FF">
        <w:fldChar w:fldCharType="begin"/>
      </w:r>
      <w:r w:rsidR="009223FF">
        <w:instrText xml:space="preserve"> SEQ Figure \* ARABI</w:instrText>
      </w:r>
      <w:r w:rsidR="009223FF">
        <w:instrText xml:space="preserve">C </w:instrText>
      </w:r>
      <w:r w:rsidR="009223FF">
        <w:fldChar w:fldCharType="separate"/>
      </w:r>
      <w:r w:rsidR="005E321A">
        <w:rPr>
          <w:noProof/>
        </w:rPr>
        <w:t>76</w:t>
      </w:r>
      <w:r w:rsidR="009223FF">
        <w:rPr>
          <w:noProof/>
        </w:rPr>
        <w:fldChar w:fldCharType="end"/>
      </w:r>
      <w:r w:rsidRPr="00A00D51">
        <w:t xml:space="preserve"> - Accommodations Display</w:t>
      </w:r>
      <w:bookmarkEnd w:id="183"/>
    </w:p>
    <w:p w14:paraId="03B0379C" w14:textId="6522FC7B" w:rsidR="00BD05F4" w:rsidRPr="00A00D51" w:rsidRDefault="002E7366" w:rsidP="0012053A">
      <w:pPr>
        <w:pStyle w:val="BodyText"/>
      </w:pPr>
      <w:r w:rsidRPr="00A00D51">
        <w:t xml:space="preserve">Additional information on Universal Tools and Designated Supports </w:t>
      </w:r>
      <w:r w:rsidR="007958AE" w:rsidRPr="00A00D51">
        <w:t>is included in the Audit XML for future use, but is not reported on in the current version of the Reporting System.</w:t>
      </w:r>
    </w:p>
    <w:p w14:paraId="1A521CDD" w14:textId="77777777" w:rsidR="002E7366" w:rsidRPr="00A00D51" w:rsidRDefault="002E7366" w:rsidP="00E6087D">
      <w:pPr>
        <w:pStyle w:val="Heading3"/>
      </w:pPr>
      <w:bookmarkStart w:id="184" w:name="_Toc291348483"/>
      <w:bookmarkStart w:id="185" w:name="_Toc436058882"/>
      <w:r w:rsidRPr="00A00D51">
        <w:t>Achievement Levels and Proficiency</w:t>
      </w:r>
      <w:bookmarkEnd w:id="184"/>
      <w:bookmarkEnd w:id="185"/>
    </w:p>
    <w:p w14:paraId="5B29FECF" w14:textId="195B0F0C" w:rsidR="002E7366" w:rsidRPr="00A00D51" w:rsidRDefault="002E7366" w:rsidP="0012053A">
      <w:pPr>
        <w:pStyle w:val="BodyText"/>
      </w:pPr>
      <w:r w:rsidRPr="00A00D51">
        <w:t xml:space="preserve">Achievement Levels </w:t>
      </w:r>
      <w:r w:rsidR="005F1919">
        <w:t xml:space="preserve">and their cut scores </w:t>
      </w:r>
      <w:r w:rsidRPr="00A00D51">
        <w:t>are defined a</w:t>
      </w:r>
      <w:r w:rsidR="00BF6DB7" w:rsidRPr="00A00D51">
        <w:t>nd described by the Consortium</w:t>
      </w:r>
      <w:r w:rsidR="00432A66" w:rsidRPr="00A00D51">
        <w:t xml:space="preserve">. </w:t>
      </w:r>
    </w:p>
    <w:p w14:paraId="752131B3" w14:textId="35F21666" w:rsidR="002E7366" w:rsidRPr="00A00D51" w:rsidRDefault="002E7366" w:rsidP="0012053A">
      <w:pPr>
        <w:pStyle w:val="BodyText"/>
      </w:pPr>
      <w:r w:rsidRPr="00A00D51">
        <w:t>A student is considered proficient if test result</w:t>
      </w:r>
      <w:r w:rsidR="00C120FE" w:rsidRPr="00A00D51">
        <w:t>s</w:t>
      </w:r>
      <w:r w:rsidRPr="00A00D51">
        <w:t xml:space="preserve"> place </w:t>
      </w:r>
      <w:r w:rsidR="00C120FE" w:rsidRPr="00A00D51">
        <w:t xml:space="preserve">his or her </w:t>
      </w:r>
      <w:r w:rsidRPr="00A00D51">
        <w:t>score in Level 3 or 4, and therefore the Level 3 cut-score is somewhat analogous to a proficiency line</w:t>
      </w:r>
      <w:r w:rsidR="00432A66" w:rsidRPr="00A00D51">
        <w:t xml:space="preserve">. </w:t>
      </w:r>
      <w:r w:rsidRPr="00A00D51">
        <w:t>This distinction is what drives the Alignment behavior in the aggregate reports.</w:t>
      </w:r>
    </w:p>
    <w:p w14:paraId="157C8C74" w14:textId="77777777" w:rsidR="002E7366" w:rsidRPr="00A00D51" w:rsidRDefault="002E7366" w:rsidP="00E6087D">
      <w:pPr>
        <w:pStyle w:val="Heading3"/>
      </w:pPr>
      <w:bookmarkStart w:id="186" w:name="_Toc291348484"/>
      <w:bookmarkStart w:id="187" w:name="_Toc436058883"/>
      <w:r w:rsidRPr="00A00D51">
        <w:t>Authorization</w:t>
      </w:r>
      <w:bookmarkEnd w:id="186"/>
      <w:bookmarkEnd w:id="187"/>
    </w:p>
    <w:p w14:paraId="6624EB52" w14:textId="34451360" w:rsidR="002E7366" w:rsidRPr="00A00D51" w:rsidRDefault="007958AE" w:rsidP="00585760">
      <w:pPr>
        <w:pStyle w:val="ListBullet"/>
        <w:numPr>
          <w:ilvl w:val="0"/>
          <w:numId w:val="0"/>
        </w:numPr>
      </w:pPr>
      <w:r w:rsidRPr="00A00D51">
        <w:t xml:space="preserve">Authorization refers to external, policy-driven authorization, contrasted with </w:t>
      </w:r>
      <w:r w:rsidR="00C120FE" w:rsidRPr="00A00D51">
        <w:t>p</w:t>
      </w:r>
      <w:r w:rsidRPr="00A00D51">
        <w:t xml:space="preserve">ermissions, which are what the system uses to enforce and/or allow access to student </w:t>
      </w:r>
      <w:r w:rsidR="00037122" w:rsidRPr="00A00D51">
        <w:t>personally identifiable information</w:t>
      </w:r>
      <w:r w:rsidRPr="00A00D51">
        <w:t xml:space="preserve"> (PII). Any access to PII </w:t>
      </w:r>
      <w:r w:rsidR="002E7366" w:rsidRPr="00A00D51">
        <w:t>require</w:t>
      </w:r>
      <w:r w:rsidR="00C120FE" w:rsidRPr="00A00D51">
        <w:t>s</w:t>
      </w:r>
      <w:r w:rsidR="002E7366" w:rsidRPr="00A00D51">
        <w:t xml:space="preserve"> appropriate credentials as determined by the </w:t>
      </w:r>
      <w:r w:rsidRPr="00A00D51">
        <w:t xml:space="preserve">Smarter Balanced </w:t>
      </w:r>
      <w:r w:rsidR="002E7366" w:rsidRPr="00A00D51">
        <w:t xml:space="preserve">Single </w:t>
      </w:r>
      <w:r w:rsidRPr="00A00D51">
        <w:t>Sign-</w:t>
      </w:r>
      <w:r w:rsidR="002E7366" w:rsidRPr="00A00D51">
        <w:t xml:space="preserve">On </w:t>
      </w:r>
      <w:r w:rsidRPr="00A00D51">
        <w:t>component and the Smarter Balanced Permissions component</w:t>
      </w:r>
      <w:r w:rsidR="002E7366" w:rsidRPr="00A00D51">
        <w:t>.</w:t>
      </w:r>
    </w:p>
    <w:p w14:paraId="316496EF" w14:textId="77777777" w:rsidR="00585760" w:rsidRPr="00A00D51" w:rsidRDefault="00585760">
      <w:pPr>
        <w:rPr>
          <w:rFonts w:eastAsiaTheme="majorEastAsia" w:cstheme="majorBidi"/>
          <w:b/>
          <w:bCs/>
          <w:color w:val="4F81BD" w:themeColor="accent1"/>
        </w:rPr>
      </w:pPr>
      <w:r w:rsidRPr="00A00D51">
        <w:br w:type="page"/>
      </w:r>
    </w:p>
    <w:p w14:paraId="7AFF291C" w14:textId="77777777" w:rsidR="002E7366" w:rsidRPr="00A00D51" w:rsidRDefault="002E7366" w:rsidP="00E6087D">
      <w:pPr>
        <w:pStyle w:val="Heading3"/>
      </w:pPr>
      <w:bookmarkStart w:id="188" w:name="_Ref253295332"/>
      <w:bookmarkStart w:id="189" w:name="_Toc291348485"/>
      <w:bookmarkStart w:id="190" w:name="_Toc436058884"/>
      <w:r w:rsidRPr="00A00D51">
        <w:lastRenderedPageBreak/>
        <w:t>Claims Reporting</w:t>
      </w:r>
      <w:bookmarkEnd w:id="188"/>
      <w:bookmarkEnd w:id="189"/>
      <w:bookmarkEnd w:id="190"/>
    </w:p>
    <w:p w14:paraId="29D912A8" w14:textId="3DAAA3E8" w:rsidR="002E7366" w:rsidRPr="00A00D51" w:rsidRDefault="002E7366" w:rsidP="0012053A">
      <w:pPr>
        <w:pStyle w:val="BodyText"/>
      </w:pPr>
      <w:r w:rsidRPr="00A00D51">
        <w:t xml:space="preserve">Smarter Balanced has identified the following “Claims” that support the </w:t>
      </w:r>
      <w:r w:rsidR="004F50B2" w:rsidRPr="00A00D51">
        <w:t>O</w:t>
      </w:r>
      <w:r w:rsidRPr="00A00D51">
        <w:t xml:space="preserve">verall </w:t>
      </w:r>
      <w:r w:rsidR="004F50B2" w:rsidRPr="00A00D51">
        <w:t xml:space="preserve">subject (also known as </w:t>
      </w:r>
      <w:r w:rsidRPr="00A00D51">
        <w:t>“Composite”</w:t>
      </w:r>
      <w:r w:rsidR="004F50B2" w:rsidRPr="00A00D51">
        <w:t>)</w:t>
      </w:r>
      <w:r w:rsidRPr="00A00D51">
        <w:t xml:space="preserve"> scores:</w:t>
      </w:r>
    </w:p>
    <w:tbl>
      <w:tblPr>
        <w:tblW w:w="0" w:type="auto"/>
        <w:jc w:val="center"/>
        <w:tblCellMar>
          <w:top w:w="115" w:type="dxa"/>
          <w:left w:w="115" w:type="dxa"/>
          <w:bottom w:w="115" w:type="dxa"/>
          <w:right w:w="115" w:type="dxa"/>
        </w:tblCellMar>
        <w:tblLook w:val="04A0" w:firstRow="1" w:lastRow="0" w:firstColumn="1" w:lastColumn="0" w:noHBand="0" w:noVBand="1"/>
      </w:tblPr>
      <w:tblGrid>
        <w:gridCol w:w="1149"/>
        <w:gridCol w:w="2923"/>
        <w:gridCol w:w="2377"/>
      </w:tblGrid>
      <w:tr w:rsidR="007747C1" w:rsidRPr="00A00D51" w14:paraId="1D6303D4" w14:textId="77777777" w:rsidTr="00EF69B6">
        <w:trPr>
          <w:trHeight w:val="300"/>
          <w:tblHeader/>
          <w:jc w:val="center"/>
        </w:trPr>
        <w:tc>
          <w:tcPr>
            <w:tcW w:w="0" w:type="auto"/>
            <w:tcBorders>
              <w:top w:val="single" w:sz="4" w:space="0" w:color="auto"/>
              <w:left w:val="single" w:sz="4" w:space="0" w:color="auto"/>
              <w:bottom w:val="single" w:sz="4" w:space="0" w:color="auto"/>
              <w:right w:val="single" w:sz="4" w:space="0" w:color="auto"/>
            </w:tcBorders>
            <w:shd w:val="clear" w:color="000000" w:fill="43B02A"/>
            <w:vAlign w:val="center"/>
          </w:tcPr>
          <w:p w14:paraId="07AD77B3" w14:textId="77777777" w:rsidR="0012053A" w:rsidRPr="00A00D51" w:rsidRDefault="0012053A" w:rsidP="0012053A">
            <w:pPr>
              <w:jc w:val="cente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Subject</w:t>
            </w:r>
          </w:p>
        </w:tc>
        <w:tc>
          <w:tcPr>
            <w:tcW w:w="0" w:type="auto"/>
            <w:tcBorders>
              <w:top w:val="single" w:sz="4" w:space="0" w:color="auto"/>
              <w:left w:val="single" w:sz="4" w:space="0" w:color="auto"/>
              <w:bottom w:val="single" w:sz="4" w:space="0" w:color="auto"/>
              <w:right w:val="single" w:sz="4" w:space="0" w:color="auto"/>
            </w:tcBorders>
            <w:shd w:val="clear" w:color="000000" w:fill="43B02A"/>
            <w:noWrap/>
            <w:vAlign w:val="center"/>
            <w:hideMark/>
          </w:tcPr>
          <w:p w14:paraId="24D5B824" w14:textId="1EE91A00" w:rsidR="0012053A" w:rsidRPr="00A00D51" w:rsidRDefault="0012053A" w:rsidP="0012053A">
            <w:pPr>
              <w:jc w:val="cente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Math</w:t>
            </w:r>
            <w:r w:rsidR="00335D3B" w:rsidRPr="00A00D51">
              <w:rPr>
                <w:rFonts w:eastAsia="Times New Roman" w:cs="Times New Roman"/>
                <w:b/>
                <w:bCs/>
                <w:color w:val="FFFFFF" w:themeColor="background1"/>
                <w:sz w:val="20"/>
                <w:szCs w:val="20"/>
              </w:rPr>
              <w:t>ematics</w:t>
            </w:r>
          </w:p>
        </w:tc>
        <w:tc>
          <w:tcPr>
            <w:tcW w:w="0" w:type="auto"/>
            <w:tcBorders>
              <w:top w:val="single" w:sz="4" w:space="0" w:color="auto"/>
              <w:left w:val="nil"/>
              <w:bottom w:val="single" w:sz="4" w:space="0" w:color="auto"/>
              <w:right w:val="single" w:sz="4" w:space="0" w:color="auto"/>
            </w:tcBorders>
            <w:shd w:val="clear" w:color="000000" w:fill="43B02A"/>
            <w:noWrap/>
            <w:vAlign w:val="center"/>
            <w:hideMark/>
          </w:tcPr>
          <w:p w14:paraId="3605F3B4" w14:textId="6F9727DF" w:rsidR="0012053A" w:rsidRPr="00A00D51" w:rsidRDefault="0012053A" w:rsidP="0012053A">
            <w:pPr>
              <w:jc w:val="center"/>
              <w:rPr>
                <w:rFonts w:eastAsia="Times New Roman" w:cs="Times New Roman"/>
                <w:b/>
                <w:bCs/>
                <w:color w:val="FFFFFF" w:themeColor="background1"/>
                <w:sz w:val="20"/>
                <w:szCs w:val="20"/>
              </w:rPr>
            </w:pPr>
            <w:r w:rsidRPr="00A00D51">
              <w:rPr>
                <w:rFonts w:eastAsia="Times New Roman" w:cs="Times New Roman"/>
                <w:b/>
                <w:bCs/>
                <w:color w:val="FFFFFF" w:themeColor="background1"/>
                <w:sz w:val="20"/>
                <w:szCs w:val="20"/>
              </w:rPr>
              <w:t>ELA</w:t>
            </w:r>
            <w:r w:rsidR="00335D3B" w:rsidRPr="00A00D51">
              <w:rPr>
                <w:rFonts w:eastAsia="Times New Roman" w:cs="Times New Roman"/>
                <w:b/>
                <w:bCs/>
                <w:color w:val="FFFFFF" w:themeColor="background1"/>
                <w:sz w:val="20"/>
                <w:szCs w:val="20"/>
              </w:rPr>
              <w:t>/Literacy</w:t>
            </w:r>
          </w:p>
        </w:tc>
      </w:tr>
      <w:tr w:rsidR="007747C1" w:rsidRPr="00A00D51" w14:paraId="0E77B786" w14:textId="77777777" w:rsidTr="00EF69B6">
        <w:trPr>
          <w:trHeight w:val="1500"/>
          <w:jc w:val="center"/>
        </w:trPr>
        <w:tc>
          <w:tcPr>
            <w:tcW w:w="0" w:type="auto"/>
            <w:tcBorders>
              <w:top w:val="single" w:sz="4" w:space="0" w:color="auto"/>
              <w:left w:val="single" w:sz="4" w:space="0" w:color="auto"/>
              <w:bottom w:val="single" w:sz="4" w:space="0" w:color="auto"/>
              <w:right w:val="single" w:sz="4" w:space="0" w:color="auto"/>
            </w:tcBorders>
            <w:shd w:val="clear" w:color="auto" w:fill="CFE8CA"/>
            <w:vAlign w:val="center"/>
          </w:tcPr>
          <w:p w14:paraId="7A96A1C5" w14:textId="590506DE" w:rsidR="0012053A" w:rsidRPr="00A00D51" w:rsidRDefault="007747C1" w:rsidP="00C120FE">
            <w:pPr>
              <w:jc w:val="center"/>
              <w:rPr>
                <w:sz w:val="20"/>
                <w:szCs w:val="20"/>
              </w:rPr>
            </w:pPr>
            <w:r w:rsidRPr="00A00D51">
              <w:rPr>
                <w:rFonts w:eastAsia="Times New Roman" w:cs="Times New Roman"/>
                <w:b/>
                <w:bCs/>
                <w:color w:val="000000"/>
                <w:sz w:val="20"/>
                <w:szCs w:val="20"/>
              </w:rPr>
              <w:t xml:space="preserve">Claims </w:t>
            </w:r>
            <w:r w:rsidR="00C120FE" w:rsidRPr="00A00D51">
              <w:rPr>
                <w:rFonts w:eastAsia="Times New Roman" w:cs="Times New Roman"/>
                <w:b/>
                <w:bCs/>
                <w:color w:val="000000"/>
                <w:sz w:val="20"/>
                <w:szCs w:val="20"/>
              </w:rPr>
              <w:t>L</w:t>
            </w:r>
            <w:r w:rsidRPr="00A00D51">
              <w:rPr>
                <w:rFonts w:eastAsia="Times New Roman" w:cs="Times New Roman"/>
                <w:b/>
                <w:bCs/>
                <w:color w:val="000000"/>
                <w:sz w:val="20"/>
                <w:szCs w:val="20"/>
              </w:rPr>
              <w:t>ist</w:t>
            </w:r>
          </w:p>
        </w:tc>
        <w:tc>
          <w:tcPr>
            <w:tcW w:w="0" w:type="auto"/>
            <w:tcBorders>
              <w:top w:val="nil"/>
              <w:left w:val="single" w:sz="4" w:space="0" w:color="auto"/>
              <w:bottom w:val="single" w:sz="4" w:space="0" w:color="auto"/>
              <w:right w:val="single" w:sz="4" w:space="0" w:color="auto"/>
            </w:tcBorders>
            <w:shd w:val="clear" w:color="auto" w:fill="auto"/>
            <w:vAlign w:val="center"/>
            <w:hideMark/>
          </w:tcPr>
          <w:p w14:paraId="7FC906E3" w14:textId="30E546F2" w:rsidR="0012053A" w:rsidRPr="00A00D51" w:rsidRDefault="0012053A" w:rsidP="001221CE">
            <w:pPr>
              <w:pStyle w:val="ListParagraph"/>
              <w:numPr>
                <w:ilvl w:val="0"/>
                <w:numId w:val="23"/>
              </w:numPr>
              <w:rPr>
                <w:sz w:val="20"/>
                <w:szCs w:val="20"/>
              </w:rPr>
            </w:pPr>
            <w:r w:rsidRPr="00A00D51">
              <w:rPr>
                <w:sz w:val="20"/>
                <w:szCs w:val="20"/>
              </w:rPr>
              <w:t xml:space="preserve">Concepts </w:t>
            </w:r>
            <w:r w:rsidR="00F24FF4" w:rsidRPr="00A00D51">
              <w:rPr>
                <w:sz w:val="20"/>
                <w:szCs w:val="20"/>
              </w:rPr>
              <w:t>and</w:t>
            </w:r>
            <w:r w:rsidRPr="00A00D51">
              <w:rPr>
                <w:sz w:val="20"/>
                <w:szCs w:val="20"/>
              </w:rPr>
              <w:t xml:space="preserve"> Procedures</w:t>
            </w:r>
          </w:p>
          <w:p w14:paraId="5E1A2A46" w14:textId="77777777" w:rsidR="007747C1" w:rsidRPr="00A00D51" w:rsidRDefault="0012053A" w:rsidP="001221CE">
            <w:pPr>
              <w:pStyle w:val="ListParagraph"/>
              <w:numPr>
                <w:ilvl w:val="0"/>
                <w:numId w:val="23"/>
              </w:numPr>
              <w:rPr>
                <w:sz w:val="20"/>
                <w:szCs w:val="20"/>
              </w:rPr>
            </w:pPr>
            <w:r w:rsidRPr="00A00D51">
              <w:rPr>
                <w:sz w:val="20"/>
                <w:szCs w:val="20"/>
              </w:rPr>
              <w:t xml:space="preserve">Problem Solving and </w:t>
            </w:r>
          </w:p>
          <w:p w14:paraId="2CD4AA5B" w14:textId="66DF72A6" w:rsidR="0012053A" w:rsidRPr="00A00D51" w:rsidRDefault="0012053A" w:rsidP="007747C1">
            <w:pPr>
              <w:pStyle w:val="ListParagraph"/>
              <w:ind w:left="360"/>
              <w:rPr>
                <w:sz w:val="20"/>
                <w:szCs w:val="20"/>
              </w:rPr>
            </w:pPr>
            <w:r w:rsidRPr="00A00D51">
              <w:rPr>
                <w:sz w:val="20"/>
                <w:szCs w:val="20"/>
              </w:rPr>
              <w:t xml:space="preserve">Modeling </w:t>
            </w:r>
            <w:r w:rsidR="00F24FF4" w:rsidRPr="00A00D51">
              <w:rPr>
                <w:sz w:val="20"/>
                <w:szCs w:val="20"/>
              </w:rPr>
              <w:t>and</w:t>
            </w:r>
            <w:r w:rsidRPr="00A00D51">
              <w:rPr>
                <w:sz w:val="20"/>
                <w:szCs w:val="20"/>
              </w:rPr>
              <w:t xml:space="preserve"> Data Analysis</w:t>
            </w:r>
          </w:p>
          <w:p w14:paraId="75982040" w14:textId="77777777" w:rsidR="0012053A" w:rsidRPr="00A00D51" w:rsidRDefault="0012053A" w:rsidP="001221CE">
            <w:pPr>
              <w:pStyle w:val="ListParagraph"/>
              <w:numPr>
                <w:ilvl w:val="0"/>
                <w:numId w:val="23"/>
              </w:numPr>
              <w:rPr>
                <w:sz w:val="20"/>
                <w:szCs w:val="20"/>
              </w:rPr>
            </w:pPr>
            <w:r w:rsidRPr="00A00D51">
              <w:rPr>
                <w:sz w:val="20"/>
                <w:szCs w:val="20"/>
              </w:rPr>
              <w:t>Communicating Reasoning</w:t>
            </w:r>
          </w:p>
          <w:p w14:paraId="681A241E" w14:textId="77777777" w:rsidR="0012053A" w:rsidRPr="00A00D51" w:rsidRDefault="0012053A" w:rsidP="0012053A">
            <w:pPr>
              <w:rPr>
                <w:rFonts w:eastAsia="Times New Roman" w:cs="Times New Roman"/>
                <w:color w:val="000000"/>
                <w:sz w:val="20"/>
                <w:szCs w:val="20"/>
              </w:rPr>
            </w:pPr>
          </w:p>
        </w:tc>
        <w:tc>
          <w:tcPr>
            <w:tcW w:w="0" w:type="auto"/>
            <w:tcBorders>
              <w:top w:val="nil"/>
              <w:left w:val="nil"/>
              <w:bottom w:val="single" w:sz="4" w:space="0" w:color="auto"/>
              <w:right w:val="single" w:sz="4" w:space="0" w:color="auto"/>
            </w:tcBorders>
            <w:shd w:val="clear" w:color="auto" w:fill="auto"/>
            <w:noWrap/>
            <w:vAlign w:val="center"/>
            <w:hideMark/>
          </w:tcPr>
          <w:p w14:paraId="4DE89041" w14:textId="77777777" w:rsidR="0012053A" w:rsidRPr="00A00D51" w:rsidRDefault="0012053A" w:rsidP="001221CE">
            <w:pPr>
              <w:pStyle w:val="ListParagraph"/>
              <w:numPr>
                <w:ilvl w:val="0"/>
                <w:numId w:val="9"/>
              </w:numPr>
              <w:rPr>
                <w:sz w:val="20"/>
                <w:szCs w:val="20"/>
              </w:rPr>
            </w:pPr>
            <w:r w:rsidRPr="00A00D51">
              <w:rPr>
                <w:sz w:val="20"/>
                <w:szCs w:val="20"/>
              </w:rPr>
              <w:t>Reading</w:t>
            </w:r>
          </w:p>
          <w:p w14:paraId="6DF2E307" w14:textId="77777777" w:rsidR="0012053A" w:rsidRPr="00A00D51" w:rsidRDefault="0012053A" w:rsidP="001221CE">
            <w:pPr>
              <w:pStyle w:val="ListParagraph"/>
              <w:numPr>
                <w:ilvl w:val="0"/>
                <w:numId w:val="9"/>
              </w:numPr>
              <w:rPr>
                <w:sz w:val="20"/>
                <w:szCs w:val="20"/>
              </w:rPr>
            </w:pPr>
            <w:r w:rsidRPr="00A00D51">
              <w:rPr>
                <w:sz w:val="20"/>
                <w:szCs w:val="20"/>
              </w:rPr>
              <w:t>Writing</w:t>
            </w:r>
          </w:p>
          <w:p w14:paraId="19FC8672" w14:textId="77777777" w:rsidR="0012053A" w:rsidRPr="00A00D51" w:rsidRDefault="0012053A" w:rsidP="001221CE">
            <w:pPr>
              <w:pStyle w:val="ListParagraph"/>
              <w:numPr>
                <w:ilvl w:val="0"/>
                <w:numId w:val="9"/>
              </w:numPr>
              <w:rPr>
                <w:sz w:val="20"/>
                <w:szCs w:val="20"/>
              </w:rPr>
            </w:pPr>
            <w:r w:rsidRPr="00A00D51">
              <w:rPr>
                <w:sz w:val="20"/>
                <w:szCs w:val="20"/>
              </w:rPr>
              <w:t>Listening</w:t>
            </w:r>
          </w:p>
          <w:p w14:paraId="07BE837B" w14:textId="253E481C" w:rsidR="0012053A" w:rsidRPr="00A00D51" w:rsidRDefault="0012053A" w:rsidP="001221CE">
            <w:pPr>
              <w:pStyle w:val="ListParagraph"/>
              <w:numPr>
                <w:ilvl w:val="0"/>
                <w:numId w:val="9"/>
              </w:numPr>
              <w:rPr>
                <w:sz w:val="20"/>
                <w:szCs w:val="20"/>
              </w:rPr>
            </w:pPr>
            <w:r w:rsidRPr="00A00D51">
              <w:rPr>
                <w:sz w:val="20"/>
                <w:szCs w:val="20"/>
              </w:rPr>
              <w:t xml:space="preserve">Research </w:t>
            </w:r>
            <w:r w:rsidR="00F24FF4" w:rsidRPr="00A00D51">
              <w:rPr>
                <w:sz w:val="20"/>
                <w:szCs w:val="20"/>
              </w:rPr>
              <w:t>and</w:t>
            </w:r>
            <w:r w:rsidRPr="00A00D51">
              <w:rPr>
                <w:sz w:val="20"/>
                <w:szCs w:val="20"/>
              </w:rPr>
              <w:t xml:space="preserve"> Inquiry</w:t>
            </w:r>
          </w:p>
          <w:p w14:paraId="32C6C4C6" w14:textId="77777777" w:rsidR="0012053A" w:rsidRPr="00A00D51" w:rsidRDefault="0012053A" w:rsidP="002D58BB">
            <w:pPr>
              <w:keepNext/>
              <w:rPr>
                <w:rFonts w:eastAsia="Times New Roman" w:cs="Times New Roman"/>
                <w:color w:val="000000"/>
                <w:sz w:val="20"/>
                <w:szCs w:val="20"/>
              </w:rPr>
            </w:pPr>
          </w:p>
        </w:tc>
      </w:tr>
    </w:tbl>
    <w:p w14:paraId="21C8501F" w14:textId="20CE89B3" w:rsidR="002E7366" w:rsidRPr="00A00D51" w:rsidRDefault="002D58BB" w:rsidP="004726A1">
      <w:pPr>
        <w:pStyle w:val="Caption"/>
      </w:pPr>
      <w:r w:rsidRPr="00A00D51">
        <w:t xml:space="preserve">Table </w:t>
      </w:r>
      <w:r w:rsidR="009223FF">
        <w:fldChar w:fldCharType="begin"/>
      </w:r>
      <w:r w:rsidR="009223FF">
        <w:instrText xml:space="preserve"> SEQ Table \* ARABIC </w:instrText>
      </w:r>
      <w:r w:rsidR="009223FF">
        <w:fldChar w:fldCharType="separate"/>
      </w:r>
      <w:r w:rsidR="005E321A">
        <w:rPr>
          <w:noProof/>
        </w:rPr>
        <w:t>9</w:t>
      </w:r>
      <w:r w:rsidR="009223FF">
        <w:rPr>
          <w:noProof/>
        </w:rPr>
        <w:fldChar w:fldCharType="end"/>
      </w:r>
      <w:r w:rsidRPr="00A00D51">
        <w:t xml:space="preserve"> - Claims List</w:t>
      </w:r>
    </w:p>
    <w:p w14:paraId="1CB670D5" w14:textId="777E2EC5" w:rsidR="002E7366" w:rsidRPr="00A00D51" w:rsidRDefault="002E7366" w:rsidP="0012053A">
      <w:pPr>
        <w:pStyle w:val="BodyText"/>
      </w:pPr>
      <w:r w:rsidRPr="00A00D51">
        <w:t>Reporting provide</w:t>
      </w:r>
      <w:r w:rsidR="009A5D8C" w:rsidRPr="00A00D51">
        <w:t>s</w:t>
      </w:r>
      <w:r w:rsidRPr="00A00D51">
        <w:t xml:space="preserve"> </w:t>
      </w:r>
      <w:r w:rsidR="004F50B2" w:rsidRPr="00A00D51">
        <w:t>Claim</w:t>
      </w:r>
      <w:r w:rsidRPr="00A00D51">
        <w:t xml:space="preserve">-level insights for individual students, and for the </w:t>
      </w:r>
      <w:r w:rsidR="00E20CE4">
        <w:t>List of Students by Assessment GRADE</w:t>
      </w:r>
      <w:r w:rsidRPr="00A00D51">
        <w:t xml:space="preserve"> report, but </w:t>
      </w:r>
      <w:r w:rsidR="004F50B2" w:rsidRPr="00A00D51">
        <w:t>Claim</w:t>
      </w:r>
      <w:r w:rsidRPr="00A00D51">
        <w:t>-level aggregations are not supported.</w:t>
      </w:r>
    </w:p>
    <w:p w14:paraId="1E135E5E" w14:textId="7D983163" w:rsidR="002E7366" w:rsidRPr="00A00D51" w:rsidRDefault="002E7366" w:rsidP="004D609F">
      <w:pPr>
        <w:pStyle w:val="Heading4"/>
      </w:pPr>
      <w:r w:rsidRPr="00A00D51">
        <w:t xml:space="preserve">Claim Calculation Details </w:t>
      </w:r>
      <w:r w:rsidR="00335D3B" w:rsidRPr="00A00D51">
        <w:t xml:space="preserve">and </w:t>
      </w:r>
      <w:r w:rsidRPr="00A00D51">
        <w:t>Levels Determination</w:t>
      </w:r>
    </w:p>
    <w:p w14:paraId="6817FE75" w14:textId="5101DC34" w:rsidR="002E7366" w:rsidRPr="00A00D51" w:rsidRDefault="002E7366" w:rsidP="001221CE">
      <w:pPr>
        <w:pStyle w:val="ListParagraph"/>
        <w:widowControl w:val="0"/>
        <w:numPr>
          <w:ilvl w:val="0"/>
          <w:numId w:val="8"/>
        </w:numPr>
        <w:autoSpaceDE w:val="0"/>
        <w:autoSpaceDN w:val="0"/>
        <w:adjustRightInd w:val="0"/>
        <w:rPr>
          <w:rFonts w:cs="Arial"/>
        </w:rPr>
      </w:pPr>
      <w:r w:rsidRPr="00A00D51">
        <w:rPr>
          <w:rFonts w:cs="Arial"/>
        </w:rPr>
        <w:t xml:space="preserve">There </w:t>
      </w:r>
      <w:r w:rsidR="009A5D8C" w:rsidRPr="00A00D51">
        <w:rPr>
          <w:rFonts w:cs="Arial"/>
        </w:rPr>
        <w:t xml:space="preserve">is </w:t>
      </w:r>
      <w:r w:rsidRPr="00A00D51">
        <w:rPr>
          <w:rFonts w:cs="Arial"/>
        </w:rPr>
        <w:t>a single score per claim, which derive</w:t>
      </w:r>
      <w:r w:rsidR="009A5D8C" w:rsidRPr="00A00D51">
        <w:rPr>
          <w:rFonts w:cs="Arial"/>
        </w:rPr>
        <w:t>s</w:t>
      </w:r>
      <w:r w:rsidRPr="00A00D51">
        <w:rPr>
          <w:rFonts w:cs="Arial"/>
        </w:rPr>
        <w:t xml:space="preserve"> from the same scale as the </w:t>
      </w:r>
      <w:r w:rsidR="004F50B2" w:rsidRPr="00A00D51">
        <w:rPr>
          <w:rFonts w:cs="Arial"/>
        </w:rPr>
        <w:t>O</w:t>
      </w:r>
      <w:r w:rsidRPr="00A00D51">
        <w:rPr>
          <w:rFonts w:cs="Arial"/>
        </w:rPr>
        <w:t xml:space="preserve">verall </w:t>
      </w:r>
      <w:r w:rsidR="004F50B2" w:rsidRPr="00A00D51">
        <w:rPr>
          <w:rFonts w:cs="Arial"/>
        </w:rPr>
        <w:t>“</w:t>
      </w:r>
      <w:r w:rsidRPr="00A00D51">
        <w:rPr>
          <w:rFonts w:cs="Arial"/>
        </w:rPr>
        <w:t>Composite</w:t>
      </w:r>
      <w:r w:rsidR="004F50B2" w:rsidRPr="00A00D51">
        <w:rPr>
          <w:rFonts w:cs="Arial"/>
        </w:rPr>
        <w:t>”</w:t>
      </w:r>
      <w:r w:rsidRPr="00A00D51">
        <w:rPr>
          <w:rFonts w:cs="Arial"/>
        </w:rPr>
        <w:t xml:space="preserve"> score</w:t>
      </w:r>
    </w:p>
    <w:p w14:paraId="7B89C530" w14:textId="4F699633" w:rsidR="002E7366" w:rsidRPr="00A00D51" w:rsidRDefault="002E7366" w:rsidP="001221CE">
      <w:pPr>
        <w:pStyle w:val="ListParagraph"/>
        <w:widowControl w:val="0"/>
        <w:numPr>
          <w:ilvl w:val="0"/>
          <w:numId w:val="8"/>
        </w:numPr>
        <w:autoSpaceDE w:val="0"/>
        <w:autoSpaceDN w:val="0"/>
        <w:adjustRightInd w:val="0"/>
        <w:rPr>
          <w:rFonts w:cs="Arial"/>
        </w:rPr>
      </w:pPr>
      <w:r w:rsidRPr="00A00D51">
        <w:rPr>
          <w:rFonts w:cs="Arial"/>
        </w:rPr>
        <w:t xml:space="preserve">The width of “Category 2” for each claim </w:t>
      </w:r>
      <w:r w:rsidR="009A5D8C" w:rsidRPr="00A00D51">
        <w:rPr>
          <w:rFonts w:cs="Arial"/>
        </w:rPr>
        <w:t xml:space="preserve">is </w:t>
      </w:r>
      <w:r w:rsidRPr="00A00D51">
        <w:rPr>
          <w:rFonts w:cs="Arial"/>
        </w:rPr>
        <w:t xml:space="preserve">based on the same amount of </w:t>
      </w:r>
      <w:r w:rsidR="005F1919">
        <w:rPr>
          <w:rFonts w:cs="Arial"/>
        </w:rPr>
        <w:t>Standard Error of Measure (</w:t>
      </w:r>
      <w:r w:rsidRPr="00A00D51">
        <w:rPr>
          <w:rFonts w:cs="Arial"/>
        </w:rPr>
        <w:t>SEM</w:t>
      </w:r>
      <w:r w:rsidR="005F1919">
        <w:rPr>
          <w:rFonts w:cs="Arial"/>
        </w:rPr>
        <w:t>)</w:t>
      </w:r>
      <w:r w:rsidR="00432A66" w:rsidRPr="00A00D51">
        <w:rPr>
          <w:rFonts w:cs="Arial"/>
        </w:rPr>
        <w:t xml:space="preserve">. </w:t>
      </w:r>
      <w:r w:rsidRPr="00A00D51">
        <w:rPr>
          <w:rFonts w:cs="Arial"/>
        </w:rPr>
        <w:t>As such, the actual widths for the Category 2 scores across different claims vary as the SEMs of the claims vary</w:t>
      </w:r>
    </w:p>
    <w:p w14:paraId="6F5EB7D9" w14:textId="6CF24F30" w:rsidR="002E7366" w:rsidRPr="00A00D51" w:rsidRDefault="002E7366" w:rsidP="001221CE">
      <w:pPr>
        <w:pStyle w:val="ListParagraph"/>
        <w:widowControl w:val="0"/>
        <w:numPr>
          <w:ilvl w:val="0"/>
          <w:numId w:val="8"/>
        </w:numPr>
        <w:autoSpaceDE w:val="0"/>
        <w:autoSpaceDN w:val="0"/>
        <w:adjustRightInd w:val="0"/>
        <w:rPr>
          <w:rFonts w:cs="Arial"/>
        </w:rPr>
      </w:pPr>
      <w:r w:rsidRPr="00A00D51">
        <w:rPr>
          <w:rFonts w:cs="Arial"/>
        </w:rPr>
        <w:t xml:space="preserve">Any claim score lower than </w:t>
      </w:r>
      <w:r w:rsidR="00802D0D" w:rsidRPr="00A00D51">
        <w:rPr>
          <w:rFonts w:cs="Arial"/>
        </w:rPr>
        <w:t xml:space="preserve">the </w:t>
      </w:r>
      <w:r w:rsidRPr="00A00D51">
        <w:rPr>
          <w:rFonts w:cs="Arial"/>
        </w:rPr>
        <w:t>bottom end of the error band around the Composite L</w:t>
      </w:r>
      <w:r w:rsidR="005F1919">
        <w:rPr>
          <w:rFonts w:cs="Arial"/>
        </w:rPr>
        <w:t xml:space="preserve">evel </w:t>
      </w:r>
      <w:r w:rsidRPr="00A00D51">
        <w:rPr>
          <w:rFonts w:cs="Arial"/>
        </w:rPr>
        <w:t>2/L</w:t>
      </w:r>
      <w:r w:rsidR="005F1919">
        <w:rPr>
          <w:rFonts w:cs="Arial"/>
        </w:rPr>
        <w:t xml:space="preserve">evel </w:t>
      </w:r>
      <w:r w:rsidRPr="00A00D51">
        <w:rPr>
          <w:rFonts w:cs="Arial"/>
        </w:rPr>
        <w:t xml:space="preserve">3 cut score (a.k.a. the “proficiency line”) </w:t>
      </w:r>
      <w:r w:rsidR="009A5D8C" w:rsidRPr="00A00D51">
        <w:rPr>
          <w:rFonts w:cs="Arial"/>
        </w:rPr>
        <w:t xml:space="preserve">is </w:t>
      </w:r>
      <w:r w:rsidRPr="00A00D51">
        <w:rPr>
          <w:rFonts w:cs="Arial"/>
        </w:rPr>
        <w:t>considered a “Category 1” claim score</w:t>
      </w:r>
    </w:p>
    <w:p w14:paraId="1FBFF1F3" w14:textId="02AA96A8" w:rsidR="002E7366" w:rsidRPr="00A00D51" w:rsidRDefault="002E7366" w:rsidP="001221CE">
      <w:pPr>
        <w:pStyle w:val="ListParagraph"/>
        <w:widowControl w:val="0"/>
        <w:numPr>
          <w:ilvl w:val="0"/>
          <w:numId w:val="8"/>
        </w:numPr>
        <w:autoSpaceDE w:val="0"/>
        <w:autoSpaceDN w:val="0"/>
        <w:adjustRightInd w:val="0"/>
        <w:rPr>
          <w:rFonts w:cs="Arial"/>
        </w:rPr>
      </w:pPr>
      <w:r w:rsidRPr="00A00D51">
        <w:rPr>
          <w:rFonts w:cs="Arial"/>
        </w:rPr>
        <w:t>Any claim score within the error bands </w:t>
      </w:r>
      <w:r w:rsidR="009A5D8C" w:rsidRPr="00A00D51">
        <w:rPr>
          <w:rFonts w:cs="Arial"/>
        </w:rPr>
        <w:t xml:space="preserve">is </w:t>
      </w:r>
      <w:r w:rsidRPr="00A00D51">
        <w:rPr>
          <w:rFonts w:cs="Arial"/>
        </w:rPr>
        <w:t>considered a “Category 2” claim score</w:t>
      </w:r>
    </w:p>
    <w:p w14:paraId="21B1C355" w14:textId="032E6268" w:rsidR="002E7366" w:rsidRPr="001C7F30" w:rsidRDefault="002E7366" w:rsidP="001221CE">
      <w:pPr>
        <w:pStyle w:val="ListParagraph"/>
        <w:widowControl w:val="0"/>
        <w:numPr>
          <w:ilvl w:val="0"/>
          <w:numId w:val="8"/>
        </w:numPr>
        <w:autoSpaceDE w:val="0"/>
        <w:autoSpaceDN w:val="0"/>
        <w:adjustRightInd w:val="0"/>
        <w:rPr>
          <w:rFonts w:cs="Arial"/>
        </w:rPr>
      </w:pPr>
      <w:r w:rsidRPr="00A00D51">
        <w:rPr>
          <w:rFonts w:cs="Arial"/>
        </w:rPr>
        <w:t>Any claim score above the upper end of the error band around the Composite L</w:t>
      </w:r>
      <w:r w:rsidR="005F1919">
        <w:rPr>
          <w:rFonts w:cs="Arial"/>
        </w:rPr>
        <w:t xml:space="preserve">evel </w:t>
      </w:r>
      <w:r w:rsidRPr="00A00D51">
        <w:rPr>
          <w:rFonts w:cs="Arial"/>
        </w:rPr>
        <w:t>2/L</w:t>
      </w:r>
      <w:r w:rsidR="00CC7358">
        <w:rPr>
          <w:rFonts w:cs="Arial"/>
        </w:rPr>
        <w:t xml:space="preserve">evel </w:t>
      </w:r>
      <w:r w:rsidRPr="00A00D51">
        <w:rPr>
          <w:rFonts w:cs="Arial"/>
        </w:rPr>
        <w:t xml:space="preserve">3 cut score </w:t>
      </w:r>
      <w:r w:rsidR="009A5D8C" w:rsidRPr="00A00D51">
        <w:rPr>
          <w:rFonts w:cs="Arial"/>
        </w:rPr>
        <w:t xml:space="preserve">is </w:t>
      </w:r>
      <w:r w:rsidRPr="00A00D51">
        <w:rPr>
          <w:rFonts w:cs="Arial"/>
        </w:rPr>
        <w:t>considered a “Category 3” claim score.</w:t>
      </w:r>
      <w:r w:rsidR="004F50B2" w:rsidRPr="00A00D51">
        <w:rPr>
          <w:noProof/>
        </w:rPr>
        <w:t xml:space="preserve"> </w:t>
      </w:r>
    </w:p>
    <w:p w14:paraId="6A758B46" w14:textId="77777777" w:rsidR="001C7F30" w:rsidRDefault="001C7F30" w:rsidP="001C7F30">
      <w:pPr>
        <w:pStyle w:val="ListParagraph"/>
        <w:widowControl w:val="0"/>
        <w:autoSpaceDE w:val="0"/>
        <w:autoSpaceDN w:val="0"/>
        <w:adjustRightInd w:val="0"/>
        <w:rPr>
          <w:noProof/>
        </w:rPr>
      </w:pPr>
    </w:p>
    <w:p w14:paraId="3A6CF78A" w14:textId="77777777" w:rsidR="001C7F30" w:rsidRPr="00A00D51" w:rsidRDefault="001C7F30" w:rsidP="001C7F30">
      <w:pPr>
        <w:pStyle w:val="ListParagraph"/>
        <w:widowControl w:val="0"/>
        <w:autoSpaceDE w:val="0"/>
        <w:autoSpaceDN w:val="0"/>
        <w:adjustRightInd w:val="0"/>
        <w:rPr>
          <w:rFonts w:cs="Arial"/>
        </w:rPr>
      </w:pPr>
    </w:p>
    <w:p w14:paraId="76D4F5E4" w14:textId="57891989" w:rsidR="001C7F30" w:rsidRDefault="001C7F30" w:rsidP="004726A1">
      <w:pPr>
        <w:pStyle w:val="Caption"/>
      </w:pPr>
      <w:r w:rsidRPr="001C7F30">
        <w:rPr>
          <w:noProof/>
        </w:rPr>
        <w:lastRenderedPageBreak/>
        <w:drawing>
          <wp:inline distT="0" distB="0" distL="0" distR="0" wp14:anchorId="41A590AF" wp14:editId="160A6564">
            <wp:extent cx="6685807" cy="2640894"/>
            <wp:effectExtent l="0" t="0" r="127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0.png"/>
                    <pic:cNvPicPr/>
                  </pic:nvPicPr>
                  <pic:blipFill>
                    <a:blip r:embed="rId166">
                      <a:extLst>
                        <a:ext uri="{28A0092B-C50C-407E-A947-70E740481C1C}">
                          <a14:useLocalDpi xmlns:a14="http://schemas.microsoft.com/office/drawing/2010/main" val="0"/>
                        </a:ext>
                      </a:extLst>
                    </a:blip>
                    <a:stretch>
                      <a:fillRect/>
                    </a:stretch>
                  </pic:blipFill>
                  <pic:spPr>
                    <a:xfrm>
                      <a:off x="0" y="0"/>
                      <a:ext cx="6691237" cy="2643039"/>
                    </a:xfrm>
                    <a:prstGeom prst="rect">
                      <a:avLst/>
                    </a:prstGeom>
                  </pic:spPr>
                </pic:pic>
              </a:graphicData>
            </a:graphic>
          </wp:inline>
        </w:drawing>
      </w:r>
    </w:p>
    <w:p w14:paraId="419F2803" w14:textId="2A49272C" w:rsidR="002E7366" w:rsidRDefault="002D58BB" w:rsidP="004726A1">
      <w:pPr>
        <w:pStyle w:val="Caption"/>
      </w:pPr>
      <w:bookmarkStart w:id="191" w:name="_Toc291348682"/>
      <w:r w:rsidRPr="00A00D51">
        <w:t xml:space="preserve">Figure </w:t>
      </w:r>
      <w:r w:rsidR="009223FF">
        <w:fldChar w:fldCharType="begin"/>
      </w:r>
      <w:r w:rsidR="009223FF">
        <w:instrText xml:space="preserve"> SEQ Figure \* ARABIC </w:instrText>
      </w:r>
      <w:r w:rsidR="009223FF">
        <w:fldChar w:fldCharType="separate"/>
      </w:r>
      <w:r w:rsidR="005E321A">
        <w:rPr>
          <w:noProof/>
        </w:rPr>
        <w:t>77</w:t>
      </w:r>
      <w:r w:rsidR="009223FF">
        <w:rPr>
          <w:noProof/>
        </w:rPr>
        <w:fldChar w:fldCharType="end"/>
      </w:r>
      <w:r w:rsidRPr="00A00D51">
        <w:t xml:space="preserve"> - Claims Score Illustration</w:t>
      </w:r>
      <w:bookmarkEnd w:id="191"/>
    </w:p>
    <w:p w14:paraId="2BD12FCF" w14:textId="77777777" w:rsidR="00387B79" w:rsidRDefault="00387B79" w:rsidP="001C7F30"/>
    <w:p w14:paraId="1323E84D" w14:textId="7A0CC907" w:rsidR="00387B79" w:rsidRPr="00387B79" w:rsidRDefault="00387B79" w:rsidP="001C7F30"/>
    <w:p w14:paraId="11CEE471" w14:textId="77777777" w:rsidR="007747C1" w:rsidRPr="00A00D51" w:rsidRDefault="002E7366" w:rsidP="007747C1">
      <w:pPr>
        <w:pStyle w:val="BodyText"/>
      </w:pPr>
      <w:r w:rsidRPr="00A00D51">
        <w:t>In Category 3, there is confidence that the student is on track (i.e., the student should continue receiving current levels of support at this point in time). In Category 1, there is confidence that the student is not on track (i.e., the student is clearly in need of help, support, or assistance; the student is clearly not demonstrating the expected knowledge or ability to apply skill). In Category 2, the student is not clearly in either category and their status cannot be determined with an appropriate level of confidence.</w:t>
      </w:r>
    </w:p>
    <w:p w14:paraId="491E855D" w14:textId="61D6CB57" w:rsidR="002E7366" w:rsidRPr="00A00D51" w:rsidRDefault="002E7366" w:rsidP="004D609F">
      <w:pPr>
        <w:pStyle w:val="Heading4"/>
      </w:pPr>
      <w:r w:rsidRPr="00A00D51">
        <w:t xml:space="preserve">Claim </w:t>
      </w:r>
      <w:r w:rsidR="004F50B2" w:rsidRPr="00A00D51">
        <w:t>Level</w:t>
      </w:r>
      <w:r w:rsidRPr="00A00D51">
        <w:t>s and Icons</w:t>
      </w:r>
    </w:p>
    <w:p w14:paraId="32EF111C" w14:textId="42231191" w:rsidR="002E7366" w:rsidRPr="00A00D51" w:rsidRDefault="002E7366" w:rsidP="007747C1">
      <w:pPr>
        <w:pStyle w:val="BodyText"/>
      </w:pPr>
      <w:r w:rsidRPr="00A00D51">
        <w:t xml:space="preserve">The following labels for the </w:t>
      </w:r>
      <w:r w:rsidR="00E20CE4">
        <w:t>List of Students by Assessment GRADE</w:t>
      </w:r>
      <w:r w:rsidR="00802D0D" w:rsidRPr="00A00D51">
        <w:t xml:space="preserve"> </w:t>
      </w:r>
      <w:r w:rsidRPr="00A00D51">
        <w:t xml:space="preserve">and Individual </w:t>
      </w:r>
      <w:r w:rsidR="00E53625" w:rsidRPr="00A00D51">
        <w:t>STUDENT R</w:t>
      </w:r>
      <w:r w:rsidRPr="00A00D51">
        <w:t xml:space="preserve">eports have been presented to all governing </w:t>
      </w:r>
      <w:r w:rsidR="007F3A56" w:rsidRPr="00A00D51">
        <w:t>s</w:t>
      </w:r>
      <w:r w:rsidRPr="00A00D51">
        <w:t xml:space="preserve">tate </w:t>
      </w:r>
      <w:r w:rsidR="007F3A56" w:rsidRPr="00A00D51">
        <w:t>l</w:t>
      </w:r>
      <w:r w:rsidRPr="00A00D51">
        <w:t>eads for feedback and have been approved by Smarter Balanced</w:t>
      </w:r>
      <w:r w:rsidR="004F50B2" w:rsidRPr="00A00D51">
        <w:t>:</w:t>
      </w:r>
    </w:p>
    <w:tbl>
      <w:tblPr>
        <w:tblW w:w="0" w:type="auto"/>
        <w:tblCellMar>
          <w:left w:w="115" w:type="dxa"/>
          <w:right w:w="115" w:type="dxa"/>
        </w:tblCellMar>
        <w:tblLook w:val="0600" w:firstRow="0" w:lastRow="0" w:firstColumn="0" w:lastColumn="0" w:noHBand="1" w:noVBand="1"/>
      </w:tblPr>
      <w:tblGrid>
        <w:gridCol w:w="3708"/>
        <w:gridCol w:w="6667"/>
      </w:tblGrid>
      <w:tr w:rsidR="000B72BC" w:rsidRPr="00A00D51" w14:paraId="70A9F6F9" w14:textId="77777777" w:rsidTr="00F4362C">
        <w:tc>
          <w:tcPr>
            <w:tcW w:w="3708" w:type="dxa"/>
          </w:tcPr>
          <w:p w14:paraId="18702E39" w14:textId="77777777" w:rsidR="000B72BC" w:rsidRPr="00A00D51" w:rsidRDefault="000B72BC" w:rsidP="00F4362C">
            <w:pPr>
              <w:pStyle w:val="BodyText"/>
            </w:pPr>
            <w:r w:rsidRPr="00A00D51">
              <w:rPr>
                <w:noProof/>
              </w:rPr>
              <w:drawing>
                <wp:anchor distT="0" distB="0" distL="114300" distR="114300" simplePos="0" relativeHeight="251682816" behindDoc="0" locked="0" layoutInCell="1" allowOverlap="1" wp14:anchorId="22BACFD8" wp14:editId="59DD0238">
                  <wp:simplePos x="0" y="0"/>
                  <wp:positionH relativeFrom="margin">
                    <wp:posOffset>299720</wp:posOffset>
                  </wp:positionH>
                  <wp:positionV relativeFrom="margin">
                    <wp:posOffset>106680</wp:posOffset>
                  </wp:positionV>
                  <wp:extent cx="1593215" cy="318770"/>
                  <wp:effectExtent l="0" t="0" r="6985" b="5080"/>
                  <wp:wrapThrough wrapText="bothSides">
                    <wp:wrapPolygon edited="0">
                      <wp:start x="0" y="0"/>
                      <wp:lineTo x="0" y="20653"/>
                      <wp:lineTo x="21436" y="20653"/>
                      <wp:lineTo x="2143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593215" cy="318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667" w:type="dxa"/>
          </w:tcPr>
          <w:p w14:paraId="22AA0C63" w14:textId="5E6B77F5" w:rsidR="000B72BC" w:rsidRPr="00A00D51" w:rsidRDefault="000B72BC" w:rsidP="00F4362C">
            <w:pPr>
              <w:pStyle w:val="BodyText"/>
            </w:pPr>
            <w:r w:rsidRPr="00A00D51">
              <w:t xml:space="preserve">The assessment results indicate that the student understands and </w:t>
            </w:r>
            <w:r w:rsidR="00C120FE" w:rsidRPr="00A00D51">
              <w:t>can</w:t>
            </w:r>
            <w:r w:rsidRPr="00A00D51">
              <w:t xml:space="preserve"> apply their knowledge to the standards in this subject area for their grade.</w:t>
            </w:r>
          </w:p>
        </w:tc>
      </w:tr>
      <w:tr w:rsidR="000B72BC" w:rsidRPr="00A00D51" w14:paraId="30A34E41" w14:textId="77777777" w:rsidTr="00F4362C">
        <w:tc>
          <w:tcPr>
            <w:tcW w:w="3708" w:type="dxa"/>
          </w:tcPr>
          <w:p w14:paraId="43749376" w14:textId="77777777" w:rsidR="000B72BC" w:rsidRPr="00A00D51" w:rsidRDefault="000B72BC" w:rsidP="00F4362C">
            <w:pPr>
              <w:pStyle w:val="BodyText"/>
            </w:pPr>
            <w:r w:rsidRPr="00A00D51">
              <w:rPr>
                <w:noProof/>
              </w:rPr>
              <w:drawing>
                <wp:anchor distT="0" distB="0" distL="114300" distR="114300" simplePos="0" relativeHeight="251683840" behindDoc="0" locked="0" layoutInCell="1" allowOverlap="1" wp14:anchorId="4F2DA033" wp14:editId="5B79C766">
                  <wp:simplePos x="0" y="0"/>
                  <wp:positionH relativeFrom="margin">
                    <wp:posOffset>292735</wp:posOffset>
                  </wp:positionH>
                  <wp:positionV relativeFrom="margin">
                    <wp:posOffset>118745</wp:posOffset>
                  </wp:positionV>
                  <wp:extent cx="1602740" cy="320675"/>
                  <wp:effectExtent l="0" t="0" r="0" b="3175"/>
                  <wp:wrapThrough wrapText="bothSides">
                    <wp:wrapPolygon edited="0">
                      <wp:start x="0" y="0"/>
                      <wp:lineTo x="0" y="20531"/>
                      <wp:lineTo x="21309" y="20531"/>
                      <wp:lineTo x="21309"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602740" cy="3206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tc>
        <w:tc>
          <w:tcPr>
            <w:tcW w:w="6667" w:type="dxa"/>
          </w:tcPr>
          <w:p w14:paraId="6A49EA02" w14:textId="77777777" w:rsidR="000B72BC" w:rsidRPr="00A00D51" w:rsidRDefault="000B72BC" w:rsidP="00F4362C">
            <w:pPr>
              <w:pStyle w:val="BodyText"/>
              <w:rPr>
                <w:noProof/>
              </w:rPr>
            </w:pPr>
            <w:r w:rsidRPr="00A00D51">
              <w:t>The assessment results may be just above or just below the standard, but due to the error band (see above), it is impossible to determine with a sufficient degree of confidence.</w:t>
            </w:r>
          </w:p>
        </w:tc>
      </w:tr>
      <w:tr w:rsidR="000B72BC" w:rsidRPr="00A00D51" w14:paraId="7782E46C" w14:textId="77777777" w:rsidTr="00F4362C">
        <w:tc>
          <w:tcPr>
            <w:tcW w:w="3708" w:type="dxa"/>
          </w:tcPr>
          <w:p w14:paraId="03FDF34D" w14:textId="77777777" w:rsidR="000B72BC" w:rsidRPr="00A00D51" w:rsidRDefault="000B72BC" w:rsidP="00F4362C">
            <w:pPr>
              <w:pStyle w:val="BodyText"/>
            </w:pPr>
            <w:r w:rsidRPr="00A00D51">
              <w:rPr>
                <w:noProof/>
              </w:rPr>
              <w:drawing>
                <wp:anchor distT="0" distB="0" distL="114300" distR="114300" simplePos="0" relativeHeight="251684864" behindDoc="0" locked="0" layoutInCell="1" allowOverlap="1" wp14:anchorId="39BFA4F4" wp14:editId="5B4B5D31">
                  <wp:simplePos x="0" y="0"/>
                  <wp:positionH relativeFrom="margin">
                    <wp:posOffset>300355</wp:posOffset>
                  </wp:positionH>
                  <wp:positionV relativeFrom="margin">
                    <wp:posOffset>35560</wp:posOffset>
                  </wp:positionV>
                  <wp:extent cx="1602740" cy="320675"/>
                  <wp:effectExtent l="0" t="0" r="0" b="3175"/>
                  <wp:wrapThrough wrapText="bothSides">
                    <wp:wrapPolygon edited="0">
                      <wp:start x="0" y="0"/>
                      <wp:lineTo x="0" y="20531"/>
                      <wp:lineTo x="21309" y="20531"/>
                      <wp:lineTo x="21309"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602740" cy="3206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tc>
        <w:tc>
          <w:tcPr>
            <w:tcW w:w="6667" w:type="dxa"/>
          </w:tcPr>
          <w:p w14:paraId="406B82BA" w14:textId="77777777" w:rsidR="000B72BC" w:rsidRPr="00A00D51" w:rsidRDefault="000B72BC" w:rsidP="00F4362C">
            <w:pPr>
              <w:pStyle w:val="BodyText"/>
            </w:pPr>
            <w:r w:rsidRPr="00A00D51">
              <w:t>The assessment results indicate that the student has not yet met the standard in this subject-area for their grade.</w:t>
            </w:r>
          </w:p>
        </w:tc>
      </w:tr>
    </w:tbl>
    <w:p w14:paraId="2D42DC39" w14:textId="77777777" w:rsidR="004F50B2" w:rsidRPr="00A00D51" w:rsidRDefault="004F50B2" w:rsidP="008660CA"/>
    <w:p w14:paraId="0AB3B847" w14:textId="1CFE49DC" w:rsidR="002E7366" w:rsidRPr="00A00D51" w:rsidRDefault="002E7366" w:rsidP="008660CA">
      <w:r w:rsidRPr="00A00D51">
        <w:t>Claim scale</w:t>
      </w:r>
      <w:r w:rsidR="004F50B2" w:rsidRPr="00A00D51">
        <w:t xml:space="preserve"> </w:t>
      </w:r>
      <w:r w:rsidRPr="00A00D51">
        <w:t>scores</w:t>
      </w:r>
      <w:r w:rsidR="00631611" w:rsidRPr="00A00D51">
        <w:t xml:space="preserve"> are not exposed via any </w:t>
      </w:r>
      <w:r w:rsidR="004F50B2" w:rsidRPr="00A00D51">
        <w:t>“Current View” download</w:t>
      </w:r>
      <w:r w:rsidR="00631611" w:rsidRPr="00A00D51">
        <w:t xml:space="preserve">, but are included in </w:t>
      </w:r>
      <w:r w:rsidR="004F50B2" w:rsidRPr="00A00D51">
        <w:t xml:space="preserve">the Student </w:t>
      </w:r>
      <w:r w:rsidR="00631611" w:rsidRPr="00A00D51">
        <w:t xml:space="preserve">Assessment </w:t>
      </w:r>
      <w:r w:rsidR="004F50B2" w:rsidRPr="00A00D51">
        <w:t>Result download</w:t>
      </w:r>
      <w:r w:rsidR="00631611" w:rsidRPr="00A00D51">
        <w:t>.</w:t>
      </w:r>
    </w:p>
    <w:p w14:paraId="2BB12E5F" w14:textId="77777777" w:rsidR="002E7366" w:rsidRPr="00A00D51" w:rsidRDefault="002E7366" w:rsidP="004D609F">
      <w:pPr>
        <w:pStyle w:val="Heading4"/>
      </w:pPr>
      <w:r w:rsidRPr="00A00D51">
        <w:t>Assumptions</w:t>
      </w:r>
    </w:p>
    <w:p w14:paraId="474CBD4A" w14:textId="75F00CE8" w:rsidR="002E7366" w:rsidRPr="00A00D51" w:rsidRDefault="002E7366" w:rsidP="001221CE">
      <w:pPr>
        <w:pStyle w:val="ListParagraph"/>
        <w:numPr>
          <w:ilvl w:val="0"/>
          <w:numId w:val="24"/>
        </w:numPr>
      </w:pPr>
      <w:r w:rsidRPr="00A00D51">
        <w:t xml:space="preserve">For the Individual </w:t>
      </w:r>
      <w:r w:rsidR="00E53625" w:rsidRPr="00A00D51">
        <w:t>STUDENT</w:t>
      </w:r>
      <w:r w:rsidRPr="00A00D51">
        <w:t xml:space="preserve"> Report and </w:t>
      </w:r>
      <w:r w:rsidR="00E20CE4">
        <w:t>List of Students by Assessment GRADE</w:t>
      </w:r>
      <w:r w:rsidR="00802D0D" w:rsidRPr="00A00D51">
        <w:t xml:space="preserve"> </w:t>
      </w:r>
      <w:r w:rsidRPr="00A00D51">
        <w:t xml:space="preserve">reports, the Reporting </w:t>
      </w:r>
      <w:r w:rsidR="00E3649A" w:rsidRPr="00A00D51">
        <w:t>S</w:t>
      </w:r>
      <w:r w:rsidRPr="00A00D51">
        <w:t>ystem display</w:t>
      </w:r>
      <w:r w:rsidR="009A5D8C" w:rsidRPr="00A00D51">
        <w:t>s</w:t>
      </w:r>
      <w:r w:rsidRPr="00A00D51">
        <w:t xml:space="preserve"> claim levels as visual icons with labels and descriptors, but </w:t>
      </w:r>
      <w:r w:rsidR="009A5D8C" w:rsidRPr="00A00D51">
        <w:t xml:space="preserve">does </w:t>
      </w:r>
      <w:r w:rsidRPr="00A00D51">
        <w:t xml:space="preserve">not expose the actual numerical claim score data. </w:t>
      </w:r>
    </w:p>
    <w:p w14:paraId="6606A45C" w14:textId="2D5DE30C" w:rsidR="002E7366" w:rsidRPr="00A00D51" w:rsidRDefault="002E7366" w:rsidP="001221CE">
      <w:pPr>
        <w:pStyle w:val="ListParagraph"/>
        <w:numPr>
          <w:ilvl w:val="0"/>
          <w:numId w:val="24"/>
        </w:numPr>
      </w:pPr>
      <w:r w:rsidRPr="00A00D51">
        <w:lastRenderedPageBreak/>
        <w:t>Every assessment result provided to the Data Warehouse include</w:t>
      </w:r>
      <w:r w:rsidR="009A5D8C" w:rsidRPr="00A00D51">
        <w:t>s</w:t>
      </w:r>
      <w:r w:rsidRPr="00A00D51">
        <w:t xml:space="preserve"> </w:t>
      </w:r>
      <w:r w:rsidR="00E53625" w:rsidRPr="00A00D51">
        <w:t>a</w:t>
      </w:r>
      <w:r w:rsidRPr="00A00D51">
        <w:t xml:space="preserve"> student’s scale score, level determination, scale maximum, scale minimum, scale units, and error band. </w:t>
      </w:r>
    </w:p>
    <w:p w14:paraId="27DC4D84" w14:textId="05DC1AF4" w:rsidR="002E7366" w:rsidRPr="00A00D51" w:rsidRDefault="002E7366" w:rsidP="001221CE">
      <w:pPr>
        <w:pStyle w:val="ListParagraph"/>
        <w:numPr>
          <w:ilvl w:val="1"/>
          <w:numId w:val="24"/>
        </w:numPr>
      </w:pPr>
      <w:r w:rsidRPr="00A00D51">
        <w:t>Claim scale</w:t>
      </w:r>
      <w:r w:rsidR="004F50B2" w:rsidRPr="00A00D51">
        <w:t xml:space="preserve"> </w:t>
      </w:r>
      <w:r w:rsidRPr="00A00D51">
        <w:t xml:space="preserve">scores </w:t>
      </w:r>
      <w:r w:rsidR="009A5D8C" w:rsidRPr="00A00D51">
        <w:t xml:space="preserve">are </w:t>
      </w:r>
      <w:r w:rsidRPr="00A00D51">
        <w:t xml:space="preserve">measured on the same scale as the </w:t>
      </w:r>
      <w:r w:rsidR="004F50B2" w:rsidRPr="00A00D51">
        <w:t>O</w:t>
      </w:r>
      <w:r w:rsidRPr="00A00D51">
        <w:t>verall score</w:t>
      </w:r>
      <w:r w:rsidR="00E3649A" w:rsidRPr="00A00D51">
        <w:t>.</w:t>
      </w:r>
    </w:p>
    <w:p w14:paraId="4996909A" w14:textId="6802C314" w:rsidR="002E7366" w:rsidRPr="00A00D51" w:rsidRDefault="002E7366" w:rsidP="001221CE">
      <w:pPr>
        <w:pStyle w:val="ListParagraph"/>
        <w:numPr>
          <w:ilvl w:val="1"/>
          <w:numId w:val="24"/>
        </w:numPr>
      </w:pPr>
      <w:r w:rsidRPr="00A00D51">
        <w:t>Claim error</w:t>
      </w:r>
      <w:r w:rsidR="004F50B2" w:rsidRPr="00A00D51">
        <w:t xml:space="preserve"> </w:t>
      </w:r>
      <w:r w:rsidRPr="00A00D51">
        <w:t>bands vary by Claim</w:t>
      </w:r>
      <w:r w:rsidR="00E3649A" w:rsidRPr="00A00D51">
        <w:t>.</w:t>
      </w:r>
    </w:p>
    <w:p w14:paraId="30364102" w14:textId="3F429A1A" w:rsidR="002E7366" w:rsidRPr="00A00D51" w:rsidRDefault="004F50B2" w:rsidP="001221CE">
      <w:pPr>
        <w:pStyle w:val="ListParagraph"/>
        <w:numPr>
          <w:ilvl w:val="0"/>
          <w:numId w:val="24"/>
        </w:numPr>
      </w:pPr>
      <w:r w:rsidRPr="00A00D51">
        <w:t>Smarter Balanced</w:t>
      </w:r>
      <w:r w:rsidR="002E7366" w:rsidRPr="00A00D51">
        <w:t xml:space="preserve"> provide</w:t>
      </w:r>
      <w:r w:rsidR="009A5D8C" w:rsidRPr="00A00D51">
        <w:t>s</w:t>
      </w:r>
      <w:r w:rsidR="002E7366" w:rsidRPr="00A00D51">
        <w:t xml:space="preserve"> the algorithm for calculating the claim score groupings per grade, subject and claim to the Score Integration vendor; neither the Data Warehouse nor the Reporting System dynamically calculate</w:t>
      </w:r>
      <w:r w:rsidR="009A5D8C" w:rsidRPr="00A00D51">
        <w:t>s</w:t>
      </w:r>
      <w:r w:rsidR="002E7366" w:rsidRPr="00A00D51">
        <w:t xml:space="preserve"> scale</w:t>
      </w:r>
      <w:r w:rsidR="00E3649A" w:rsidRPr="00A00D51">
        <w:t xml:space="preserve"> </w:t>
      </w:r>
      <w:r w:rsidR="002E7366" w:rsidRPr="00A00D51">
        <w:t>scores, error</w:t>
      </w:r>
      <w:r w:rsidR="00E3649A" w:rsidRPr="00A00D51">
        <w:t xml:space="preserve"> </w:t>
      </w:r>
      <w:r w:rsidR="002E7366" w:rsidRPr="00A00D51">
        <w:t>bands, or level determinations.</w:t>
      </w:r>
    </w:p>
    <w:p w14:paraId="2C68B422" w14:textId="28F175CA" w:rsidR="002E7366" w:rsidRPr="00A00D51" w:rsidRDefault="002E7366" w:rsidP="001221CE">
      <w:pPr>
        <w:pStyle w:val="ListParagraph"/>
        <w:numPr>
          <w:ilvl w:val="0"/>
          <w:numId w:val="24"/>
        </w:numPr>
      </w:pPr>
      <w:r w:rsidRPr="00A00D51">
        <w:t xml:space="preserve">Student level claim data </w:t>
      </w:r>
      <w:r w:rsidR="009A5D8C" w:rsidRPr="00A00D51">
        <w:t xml:space="preserve">are </w:t>
      </w:r>
      <w:r w:rsidRPr="00A00D51">
        <w:t>not aggregated in the reporting system in the Comparing Districts</w:t>
      </w:r>
      <w:r w:rsidR="005130C1" w:rsidRPr="00A00D51">
        <w:t xml:space="preserve"> in a STATE</w:t>
      </w:r>
      <w:r w:rsidRPr="00A00D51">
        <w:t xml:space="preserve">, Comparing Schools </w:t>
      </w:r>
      <w:r w:rsidR="005130C1" w:rsidRPr="00A00D51">
        <w:t xml:space="preserve">in a DISTRICT </w:t>
      </w:r>
      <w:r w:rsidRPr="00A00D51">
        <w:t xml:space="preserve">or Results by Grade </w:t>
      </w:r>
      <w:r w:rsidR="005130C1" w:rsidRPr="00A00D51">
        <w:t xml:space="preserve">for a SCHOOL </w:t>
      </w:r>
      <w:r w:rsidRPr="00A00D51">
        <w:t>reports.</w:t>
      </w:r>
    </w:p>
    <w:p w14:paraId="47D33DFD" w14:textId="60861A07" w:rsidR="00F57F4B" w:rsidRPr="00A00D51" w:rsidRDefault="00F57F4B">
      <w:pPr>
        <w:rPr>
          <w:rFonts w:eastAsiaTheme="majorEastAsia" w:cstheme="majorBidi"/>
          <w:b/>
          <w:bCs/>
          <w:color w:val="4F81BD" w:themeColor="accent1"/>
        </w:rPr>
      </w:pPr>
      <w:bookmarkStart w:id="192" w:name="_Ref253701084"/>
    </w:p>
    <w:p w14:paraId="3C230792" w14:textId="77777777" w:rsidR="00927453" w:rsidRPr="00A00D51" w:rsidRDefault="00927453">
      <w:pPr>
        <w:rPr>
          <w:rFonts w:eastAsiaTheme="majorEastAsia" w:cstheme="majorBidi"/>
          <w:b/>
          <w:bCs/>
          <w:color w:val="003F6B"/>
        </w:rPr>
      </w:pPr>
      <w:r w:rsidRPr="00A00D51">
        <w:br w:type="page"/>
      </w:r>
    </w:p>
    <w:p w14:paraId="0DFDF140" w14:textId="52408BD7" w:rsidR="002E7366" w:rsidRPr="00A00D51" w:rsidRDefault="002E7366" w:rsidP="00E6087D">
      <w:pPr>
        <w:pStyle w:val="Heading3"/>
      </w:pPr>
      <w:bookmarkStart w:id="193" w:name="_Toc291348486"/>
      <w:bookmarkStart w:id="194" w:name="_Toc436058885"/>
      <w:r w:rsidRPr="00A00D51">
        <w:lastRenderedPageBreak/>
        <w:t>Context Security, Access Patterns, and Single Sign-</w:t>
      </w:r>
      <w:r w:rsidR="00BD4799" w:rsidRPr="00A00D51">
        <w:t>O</w:t>
      </w:r>
      <w:r w:rsidRPr="00A00D51">
        <w:t>n (SSO)</w:t>
      </w:r>
      <w:bookmarkEnd w:id="192"/>
      <w:bookmarkEnd w:id="193"/>
      <w:bookmarkEnd w:id="194"/>
    </w:p>
    <w:p w14:paraId="621CCBA9" w14:textId="11419F8F" w:rsidR="002E7366" w:rsidRPr="00A00D51" w:rsidRDefault="002E7366" w:rsidP="001221CE">
      <w:pPr>
        <w:pStyle w:val="ListParagraph"/>
        <w:numPr>
          <w:ilvl w:val="0"/>
          <w:numId w:val="5"/>
        </w:numPr>
      </w:pPr>
      <w:r w:rsidRPr="00A00D51">
        <w:t xml:space="preserve">Registered users </w:t>
      </w:r>
      <w:r w:rsidR="007A2E51" w:rsidRPr="00A00D51">
        <w:t>can see:</w:t>
      </w:r>
    </w:p>
    <w:p w14:paraId="05BE0111" w14:textId="1D92EC5F" w:rsidR="002E7366" w:rsidRPr="00A00D51" w:rsidRDefault="002E7366" w:rsidP="001221CE">
      <w:pPr>
        <w:pStyle w:val="ListParagraph"/>
        <w:numPr>
          <w:ilvl w:val="1"/>
          <w:numId w:val="5"/>
        </w:numPr>
      </w:pPr>
      <w:r w:rsidRPr="00A00D51">
        <w:t xml:space="preserve">all non-PII-protected data for their </w:t>
      </w:r>
      <w:r w:rsidR="007A2E51" w:rsidRPr="00A00D51">
        <w:t>s</w:t>
      </w:r>
      <w:r w:rsidR="00356F92" w:rsidRPr="00A00D51">
        <w:t>tate</w:t>
      </w:r>
      <w:r w:rsidRPr="00A00D51">
        <w:t xml:space="preserve"> </w:t>
      </w:r>
    </w:p>
    <w:p w14:paraId="653BA784" w14:textId="19E1D3CD" w:rsidR="002E7366" w:rsidRPr="00A00D51" w:rsidRDefault="002E7366" w:rsidP="001221CE">
      <w:pPr>
        <w:pStyle w:val="ListParagraph"/>
        <w:numPr>
          <w:ilvl w:val="1"/>
          <w:numId w:val="5"/>
        </w:numPr>
      </w:pPr>
      <w:r w:rsidRPr="00A00D51">
        <w:t xml:space="preserve">any PII-protected data that they are authorized to view, as managed in permissions at the level of </w:t>
      </w:r>
      <w:r w:rsidR="0062668D" w:rsidRPr="00A00D51">
        <w:t>s</w:t>
      </w:r>
      <w:r w:rsidRPr="00A00D51">
        <w:t>chool (e.g.</w:t>
      </w:r>
      <w:r w:rsidR="00802D0D" w:rsidRPr="00A00D51">
        <w:t>,</w:t>
      </w:r>
      <w:r w:rsidRPr="00A00D51">
        <w:t xml:space="preserve"> a </w:t>
      </w:r>
      <w:r w:rsidR="0062668D" w:rsidRPr="00A00D51">
        <w:t>t</w:t>
      </w:r>
      <w:r w:rsidRPr="00A00D51">
        <w:t xml:space="preserve">eacher in </w:t>
      </w:r>
      <w:r w:rsidR="0062668D" w:rsidRPr="00A00D51">
        <w:t>s</w:t>
      </w:r>
      <w:r w:rsidRPr="00A00D51">
        <w:t xml:space="preserve">chool X with PII access can see all students in </w:t>
      </w:r>
      <w:r w:rsidR="0062668D" w:rsidRPr="00A00D51">
        <w:t>s</w:t>
      </w:r>
      <w:r w:rsidRPr="00A00D51">
        <w:t>chool X)</w:t>
      </w:r>
    </w:p>
    <w:p w14:paraId="3C965197" w14:textId="49BE9116" w:rsidR="002E7366" w:rsidRPr="00A00D51" w:rsidRDefault="002E7366" w:rsidP="001221CE">
      <w:pPr>
        <w:pStyle w:val="ListParagraph"/>
        <w:numPr>
          <w:ilvl w:val="0"/>
          <w:numId w:val="5"/>
        </w:numPr>
      </w:pPr>
      <w:r w:rsidRPr="00A00D51">
        <w:t xml:space="preserve">All users must have </w:t>
      </w:r>
      <w:r w:rsidR="00BD4799" w:rsidRPr="00A00D51">
        <w:t>login credentials for</w:t>
      </w:r>
      <w:r w:rsidRPr="00A00D51">
        <w:t xml:space="preserve"> the SSO component and must log</w:t>
      </w:r>
      <w:r w:rsidR="007A2E51" w:rsidRPr="00A00D51">
        <w:t xml:space="preserve"> </w:t>
      </w:r>
      <w:r w:rsidRPr="00A00D51">
        <w:t xml:space="preserve">in to view reports. There </w:t>
      </w:r>
      <w:r w:rsidR="009A5D8C" w:rsidRPr="00A00D51">
        <w:t xml:space="preserve">is </w:t>
      </w:r>
      <w:r w:rsidRPr="00A00D51">
        <w:t>no anonymous public user support (unregistered users, logged-out users).</w:t>
      </w:r>
    </w:p>
    <w:p w14:paraId="6DC4D123" w14:textId="1136E5EF" w:rsidR="002E7366" w:rsidRPr="00A00D51" w:rsidRDefault="002E7366" w:rsidP="001221CE">
      <w:pPr>
        <w:pStyle w:val="ListBullet2"/>
        <w:numPr>
          <w:ilvl w:val="0"/>
          <w:numId w:val="5"/>
        </w:numPr>
      </w:pPr>
      <w:r w:rsidRPr="00A00D51">
        <w:t>All Single Sign</w:t>
      </w:r>
      <w:r w:rsidR="007A2E51" w:rsidRPr="00A00D51">
        <w:t>-On</w:t>
      </w:r>
      <w:r w:rsidRPr="00A00D51">
        <w:t xml:space="preserve"> functionality </w:t>
      </w:r>
      <w:r w:rsidR="009A5D8C" w:rsidRPr="00A00D51">
        <w:t xml:space="preserve">is </w:t>
      </w:r>
      <w:r w:rsidRPr="00A00D51">
        <w:t xml:space="preserve">managed by the SSO shared service. The Data Warehouse and Reporting </w:t>
      </w:r>
      <w:r w:rsidR="007524C3" w:rsidRPr="00A00D51">
        <w:t>S</w:t>
      </w:r>
      <w:r w:rsidRPr="00A00D51">
        <w:t xml:space="preserve">ystem receive user authorizations from the SSO shared service. </w:t>
      </w:r>
      <w:r w:rsidR="009A5D8C" w:rsidRPr="00A00D51">
        <w:t xml:space="preserve">Neither the </w:t>
      </w:r>
      <w:r w:rsidR="00802D0D" w:rsidRPr="00A00D51">
        <w:t xml:space="preserve">Data Warehouse </w:t>
      </w:r>
      <w:r w:rsidR="009A5D8C" w:rsidRPr="00A00D51">
        <w:t xml:space="preserve">nor the </w:t>
      </w:r>
      <w:r w:rsidR="00802D0D" w:rsidRPr="00A00D51">
        <w:t xml:space="preserve">Reporting </w:t>
      </w:r>
      <w:r w:rsidR="009A5D8C" w:rsidRPr="00A00D51">
        <w:t>S</w:t>
      </w:r>
      <w:r w:rsidR="00802D0D" w:rsidRPr="00A00D51">
        <w:t xml:space="preserve">ystem </w:t>
      </w:r>
      <w:r w:rsidRPr="00A00D51">
        <w:t xml:space="preserve">maintain or verify </w:t>
      </w:r>
      <w:r w:rsidR="00802D0D" w:rsidRPr="00A00D51">
        <w:t>user authorizations</w:t>
      </w:r>
      <w:r w:rsidRPr="00A00D51">
        <w:t>.</w:t>
      </w:r>
    </w:p>
    <w:p w14:paraId="32983044" w14:textId="6DD51316" w:rsidR="002E7366" w:rsidRPr="00A00D51" w:rsidRDefault="002E7366" w:rsidP="001221CE">
      <w:pPr>
        <w:pStyle w:val="ListBullet2"/>
        <w:numPr>
          <w:ilvl w:val="0"/>
          <w:numId w:val="5"/>
        </w:numPr>
      </w:pPr>
      <w:r w:rsidRPr="00A00D51">
        <w:t xml:space="preserve">The Consortium SSO shared service or </w:t>
      </w:r>
      <w:r w:rsidR="00BD4799" w:rsidRPr="00A00D51">
        <w:t>s</w:t>
      </w:r>
      <w:r w:rsidRPr="00A00D51">
        <w:t>tate-</w:t>
      </w:r>
      <w:r w:rsidR="00BD4799" w:rsidRPr="00A00D51">
        <w:t>d</w:t>
      </w:r>
      <w:r w:rsidRPr="00A00D51">
        <w:t>eployed SSO solution provide the interface for management of associations between users and student PII.</w:t>
      </w:r>
    </w:p>
    <w:p w14:paraId="1380609F" w14:textId="6D19F634" w:rsidR="002E7366" w:rsidRPr="00A00D51" w:rsidRDefault="002E7366" w:rsidP="001221CE">
      <w:pPr>
        <w:pStyle w:val="ListBullet2"/>
        <w:numPr>
          <w:ilvl w:val="0"/>
          <w:numId w:val="5"/>
        </w:numPr>
      </w:pPr>
      <w:r w:rsidRPr="00A00D51">
        <w:t xml:space="preserve">Access to Reports and PII </w:t>
      </w:r>
      <w:r w:rsidR="009A5D8C" w:rsidRPr="00A00D51">
        <w:t xml:space="preserve">are </w:t>
      </w:r>
      <w:r w:rsidRPr="00A00D51">
        <w:t xml:space="preserve">managed by </w:t>
      </w:r>
      <w:r w:rsidR="00BD4799" w:rsidRPr="00A00D51">
        <w:t>s</w:t>
      </w:r>
      <w:r w:rsidRPr="00A00D51">
        <w:t xml:space="preserve">tates, </w:t>
      </w:r>
      <w:r w:rsidR="00BD4799" w:rsidRPr="00A00D51">
        <w:t>d</w:t>
      </w:r>
      <w:r w:rsidR="00631611" w:rsidRPr="00A00D51">
        <w:t xml:space="preserve">istricts, or potentially even </w:t>
      </w:r>
      <w:r w:rsidR="00BD4799" w:rsidRPr="00A00D51">
        <w:t>s</w:t>
      </w:r>
      <w:r w:rsidRPr="00A00D51">
        <w:t>chools via the Smarter Balanced Shared Services.</w:t>
      </w:r>
    </w:p>
    <w:p w14:paraId="3F0764EA" w14:textId="18070D99" w:rsidR="002E7366" w:rsidRPr="00A00D51" w:rsidRDefault="002E7366" w:rsidP="001221CE">
      <w:pPr>
        <w:pStyle w:val="ListBullet2"/>
        <w:numPr>
          <w:ilvl w:val="0"/>
          <w:numId w:val="5"/>
        </w:numPr>
      </w:pPr>
      <w:r w:rsidRPr="00A00D51">
        <w:t xml:space="preserve">Provisioning and management of Consortium user accounts </w:t>
      </w:r>
      <w:r w:rsidR="009A5D8C" w:rsidRPr="00A00D51">
        <w:t xml:space="preserve">are </w:t>
      </w:r>
      <w:r w:rsidRPr="00A00D51">
        <w:t>supported by the Consortium via the Smarter Balanced Shared Services.</w:t>
      </w:r>
    </w:p>
    <w:p w14:paraId="19B744D8" w14:textId="77777777" w:rsidR="002E7366" w:rsidRPr="00A00D51" w:rsidRDefault="002E7366" w:rsidP="001221CE">
      <w:pPr>
        <w:pStyle w:val="ListBullet2"/>
        <w:numPr>
          <w:ilvl w:val="0"/>
          <w:numId w:val="5"/>
        </w:numPr>
      </w:pPr>
      <w:r w:rsidRPr="00A00D51">
        <w:t>Educators may have access to student PII for their associated entities (school(s)/district(s)), which can be controlled within the SSO shared service at the school level.</w:t>
      </w:r>
    </w:p>
    <w:p w14:paraId="26D8D229" w14:textId="2ACCCEA8" w:rsidR="002E7366" w:rsidRPr="00A00D51" w:rsidRDefault="002E7366" w:rsidP="001221CE">
      <w:pPr>
        <w:pStyle w:val="ListBullet2"/>
        <w:numPr>
          <w:ilvl w:val="0"/>
          <w:numId w:val="5"/>
        </w:numPr>
        <w:rPr>
          <w:b/>
          <w:i/>
        </w:rPr>
      </w:pPr>
      <w:r w:rsidRPr="00A00D51">
        <w:t>Noneducators have no access to student information</w:t>
      </w:r>
      <w:r w:rsidR="004F50B2" w:rsidRPr="00A00D51">
        <w:t xml:space="preserve">; </w:t>
      </w:r>
      <w:r w:rsidRPr="00A00D51">
        <w:t xml:space="preserve">the Consortium </w:t>
      </w:r>
      <w:r w:rsidR="009A5D8C" w:rsidRPr="00A00D51">
        <w:t xml:space="preserve">does </w:t>
      </w:r>
      <w:r w:rsidRPr="00A00D51">
        <w:t xml:space="preserve">not support parent </w:t>
      </w:r>
      <w:r w:rsidR="004F50B2" w:rsidRPr="00A00D51">
        <w:t xml:space="preserve">or student </w:t>
      </w:r>
      <w:r w:rsidRPr="00A00D51">
        <w:t>login in the Consortium Data Warehouse and Reporting instance.</w:t>
      </w:r>
    </w:p>
    <w:p w14:paraId="706BCEB7" w14:textId="7618A0AB" w:rsidR="00927453" w:rsidRPr="00A00D51" w:rsidRDefault="00927453" w:rsidP="001221CE">
      <w:pPr>
        <w:pStyle w:val="ListBullet2"/>
        <w:numPr>
          <w:ilvl w:val="0"/>
          <w:numId w:val="5"/>
        </w:numPr>
        <w:rPr>
          <w:b/>
          <w:i/>
        </w:rPr>
      </w:pPr>
      <w:r w:rsidRPr="00A00D51">
        <w:t>Permissions are available on a per-feature basis, and the Permissions component allows for each permission to be applied to one or more nodes in the hierarchy (e.g.</w:t>
      </w:r>
      <w:r w:rsidR="00E53625" w:rsidRPr="00A00D51">
        <w:t>,</w:t>
      </w:r>
      <w:r w:rsidRPr="00A00D51">
        <w:t xml:space="preserve"> Student PII Access for School X, Student PII Access for District Y).</w:t>
      </w:r>
    </w:p>
    <w:p w14:paraId="771D7C50" w14:textId="77777777" w:rsidR="00927453" w:rsidRPr="00A00D51" w:rsidRDefault="00927453" w:rsidP="001221CE">
      <w:pPr>
        <w:pStyle w:val="ListBullet2"/>
        <w:numPr>
          <w:ilvl w:val="1"/>
          <w:numId w:val="5"/>
        </w:numPr>
        <w:rPr>
          <w:b/>
          <w:i/>
        </w:rPr>
      </w:pPr>
      <w:r w:rsidRPr="00A00D51">
        <w:t>Assessment Completion Extract</w:t>
      </w:r>
    </w:p>
    <w:p w14:paraId="5B7EFF1C" w14:textId="77777777" w:rsidR="00927453" w:rsidRPr="00A00D51" w:rsidRDefault="00927453" w:rsidP="001221CE">
      <w:pPr>
        <w:pStyle w:val="ListBullet2"/>
        <w:numPr>
          <w:ilvl w:val="1"/>
          <w:numId w:val="5"/>
        </w:numPr>
        <w:rPr>
          <w:b/>
          <w:i/>
        </w:rPr>
      </w:pPr>
      <w:r w:rsidRPr="00A00D51">
        <w:t>Audit XML Extract</w:t>
      </w:r>
    </w:p>
    <w:p w14:paraId="7AFDB941" w14:textId="77777777" w:rsidR="00927453" w:rsidRPr="00A00D51" w:rsidRDefault="00927453" w:rsidP="001221CE">
      <w:pPr>
        <w:pStyle w:val="ListBullet2"/>
        <w:numPr>
          <w:ilvl w:val="1"/>
          <w:numId w:val="5"/>
        </w:numPr>
        <w:rPr>
          <w:b/>
          <w:i/>
        </w:rPr>
      </w:pPr>
      <w:r w:rsidRPr="00A00D51">
        <w:t xml:space="preserve">Individual Item Response Data Extract </w:t>
      </w:r>
    </w:p>
    <w:p w14:paraId="5FA7DB27" w14:textId="72B8F583" w:rsidR="00927453" w:rsidRPr="00A00D51" w:rsidRDefault="00927453" w:rsidP="001221CE">
      <w:pPr>
        <w:pStyle w:val="ListBullet2"/>
        <w:numPr>
          <w:ilvl w:val="1"/>
          <w:numId w:val="5"/>
        </w:numPr>
        <w:rPr>
          <w:b/>
          <w:i/>
        </w:rPr>
      </w:pPr>
      <w:r w:rsidRPr="00A00D51">
        <w:t>Student Assessment Results Extract</w:t>
      </w:r>
    </w:p>
    <w:p w14:paraId="016F937A" w14:textId="0E20C2E0" w:rsidR="00927453" w:rsidRPr="00A00D51" w:rsidRDefault="00927453" w:rsidP="001221CE">
      <w:pPr>
        <w:pStyle w:val="ListBullet2"/>
        <w:numPr>
          <w:ilvl w:val="1"/>
          <w:numId w:val="5"/>
        </w:numPr>
        <w:rPr>
          <w:b/>
          <w:i/>
        </w:rPr>
      </w:pPr>
      <w:r w:rsidRPr="00A00D51">
        <w:t xml:space="preserve">Student </w:t>
      </w:r>
      <w:r w:rsidR="00037122" w:rsidRPr="00A00D51">
        <w:t>personally identifiable information</w:t>
      </w:r>
      <w:r w:rsidR="00433681" w:rsidRPr="00A00D51">
        <w:t xml:space="preserve"> (also known as “PII Access”)</w:t>
      </w:r>
    </w:p>
    <w:p w14:paraId="25F52739" w14:textId="227842FD" w:rsidR="00927453" w:rsidRPr="00A00D51" w:rsidRDefault="00927453" w:rsidP="001221CE">
      <w:pPr>
        <w:pStyle w:val="ListBullet2"/>
        <w:numPr>
          <w:ilvl w:val="1"/>
          <w:numId w:val="5"/>
        </w:numPr>
        <w:rPr>
          <w:b/>
          <w:i/>
        </w:rPr>
      </w:pPr>
      <w:r w:rsidRPr="00A00D51">
        <w:t>Student Registration Statistics Extract</w:t>
      </w:r>
    </w:p>
    <w:p w14:paraId="267C9235" w14:textId="77777777" w:rsidR="00F57F4B" w:rsidRPr="00A00D51" w:rsidRDefault="00F57F4B">
      <w:pPr>
        <w:rPr>
          <w:rFonts w:eastAsiaTheme="majorEastAsia" w:cstheme="majorBidi"/>
          <w:b/>
          <w:bCs/>
          <w:color w:val="4F81BD" w:themeColor="accent1"/>
        </w:rPr>
      </w:pPr>
    </w:p>
    <w:p w14:paraId="1401B0F1" w14:textId="02F3A534" w:rsidR="00AB6369" w:rsidRPr="00A00D51" w:rsidRDefault="00AB6369" w:rsidP="00E6087D">
      <w:pPr>
        <w:pStyle w:val="Heading3"/>
      </w:pPr>
      <w:bookmarkStart w:id="195" w:name="_Toc291348487"/>
      <w:bookmarkStart w:id="196" w:name="_Toc436058886"/>
      <w:r w:rsidRPr="00A00D51">
        <w:t xml:space="preserve">Error Bands </w:t>
      </w:r>
      <w:r w:rsidR="00335D3B" w:rsidRPr="00A00D51">
        <w:t xml:space="preserve">and </w:t>
      </w:r>
      <w:r w:rsidRPr="00A00D51">
        <w:t>SEM</w:t>
      </w:r>
      <w:bookmarkEnd w:id="195"/>
      <w:bookmarkEnd w:id="196"/>
    </w:p>
    <w:p w14:paraId="1FEDD9CB" w14:textId="13FBBE84" w:rsidR="00AB6369" w:rsidRPr="00A00D51" w:rsidRDefault="00AB6369" w:rsidP="001221CE">
      <w:pPr>
        <w:pStyle w:val="BodyText"/>
        <w:numPr>
          <w:ilvl w:val="0"/>
          <w:numId w:val="32"/>
        </w:numPr>
      </w:pPr>
      <w:r w:rsidRPr="00A00D51">
        <w:t xml:space="preserve">Standard Error of Measurement (SEM) is accounted for in the reports by the error bands that are displayed in the Individual </w:t>
      </w:r>
      <w:r w:rsidR="005130C1" w:rsidRPr="00A00D51">
        <w:t>STUDENT</w:t>
      </w:r>
      <w:r w:rsidRPr="00A00D51">
        <w:t xml:space="preserve"> Report and the </w:t>
      </w:r>
      <w:r w:rsidR="00E20CE4">
        <w:t>List of Students by Assessment GRADE</w:t>
      </w:r>
      <w:r w:rsidR="000713F6" w:rsidRPr="00A00D51">
        <w:t xml:space="preserve"> </w:t>
      </w:r>
      <w:r w:rsidRPr="00A00D51">
        <w:t xml:space="preserve">report for overall scores. </w:t>
      </w:r>
      <w:r w:rsidR="000713F6" w:rsidRPr="00A00D51">
        <w:t xml:space="preserve">SEMs </w:t>
      </w:r>
      <w:r w:rsidR="00E53625" w:rsidRPr="00A00D51">
        <w:t>are</w:t>
      </w:r>
      <w:r w:rsidRPr="00A00D51">
        <w:t xml:space="preserve"> also included on claim scores in the </w:t>
      </w:r>
      <w:r w:rsidR="004F50B2" w:rsidRPr="00A00D51">
        <w:t>Student Assessment Results downloads</w:t>
      </w:r>
      <w:r w:rsidRPr="00A00D51">
        <w:t>.</w:t>
      </w:r>
    </w:p>
    <w:p w14:paraId="3FF1C1E9" w14:textId="77777777" w:rsidR="002D58BB" w:rsidRPr="00A00D51" w:rsidRDefault="0073419C" w:rsidP="002D58BB">
      <w:pPr>
        <w:pStyle w:val="BodyText"/>
        <w:keepNext/>
        <w:jc w:val="center"/>
      </w:pPr>
      <w:r w:rsidRPr="00A00D51">
        <w:rPr>
          <w:noProof/>
        </w:rPr>
        <w:lastRenderedPageBreak/>
        <w:drawing>
          <wp:inline distT="0" distB="0" distL="0" distR="0" wp14:anchorId="77F72BB3" wp14:editId="6054712E">
            <wp:extent cx="4572000" cy="911469"/>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Band.png"/>
                    <pic:cNvPicPr/>
                  </pic:nvPicPr>
                  <pic:blipFill>
                    <a:blip r:embed="rId170">
                      <a:extLst>
                        <a:ext uri="{28A0092B-C50C-407E-A947-70E740481C1C}">
                          <a14:useLocalDpi xmlns:a14="http://schemas.microsoft.com/office/drawing/2010/main" val="0"/>
                        </a:ext>
                      </a:extLst>
                    </a:blip>
                    <a:stretch>
                      <a:fillRect/>
                    </a:stretch>
                  </pic:blipFill>
                  <pic:spPr>
                    <a:xfrm>
                      <a:off x="0" y="0"/>
                      <a:ext cx="4572000" cy="911469"/>
                    </a:xfrm>
                    <a:prstGeom prst="rect">
                      <a:avLst/>
                    </a:prstGeom>
                  </pic:spPr>
                </pic:pic>
              </a:graphicData>
            </a:graphic>
          </wp:inline>
        </w:drawing>
      </w:r>
    </w:p>
    <w:p w14:paraId="02C9007A" w14:textId="53709661" w:rsidR="00BD05F4" w:rsidRPr="00A00D51" w:rsidRDefault="002D58BB" w:rsidP="004726A1">
      <w:pPr>
        <w:pStyle w:val="Caption"/>
      </w:pPr>
      <w:bookmarkStart w:id="197" w:name="_Toc291348683"/>
      <w:r w:rsidRPr="00A00D51">
        <w:t xml:space="preserve">Figure </w:t>
      </w:r>
      <w:r w:rsidR="009223FF">
        <w:fldChar w:fldCharType="begin"/>
      </w:r>
      <w:r w:rsidR="009223FF">
        <w:instrText xml:space="preserve"> SEQ Figure \* ARABIC </w:instrText>
      </w:r>
      <w:r w:rsidR="009223FF">
        <w:fldChar w:fldCharType="separate"/>
      </w:r>
      <w:r w:rsidR="005E321A">
        <w:rPr>
          <w:noProof/>
        </w:rPr>
        <w:t>78</w:t>
      </w:r>
      <w:r w:rsidR="009223FF">
        <w:rPr>
          <w:noProof/>
        </w:rPr>
        <w:fldChar w:fldCharType="end"/>
      </w:r>
      <w:r w:rsidRPr="00A00D51">
        <w:t xml:space="preserve"> - Error Band Illustration</w:t>
      </w:r>
      <w:bookmarkEnd w:id="197"/>
    </w:p>
    <w:p w14:paraId="7423FB3B" w14:textId="77777777" w:rsidR="00AB6369" w:rsidRPr="00A00D51" w:rsidRDefault="00AB6369" w:rsidP="001221CE">
      <w:pPr>
        <w:pStyle w:val="BodyText"/>
        <w:numPr>
          <w:ilvl w:val="0"/>
          <w:numId w:val="32"/>
        </w:numPr>
      </w:pPr>
      <w:r w:rsidRPr="00A00D51">
        <w:t>Error band meaning is explained in the Legend of each report that displays them:</w:t>
      </w:r>
    </w:p>
    <w:p w14:paraId="236A03C1" w14:textId="40EFD4C5" w:rsidR="00AB6369" w:rsidRPr="00A00D51" w:rsidRDefault="00AB6369" w:rsidP="00225161">
      <w:pPr>
        <w:pStyle w:val="BodyTextFirstIndent2"/>
        <w:ind w:left="1440" w:right="1440" w:firstLine="0"/>
        <w:rPr>
          <w:rFonts w:cs="Arial"/>
          <w:sz w:val="18"/>
          <w:szCs w:val="18"/>
        </w:rPr>
      </w:pPr>
      <w:r w:rsidRPr="00A00D51">
        <w:rPr>
          <w:rFonts w:cs="Arial"/>
          <w:sz w:val="18"/>
          <w:szCs w:val="18"/>
        </w:rPr>
        <w:t>Smarter Balanced tests provide the most precise scores possible within a reasonable time limit, but no test can be 100 percent accurate</w:t>
      </w:r>
      <w:r w:rsidR="00432A66" w:rsidRPr="00A00D51">
        <w:rPr>
          <w:rFonts w:cs="Arial"/>
          <w:sz w:val="18"/>
          <w:szCs w:val="18"/>
        </w:rPr>
        <w:t xml:space="preserve">. </w:t>
      </w:r>
      <w:r w:rsidRPr="00A00D51">
        <w:rPr>
          <w:rFonts w:cs="Arial"/>
          <w:sz w:val="18"/>
          <w:szCs w:val="18"/>
        </w:rPr>
        <w:t>The error band indicates the range of scores that a student would be very likely to achieve if they were to take the test multiple times</w:t>
      </w:r>
      <w:r w:rsidR="00432A66" w:rsidRPr="00A00D51">
        <w:rPr>
          <w:rFonts w:cs="Arial"/>
          <w:sz w:val="18"/>
          <w:szCs w:val="18"/>
        </w:rPr>
        <w:t xml:space="preserve">. </w:t>
      </w:r>
      <w:r w:rsidRPr="00A00D51">
        <w:rPr>
          <w:rFonts w:cs="Arial"/>
          <w:sz w:val="18"/>
          <w:szCs w:val="18"/>
        </w:rPr>
        <w:t>It is similar to the “margin of error” that newspapers re</w:t>
      </w:r>
      <w:r w:rsidR="0035178D" w:rsidRPr="00A00D51">
        <w:rPr>
          <w:rFonts w:cs="Arial"/>
          <w:sz w:val="18"/>
          <w:szCs w:val="18"/>
        </w:rPr>
        <w:t>port for public opinion surveys</w:t>
      </w:r>
      <w:r w:rsidR="000713F6" w:rsidRPr="00A00D51">
        <w:rPr>
          <w:rFonts w:cs="Arial"/>
          <w:sz w:val="18"/>
          <w:szCs w:val="18"/>
        </w:rPr>
        <w:t>.</w:t>
      </w:r>
    </w:p>
    <w:p w14:paraId="351ED8E8" w14:textId="77777777" w:rsidR="002E7366" w:rsidRPr="00A00D51" w:rsidRDefault="002E7366" w:rsidP="00E6087D">
      <w:pPr>
        <w:pStyle w:val="Heading3"/>
      </w:pPr>
      <w:bookmarkStart w:id="198" w:name="_Toc291348488"/>
      <w:bookmarkStart w:id="199" w:name="_Toc436058887"/>
      <w:r w:rsidRPr="00A00D51">
        <w:t>Integration with Institutes of Higher Education (IHE)</w:t>
      </w:r>
      <w:bookmarkEnd w:id="198"/>
      <w:bookmarkEnd w:id="199"/>
    </w:p>
    <w:p w14:paraId="7B74154B" w14:textId="0F0BB863" w:rsidR="002E7366" w:rsidRPr="00A00D51" w:rsidRDefault="002E7366" w:rsidP="001221CE">
      <w:pPr>
        <w:pStyle w:val="ListBullet"/>
        <w:numPr>
          <w:ilvl w:val="0"/>
          <w:numId w:val="34"/>
        </w:numPr>
      </w:pPr>
      <w:r w:rsidRPr="00A00D51">
        <w:t xml:space="preserve">There </w:t>
      </w:r>
      <w:r w:rsidR="009A5D8C" w:rsidRPr="00A00D51">
        <w:t xml:space="preserve">is </w:t>
      </w:r>
      <w:r w:rsidRPr="00A00D51">
        <w:t xml:space="preserve">no separate user report for IHE, but there </w:t>
      </w:r>
      <w:r w:rsidR="009A5D8C" w:rsidRPr="00A00D51">
        <w:t xml:space="preserve">is </w:t>
      </w:r>
      <w:r w:rsidRPr="00A00D51">
        <w:t>specific IHE language to explain the 11</w:t>
      </w:r>
      <w:r w:rsidRPr="00A00D51">
        <w:rPr>
          <w:vertAlign w:val="superscript"/>
        </w:rPr>
        <w:t>th</w:t>
      </w:r>
      <w:r w:rsidRPr="00A00D51">
        <w:t xml:space="preserve"> </w:t>
      </w:r>
      <w:r w:rsidR="00281492" w:rsidRPr="00A00D51">
        <w:t>g</w:t>
      </w:r>
      <w:r w:rsidRPr="00A00D51">
        <w:t xml:space="preserve">rade Individual </w:t>
      </w:r>
      <w:r w:rsidR="009D4703" w:rsidRPr="00A00D51">
        <w:t xml:space="preserve">STUDENT </w:t>
      </w:r>
      <w:r w:rsidRPr="00A00D51">
        <w:t xml:space="preserve">Report, which </w:t>
      </w:r>
      <w:r w:rsidR="009A5D8C" w:rsidRPr="00A00D51">
        <w:t xml:space="preserve">is </w:t>
      </w:r>
      <w:r w:rsidRPr="00A00D51">
        <w:t>configurable on a per-tenant basis:</w:t>
      </w:r>
    </w:p>
    <w:p w14:paraId="2F61D65C" w14:textId="77777777" w:rsidR="00225161" w:rsidRPr="00A00D51" w:rsidRDefault="00225161" w:rsidP="00225161">
      <w:pPr>
        <w:pStyle w:val="ListBullet"/>
        <w:numPr>
          <w:ilvl w:val="0"/>
          <w:numId w:val="0"/>
        </w:numPr>
        <w:ind w:left="360" w:hanging="360"/>
      </w:pPr>
    </w:p>
    <w:p w14:paraId="5769417D" w14:textId="73749384" w:rsidR="002E7366" w:rsidRPr="00A00D51" w:rsidRDefault="002E7366" w:rsidP="00225161">
      <w:pPr>
        <w:pStyle w:val="ListParagraph"/>
        <w:shd w:val="clear" w:color="auto" w:fill="FFFFFF"/>
        <w:ind w:left="1440" w:right="1440"/>
        <w:rPr>
          <w:rFonts w:eastAsia="Times New Roman" w:cs="Arial"/>
          <w:color w:val="222222"/>
          <w:sz w:val="18"/>
          <w:szCs w:val="18"/>
        </w:rPr>
      </w:pPr>
      <w:r w:rsidRPr="00A00D51">
        <w:rPr>
          <w:rFonts w:eastAsia="Times New Roman" w:cs="Arial"/>
          <w:color w:val="222222"/>
          <w:sz w:val="18"/>
          <w:szCs w:val="18"/>
        </w:rPr>
        <w:t xml:space="preserve">Students in Grades 8 through 12 see Consortium-common </w:t>
      </w:r>
      <w:r w:rsidR="000B46BF" w:rsidRPr="00A00D51">
        <w:rPr>
          <w:rFonts w:eastAsia="Times New Roman" w:cs="Arial"/>
          <w:color w:val="222222"/>
          <w:sz w:val="18"/>
          <w:szCs w:val="18"/>
        </w:rPr>
        <w:t>h</w:t>
      </w:r>
      <w:r w:rsidRPr="00A00D51">
        <w:rPr>
          <w:rFonts w:eastAsia="Times New Roman" w:cs="Arial"/>
          <w:color w:val="222222"/>
          <w:sz w:val="18"/>
          <w:szCs w:val="18"/>
        </w:rPr>
        <w:t xml:space="preserve">igher </w:t>
      </w:r>
      <w:r w:rsidR="000B46BF" w:rsidRPr="00A00D51">
        <w:rPr>
          <w:rFonts w:eastAsia="Times New Roman" w:cs="Arial"/>
          <w:color w:val="222222"/>
          <w:sz w:val="18"/>
          <w:szCs w:val="18"/>
        </w:rPr>
        <w:t>e</w:t>
      </w:r>
      <w:r w:rsidR="000713F6" w:rsidRPr="00A00D51">
        <w:rPr>
          <w:rFonts w:eastAsia="Times New Roman" w:cs="Arial"/>
          <w:color w:val="222222"/>
          <w:sz w:val="18"/>
          <w:szCs w:val="18"/>
        </w:rPr>
        <w:t xml:space="preserve">ducation </w:t>
      </w:r>
      <w:r w:rsidRPr="00A00D51">
        <w:rPr>
          <w:rFonts w:eastAsia="Times New Roman" w:cs="Arial"/>
          <w:color w:val="222222"/>
          <w:sz w:val="18"/>
          <w:szCs w:val="18"/>
        </w:rPr>
        <w:t xml:space="preserve">policy information, and a </w:t>
      </w:r>
      <w:r w:rsidR="000B46BF" w:rsidRPr="00A00D51">
        <w:rPr>
          <w:rFonts w:eastAsia="Times New Roman" w:cs="Arial"/>
          <w:color w:val="222222"/>
          <w:sz w:val="18"/>
          <w:szCs w:val="18"/>
        </w:rPr>
        <w:t>s</w:t>
      </w:r>
      <w:r w:rsidRPr="00A00D51">
        <w:rPr>
          <w:rFonts w:eastAsia="Times New Roman" w:cs="Arial"/>
          <w:color w:val="222222"/>
          <w:sz w:val="18"/>
          <w:szCs w:val="18"/>
        </w:rPr>
        <w:t>tate-</w:t>
      </w:r>
      <w:r w:rsidR="000B46BF" w:rsidRPr="00A00D51">
        <w:rPr>
          <w:rFonts w:eastAsia="Times New Roman" w:cs="Arial"/>
          <w:color w:val="222222"/>
          <w:sz w:val="18"/>
          <w:szCs w:val="18"/>
        </w:rPr>
        <w:t>c</w:t>
      </w:r>
      <w:r w:rsidRPr="00A00D51">
        <w:rPr>
          <w:rFonts w:eastAsia="Times New Roman" w:cs="Arial"/>
          <w:color w:val="222222"/>
          <w:sz w:val="18"/>
          <w:szCs w:val="18"/>
        </w:rPr>
        <w:t>ustomizable link to state resources: </w:t>
      </w:r>
    </w:p>
    <w:p w14:paraId="7C024FD8" w14:textId="77777777" w:rsidR="00225161" w:rsidRPr="00A00D51" w:rsidRDefault="00B85594" w:rsidP="00225161">
      <w:pPr>
        <w:pStyle w:val="ListParagraph"/>
        <w:shd w:val="clear" w:color="auto" w:fill="FFFFFF"/>
        <w:ind w:left="1440" w:right="1440"/>
        <w:rPr>
          <w:rFonts w:eastAsia="Times New Roman" w:cs="Arial"/>
          <w:color w:val="222222"/>
          <w:sz w:val="18"/>
          <w:szCs w:val="18"/>
        </w:rPr>
      </w:pPr>
      <w:hyperlink r:id="rId171" w:tgtFrame="_blank" w:history="1">
        <w:r w:rsidR="002E7366" w:rsidRPr="00A00D51">
          <w:rPr>
            <w:rStyle w:val="Hyperlink"/>
            <w:rFonts w:eastAsia="Times New Roman" w:cs="Arial"/>
            <w:color w:val="1155CC"/>
            <w:sz w:val="18"/>
            <w:szCs w:val="18"/>
          </w:rPr>
          <w:t>http://stateresources.link</w:t>
        </w:r>
      </w:hyperlink>
    </w:p>
    <w:p w14:paraId="7FBDFFD6" w14:textId="77777777" w:rsidR="00225161" w:rsidRPr="00A00D51" w:rsidRDefault="00225161" w:rsidP="00225161">
      <w:pPr>
        <w:pStyle w:val="ListBullet"/>
        <w:numPr>
          <w:ilvl w:val="0"/>
          <w:numId w:val="0"/>
        </w:numPr>
        <w:ind w:left="360"/>
      </w:pPr>
    </w:p>
    <w:p w14:paraId="370CA403" w14:textId="5CCC7675" w:rsidR="002E7366" w:rsidRPr="00A00D51" w:rsidRDefault="00281492" w:rsidP="001221CE">
      <w:pPr>
        <w:pStyle w:val="ListBullet"/>
        <w:numPr>
          <w:ilvl w:val="0"/>
          <w:numId w:val="33"/>
        </w:numPr>
      </w:pPr>
      <w:r w:rsidRPr="00A00D51">
        <w:t>Eleventh g</w:t>
      </w:r>
      <w:r w:rsidR="002E7366" w:rsidRPr="00A00D51">
        <w:t xml:space="preserve">rade Individual </w:t>
      </w:r>
      <w:r w:rsidR="009D4703" w:rsidRPr="00A00D51">
        <w:t>STUDENT</w:t>
      </w:r>
      <w:r w:rsidR="002E7366" w:rsidRPr="00A00D51">
        <w:t xml:space="preserve"> Reports support IHE on a single student basis</w:t>
      </w:r>
    </w:p>
    <w:p w14:paraId="7AFCD6E3" w14:textId="5164A0FE" w:rsidR="002E7366" w:rsidRPr="00A00D51" w:rsidRDefault="002E7366" w:rsidP="001221CE">
      <w:pPr>
        <w:pStyle w:val="ListBullet"/>
        <w:numPr>
          <w:ilvl w:val="0"/>
          <w:numId w:val="33"/>
        </w:numPr>
      </w:pPr>
      <w:r w:rsidRPr="00A00D51">
        <w:t xml:space="preserve">States </w:t>
      </w:r>
      <w:r w:rsidR="005D499E" w:rsidRPr="00A00D51">
        <w:t xml:space="preserve">can </w:t>
      </w:r>
      <w:r w:rsidRPr="00A00D51">
        <w:t>extract 11</w:t>
      </w:r>
      <w:r w:rsidRPr="00A00D51">
        <w:rPr>
          <w:vertAlign w:val="superscript"/>
        </w:rPr>
        <w:t>th</w:t>
      </w:r>
      <w:r w:rsidRPr="00A00D51">
        <w:t xml:space="preserve"> grade assessment results via bulk assessment outcome extracts and provide it to IHE. There </w:t>
      </w:r>
      <w:r w:rsidR="005D499E" w:rsidRPr="00A00D51">
        <w:t xml:space="preserve">is </w:t>
      </w:r>
      <w:r w:rsidRPr="00A00D51">
        <w:t>no interface for IHE personnel to extract 11</w:t>
      </w:r>
      <w:r w:rsidRPr="00A00D51">
        <w:rPr>
          <w:vertAlign w:val="superscript"/>
        </w:rPr>
        <w:t>th</w:t>
      </w:r>
      <w:r w:rsidRPr="00A00D51">
        <w:t xml:space="preserve"> grade assessment results on their own</w:t>
      </w:r>
      <w:r w:rsidR="00432A66" w:rsidRPr="00A00D51">
        <w:t xml:space="preserve">. </w:t>
      </w:r>
    </w:p>
    <w:p w14:paraId="79A78F24" w14:textId="7BD3D9CB" w:rsidR="008978B1" w:rsidRPr="00A00D51" w:rsidRDefault="008978B1" w:rsidP="00E6087D">
      <w:pPr>
        <w:pStyle w:val="Heading3"/>
      </w:pPr>
      <w:bookmarkStart w:id="200" w:name="_Toc291348489"/>
      <w:bookmarkStart w:id="201" w:name="_Toc436058888"/>
      <w:r w:rsidRPr="00A00D51">
        <w:t>Interim Assessment Blocks (IAB)</w:t>
      </w:r>
      <w:r w:rsidR="00CD3883" w:rsidRPr="00A00D51">
        <w:t xml:space="preserve"> Reporting</w:t>
      </w:r>
      <w:bookmarkEnd w:id="200"/>
      <w:bookmarkEnd w:id="201"/>
    </w:p>
    <w:p w14:paraId="6D60FBE6" w14:textId="282C16B0" w:rsidR="00CD3883" w:rsidRPr="00A00D51" w:rsidRDefault="004F50B2" w:rsidP="00CD3883">
      <w:r w:rsidRPr="00A00D51">
        <w:t xml:space="preserve">Reporting for Interim Assessment Blocks </w:t>
      </w:r>
      <w:r w:rsidR="001D30C8">
        <w:t xml:space="preserve">are described in </w:t>
      </w:r>
      <w:r w:rsidR="00564C0D">
        <w:t>Section 2.1.1.1 and 2.1.2.1 of this document.</w:t>
      </w:r>
    </w:p>
    <w:p w14:paraId="50CCAD76" w14:textId="58C66BA8" w:rsidR="00AB6369" w:rsidRPr="00A00D51" w:rsidRDefault="00AB6369" w:rsidP="00E6087D">
      <w:pPr>
        <w:pStyle w:val="Heading3"/>
      </w:pPr>
      <w:bookmarkStart w:id="202" w:name="_Toc291348490"/>
      <w:bookmarkStart w:id="203" w:name="_Toc436058889"/>
      <w:r w:rsidRPr="00A00D51">
        <w:t>Interim Comprehensive Assessments (ICA)</w:t>
      </w:r>
      <w:r w:rsidR="00CD3883" w:rsidRPr="00A00D51">
        <w:t xml:space="preserve"> Reporting</w:t>
      </w:r>
      <w:bookmarkEnd w:id="202"/>
      <w:bookmarkEnd w:id="203"/>
    </w:p>
    <w:p w14:paraId="57277064" w14:textId="2005CE56" w:rsidR="00AB6369" w:rsidRPr="00A00D51" w:rsidRDefault="00AB6369" w:rsidP="000B72BC">
      <w:pPr>
        <w:pStyle w:val="BodyText"/>
      </w:pPr>
      <w:r w:rsidRPr="00A00D51">
        <w:t xml:space="preserve">ICAs are similarly designed to </w:t>
      </w:r>
      <w:r w:rsidR="000B46BF" w:rsidRPr="00A00D51">
        <w:t>s</w:t>
      </w:r>
      <w:r w:rsidRPr="00A00D51">
        <w:t xml:space="preserve">ummative </w:t>
      </w:r>
      <w:r w:rsidR="000B46BF" w:rsidRPr="00A00D51">
        <w:t>a</w:t>
      </w:r>
      <w:r w:rsidRPr="00A00D51">
        <w:t>ssessments, but are not equivalent</w:t>
      </w:r>
      <w:r w:rsidR="00432A66" w:rsidRPr="00A00D51">
        <w:t xml:space="preserve">. </w:t>
      </w:r>
    </w:p>
    <w:p w14:paraId="1F0F9515" w14:textId="555D0F9B" w:rsidR="00AB6369" w:rsidRPr="00A00D51" w:rsidRDefault="00AB6369" w:rsidP="000B72BC">
      <w:pPr>
        <w:pStyle w:val="BodyText"/>
      </w:pPr>
      <w:r w:rsidRPr="00A00D51">
        <w:t>From a Data Warehouse perspective, assessment outcomes and individual item responses appear identical between the two, except for the “assessment type” field</w:t>
      </w:r>
      <w:r w:rsidR="00432A66" w:rsidRPr="00A00D51">
        <w:t xml:space="preserve">. </w:t>
      </w:r>
      <w:r w:rsidR="005130C1" w:rsidRPr="00A00D51">
        <w:t>Assessment records also have a specific Academic Year (e.g.</w:t>
      </w:r>
      <w:r w:rsidR="00645112" w:rsidRPr="00A00D51">
        <w:t>,</w:t>
      </w:r>
      <w:r w:rsidR="005130C1" w:rsidRPr="00A00D51">
        <w:t xml:space="preserve"> 2015 for the 2014-15 Academic Year) and Assessment Date (</w:t>
      </w:r>
      <w:r w:rsidR="00B8515D">
        <w:t>first</w:t>
      </w:r>
      <w:r w:rsidR="00B8515D" w:rsidRPr="00A00D51">
        <w:t xml:space="preserve"> </w:t>
      </w:r>
      <w:r w:rsidR="005130C1" w:rsidRPr="00A00D51">
        <w:t>date of the administration window)</w:t>
      </w:r>
      <w:r w:rsidR="00432A66" w:rsidRPr="00A00D51">
        <w:t xml:space="preserve">. </w:t>
      </w:r>
      <w:r w:rsidR="005130C1" w:rsidRPr="00A00D51">
        <w:t xml:space="preserve">The Assessment Date </w:t>
      </w:r>
      <w:r w:rsidR="005D499E" w:rsidRPr="00A00D51">
        <w:t xml:space="preserve">is </w:t>
      </w:r>
      <w:r w:rsidR="005130C1" w:rsidRPr="00A00D51">
        <w:t>displayed on the assessment selector.</w:t>
      </w:r>
      <w:r w:rsidRPr="00A00D51">
        <w:t xml:space="preserve"> </w:t>
      </w:r>
    </w:p>
    <w:p w14:paraId="33D6F78F" w14:textId="257F5592" w:rsidR="00AB6369" w:rsidRPr="00A00D51" w:rsidRDefault="00AB6369" w:rsidP="000B72BC">
      <w:pPr>
        <w:pStyle w:val="BodyText"/>
      </w:pPr>
      <w:r w:rsidRPr="00A00D51">
        <w:t xml:space="preserve">From a </w:t>
      </w:r>
      <w:r w:rsidR="000B46BF" w:rsidRPr="00A00D51">
        <w:t>r</w:t>
      </w:r>
      <w:r w:rsidRPr="00A00D51">
        <w:t xml:space="preserve">eporting perspective, ICA results </w:t>
      </w:r>
      <w:r w:rsidR="005D499E" w:rsidRPr="00A00D51">
        <w:t xml:space="preserve">are </w:t>
      </w:r>
      <w:r w:rsidRPr="00A00D51">
        <w:t xml:space="preserve">reported through the Individual </w:t>
      </w:r>
      <w:r w:rsidR="009D4703" w:rsidRPr="00A00D51">
        <w:t>STUDENT</w:t>
      </w:r>
      <w:r w:rsidRPr="00A00D51">
        <w:t xml:space="preserve"> Reports (with overall and claim scale</w:t>
      </w:r>
      <w:r w:rsidR="00C01B3D" w:rsidRPr="00A00D51">
        <w:t xml:space="preserve"> </w:t>
      </w:r>
      <w:r w:rsidRPr="00A00D51">
        <w:t xml:space="preserve">scores for each subject) and in aggregate </w:t>
      </w:r>
      <w:r w:rsidR="000B46BF" w:rsidRPr="00A00D51">
        <w:t xml:space="preserve">form </w:t>
      </w:r>
      <w:r w:rsidRPr="00A00D51">
        <w:t xml:space="preserve">on the </w:t>
      </w:r>
      <w:r w:rsidR="00E20CE4">
        <w:t>List of Students by Assessment GRADE</w:t>
      </w:r>
      <w:r w:rsidR="000713F6" w:rsidRPr="00A00D51">
        <w:t xml:space="preserve"> </w:t>
      </w:r>
      <w:r w:rsidRPr="00A00D51">
        <w:t>report.</w:t>
      </w:r>
    </w:p>
    <w:p w14:paraId="58E3F3E0" w14:textId="5FE4949C" w:rsidR="00AB6369" w:rsidRPr="00A00D51" w:rsidRDefault="00AB6369" w:rsidP="000B72BC">
      <w:pPr>
        <w:pStyle w:val="BodyText"/>
      </w:pPr>
      <w:r w:rsidRPr="00A00D51">
        <w:t xml:space="preserve">From a policy perspective, an ICA is intended for use as a benchmarking tool, where administration requirements are less stringent than for the </w:t>
      </w:r>
      <w:r w:rsidR="000B46BF" w:rsidRPr="00A00D51">
        <w:t>s</w:t>
      </w:r>
      <w:r w:rsidRPr="00A00D51">
        <w:t>ummative assessment</w:t>
      </w:r>
      <w:r w:rsidR="00432A66" w:rsidRPr="00A00D51">
        <w:t xml:space="preserve">. </w:t>
      </w:r>
      <w:r w:rsidRPr="00A00D51">
        <w:t xml:space="preserve">Consequently, </w:t>
      </w:r>
      <w:r w:rsidR="000B46BF" w:rsidRPr="00A00D51">
        <w:t>s</w:t>
      </w:r>
      <w:r w:rsidRPr="00A00D51">
        <w:t>ummative results support higher-level aggregation (between grades, schools or districts) because the test conditions and administration requirements are comparable. ICAs, which may be administered with greater variations in test conditions, would introduce validity issues if aggregated and are therefore only reported on a per student basis.</w:t>
      </w:r>
    </w:p>
    <w:p w14:paraId="3C0FCACB" w14:textId="71A0ACC4" w:rsidR="00631611" w:rsidRPr="00A00D51" w:rsidRDefault="00631611" w:rsidP="000B72BC">
      <w:pPr>
        <w:pStyle w:val="BodyText"/>
      </w:pPr>
      <w:r w:rsidRPr="00A00D51">
        <w:t>The additional capability to aggregate ICA results</w:t>
      </w:r>
      <w:r w:rsidR="000B46BF" w:rsidRPr="00A00D51">
        <w:t>—</w:t>
      </w:r>
      <w:r w:rsidRPr="00A00D51">
        <w:t>e.g.</w:t>
      </w:r>
      <w:r w:rsidR="00955281">
        <w:t>,</w:t>
      </w:r>
      <w:r w:rsidRPr="00A00D51">
        <w:t xml:space="preserve"> by way of assessment and/or date filtering</w:t>
      </w:r>
      <w:r w:rsidR="000B46BF" w:rsidRPr="00A00D51">
        <w:t>—</w:t>
      </w:r>
      <w:r w:rsidRPr="00A00D51">
        <w:t>is documented as a future enhancement to the system.</w:t>
      </w:r>
    </w:p>
    <w:p w14:paraId="44E38F3C" w14:textId="77777777" w:rsidR="00AB6369" w:rsidRPr="00A00D51" w:rsidRDefault="00585760" w:rsidP="004D609F">
      <w:pPr>
        <w:pStyle w:val="Heading4"/>
      </w:pPr>
      <w:r w:rsidRPr="00A00D51">
        <w:lastRenderedPageBreak/>
        <w:t>Assumptions</w:t>
      </w:r>
    </w:p>
    <w:p w14:paraId="68FAC131" w14:textId="6758D56D" w:rsidR="00AB6369" w:rsidRPr="00A00D51" w:rsidRDefault="00AB6369" w:rsidP="001221CE">
      <w:pPr>
        <w:pStyle w:val="ListParagraph"/>
        <w:numPr>
          <w:ilvl w:val="0"/>
          <w:numId w:val="35"/>
        </w:numPr>
      </w:pPr>
      <w:r w:rsidRPr="00A00D51">
        <w:t xml:space="preserve">On the </w:t>
      </w:r>
      <w:r w:rsidR="00E20CE4">
        <w:t>List of Students by Assessment GRADE</w:t>
      </w:r>
      <w:r w:rsidR="000713F6" w:rsidRPr="00A00D51">
        <w:t xml:space="preserve"> </w:t>
      </w:r>
      <w:r w:rsidRPr="00A00D51">
        <w:t xml:space="preserve">report and Individual </w:t>
      </w:r>
      <w:r w:rsidR="009D4703" w:rsidRPr="00A00D51">
        <w:t>STUDENT</w:t>
      </w:r>
      <w:r w:rsidRPr="00A00D51">
        <w:t xml:space="preserve"> Report, educators see a dropdown </w:t>
      </w:r>
      <w:r w:rsidR="000B46BF" w:rsidRPr="00A00D51">
        <w:t xml:space="preserve">list </w:t>
      </w:r>
      <w:r w:rsidRPr="00A00D51">
        <w:t>of all assessments taken by that student or group of students.</w:t>
      </w:r>
    </w:p>
    <w:p w14:paraId="76D2712E" w14:textId="5290505B" w:rsidR="00AB6369" w:rsidRPr="00A00D51" w:rsidRDefault="00AB6369" w:rsidP="001221CE">
      <w:pPr>
        <w:pStyle w:val="ListParagraph"/>
        <w:numPr>
          <w:ilvl w:val="0"/>
          <w:numId w:val="35"/>
        </w:numPr>
      </w:pPr>
      <w:r w:rsidRPr="00A00D51">
        <w:t xml:space="preserve">Assessments </w:t>
      </w:r>
      <w:r w:rsidR="003A41A6" w:rsidRPr="00A00D51">
        <w:t xml:space="preserve">are </w:t>
      </w:r>
      <w:r w:rsidRPr="00A00D51">
        <w:t xml:space="preserve">listed as </w:t>
      </w:r>
      <w:r w:rsidR="00D800D7" w:rsidRPr="00A00D51">
        <w:t>“</w:t>
      </w:r>
      <w:r w:rsidR="00170CC4" w:rsidRPr="00A00D51">
        <w:t xml:space="preserve">YYYY.MM.DD - Grade </w:t>
      </w:r>
      <w:r w:rsidRPr="00A00D51">
        <w:t xml:space="preserve">X </w:t>
      </w:r>
      <w:r w:rsidR="00170CC4" w:rsidRPr="00A00D51">
        <w:t xml:space="preserve">- </w:t>
      </w:r>
      <w:r w:rsidRPr="00A00D51">
        <w:t xml:space="preserve">Type - </w:t>
      </w:r>
      <w:r w:rsidR="00170CC4" w:rsidRPr="00A00D51">
        <w:t>Subject</w:t>
      </w:r>
      <w:r w:rsidR="00D800D7" w:rsidRPr="00A00D51">
        <w:t>”</w:t>
      </w:r>
      <w:r w:rsidRPr="00A00D51">
        <w:t xml:space="preserve"> (</w:t>
      </w:r>
      <w:r w:rsidR="00170CC4" w:rsidRPr="00A00D51">
        <w:t>e.g.</w:t>
      </w:r>
      <w:r w:rsidR="008C7F07" w:rsidRPr="00A00D51">
        <w:t>,</w:t>
      </w:r>
      <w:r w:rsidRPr="00A00D51">
        <w:t xml:space="preserve"> </w:t>
      </w:r>
      <w:r w:rsidR="00170CC4" w:rsidRPr="00A00D51">
        <w:t xml:space="preserve">2017.05.15 - </w:t>
      </w:r>
      <w:r w:rsidRPr="00A00D51">
        <w:t xml:space="preserve">Grade 4 </w:t>
      </w:r>
      <w:r w:rsidR="00170CC4" w:rsidRPr="00A00D51">
        <w:t>- Summative - Mathematics</w:t>
      </w:r>
      <w:r w:rsidRPr="00A00D51">
        <w:t>).</w:t>
      </w:r>
    </w:p>
    <w:p w14:paraId="024CDFA3" w14:textId="7CF4B957" w:rsidR="00AB6369" w:rsidRPr="00A00D51" w:rsidRDefault="00AB6369" w:rsidP="001221CE">
      <w:pPr>
        <w:pStyle w:val="ListParagraph"/>
        <w:numPr>
          <w:ilvl w:val="0"/>
          <w:numId w:val="35"/>
        </w:numPr>
      </w:pPr>
      <w:r w:rsidRPr="00A00D51">
        <w:t xml:space="preserve">Assessment retakes </w:t>
      </w:r>
      <w:r w:rsidR="003A41A6" w:rsidRPr="00A00D51">
        <w:t xml:space="preserve">are </w:t>
      </w:r>
      <w:r w:rsidRPr="00A00D51">
        <w:t>sent in with the same name and date and replace the original assessment in reports</w:t>
      </w:r>
      <w:r w:rsidR="00056D6C" w:rsidRPr="00A00D51">
        <w:t xml:space="preserve">; previous results </w:t>
      </w:r>
      <w:r w:rsidR="003A41A6" w:rsidRPr="00A00D51">
        <w:t xml:space="preserve">are </w:t>
      </w:r>
      <w:r w:rsidR="00056D6C" w:rsidRPr="00A00D51">
        <w:t>not deleted (available by extract)</w:t>
      </w:r>
      <w:r w:rsidR="00660F31" w:rsidRPr="00A00D51">
        <w:t>,</w:t>
      </w:r>
      <w:r w:rsidR="00056D6C" w:rsidRPr="00A00D51">
        <w:t xml:space="preserve"> but they </w:t>
      </w:r>
      <w:r w:rsidR="003A41A6" w:rsidRPr="00A00D51">
        <w:t xml:space="preserve">are </w:t>
      </w:r>
      <w:r w:rsidR="00056D6C" w:rsidRPr="00A00D51">
        <w:t>not aggregated</w:t>
      </w:r>
      <w:r w:rsidR="00170CC4" w:rsidRPr="00A00D51">
        <w:t xml:space="preserve"> or </w:t>
      </w:r>
      <w:r w:rsidR="00056D6C" w:rsidRPr="00A00D51">
        <w:t>reported on</w:t>
      </w:r>
      <w:r w:rsidRPr="00A00D51">
        <w:t>.</w:t>
      </w:r>
    </w:p>
    <w:p w14:paraId="5A2C0F4F" w14:textId="3ACB8794" w:rsidR="00AB6369" w:rsidRPr="00A00D51" w:rsidRDefault="00AB6369" w:rsidP="001221CE">
      <w:pPr>
        <w:pStyle w:val="ListParagraph"/>
        <w:numPr>
          <w:ilvl w:val="0"/>
          <w:numId w:val="35"/>
        </w:numPr>
      </w:pPr>
      <w:r w:rsidRPr="00A00D51">
        <w:t xml:space="preserve">The list </w:t>
      </w:r>
      <w:r w:rsidR="003A41A6" w:rsidRPr="00A00D51">
        <w:t xml:space="preserve">is </w:t>
      </w:r>
      <w:r w:rsidRPr="00A00D51">
        <w:t>not filtered and display</w:t>
      </w:r>
      <w:r w:rsidR="003A41A6" w:rsidRPr="00A00D51">
        <w:t>s</w:t>
      </w:r>
      <w:r w:rsidRPr="00A00D51">
        <w:t xml:space="preserve"> all assessments that have been loaded into the </w:t>
      </w:r>
      <w:r w:rsidR="000713F6" w:rsidRPr="00A00D51">
        <w:t>D</w:t>
      </w:r>
      <w:r w:rsidRPr="00A00D51">
        <w:t xml:space="preserve">ata </w:t>
      </w:r>
      <w:r w:rsidR="000713F6" w:rsidRPr="00A00D51">
        <w:t>W</w:t>
      </w:r>
      <w:r w:rsidRPr="00A00D51">
        <w:t xml:space="preserve">arehouse. Restricting the list </w:t>
      </w:r>
      <w:r w:rsidR="000713F6" w:rsidRPr="00A00D51">
        <w:t xml:space="preserve">may </w:t>
      </w:r>
      <w:r w:rsidRPr="00A00D51">
        <w:t>be a future enhancement.</w:t>
      </w:r>
    </w:p>
    <w:p w14:paraId="67543226" w14:textId="3B33ECA1" w:rsidR="00AB6369" w:rsidRPr="00A00D51" w:rsidRDefault="00AB6369" w:rsidP="001221CE">
      <w:pPr>
        <w:pStyle w:val="ListParagraph"/>
        <w:numPr>
          <w:ilvl w:val="0"/>
          <w:numId w:val="35"/>
        </w:numPr>
      </w:pPr>
      <w:r w:rsidRPr="00A00D51">
        <w:t xml:space="preserve">On the </w:t>
      </w:r>
      <w:r w:rsidR="00E20CE4">
        <w:t>List of Students by Assessment GRADE</w:t>
      </w:r>
      <w:r w:rsidR="000713F6" w:rsidRPr="00A00D51">
        <w:t xml:space="preserve"> </w:t>
      </w:r>
      <w:r w:rsidRPr="00A00D51">
        <w:t>report, any assessment given to at least one of the students appear</w:t>
      </w:r>
      <w:r w:rsidR="003A41A6" w:rsidRPr="00A00D51">
        <w:t>s</w:t>
      </w:r>
      <w:r w:rsidRPr="00A00D51">
        <w:t xml:space="preserve"> on the list. Students </w:t>
      </w:r>
      <w:r w:rsidR="000713F6" w:rsidRPr="00A00D51">
        <w:t xml:space="preserve">with </w:t>
      </w:r>
      <w:r w:rsidRPr="00A00D51">
        <w:t xml:space="preserve">no results for that assessment </w:t>
      </w:r>
      <w:r w:rsidR="003A41A6" w:rsidRPr="00A00D51">
        <w:t xml:space="preserve">do </w:t>
      </w:r>
      <w:r w:rsidRPr="00A00D51">
        <w:t>not appear when that assessment is selected.</w:t>
      </w:r>
    </w:p>
    <w:p w14:paraId="2414D497" w14:textId="612586DC" w:rsidR="00AB6369" w:rsidRPr="00A00D51" w:rsidRDefault="00AB6369" w:rsidP="001221CE">
      <w:pPr>
        <w:pStyle w:val="ListParagraph"/>
        <w:numPr>
          <w:ilvl w:val="0"/>
          <w:numId w:val="35"/>
        </w:numPr>
      </w:pPr>
      <w:r w:rsidRPr="00A00D51">
        <w:t xml:space="preserve">All reports for </w:t>
      </w:r>
      <w:r w:rsidR="00A16EDB" w:rsidRPr="00A00D51">
        <w:t>i</w:t>
      </w:r>
      <w:r w:rsidRPr="00A00D51">
        <w:t xml:space="preserve">nterim </w:t>
      </w:r>
      <w:r w:rsidR="00A16EDB" w:rsidRPr="00A00D51">
        <w:t>c</w:t>
      </w:r>
      <w:r w:rsidRPr="00A00D51">
        <w:t xml:space="preserve">omprehensive </w:t>
      </w:r>
      <w:r w:rsidR="00A16EDB" w:rsidRPr="00A00D51">
        <w:t>a</w:t>
      </w:r>
      <w:r w:rsidRPr="00A00D51">
        <w:t xml:space="preserve">ssessments may be identical to the reports created for </w:t>
      </w:r>
      <w:r w:rsidR="00A16EDB" w:rsidRPr="00A00D51">
        <w:t>s</w:t>
      </w:r>
      <w:r w:rsidRPr="00A00D51">
        <w:t>ummative assessments as long as the appropriate qualifications are communicated</w:t>
      </w:r>
      <w:r w:rsidR="00631611" w:rsidRPr="00A00D51">
        <w:t xml:space="preserve">. The following qualifications were </w:t>
      </w:r>
      <w:r w:rsidRPr="00A00D51">
        <w:t>endorsed by Consortium Leadership on 201</w:t>
      </w:r>
      <w:r w:rsidR="00011A42" w:rsidRPr="00A00D51">
        <w:t>4</w:t>
      </w:r>
      <w:r w:rsidRPr="00A00D51">
        <w:t>.07.</w:t>
      </w:r>
      <w:r w:rsidR="00011A42" w:rsidRPr="00A00D51">
        <w:t>16</w:t>
      </w:r>
      <w:r w:rsidR="005130C1" w:rsidRPr="00A00D51">
        <w:t xml:space="preserve">, </w:t>
      </w:r>
      <w:r w:rsidR="00631611" w:rsidRPr="00A00D51">
        <w:t>and</w:t>
      </w:r>
      <w:r w:rsidR="005130C1" w:rsidRPr="00A00D51">
        <w:t xml:space="preserve"> are accessed on the </w:t>
      </w:r>
      <w:r w:rsidR="00E20CE4">
        <w:t>List of Students by Assessment GRADE</w:t>
      </w:r>
      <w:r w:rsidR="005130C1" w:rsidRPr="00A00D51">
        <w:t xml:space="preserve"> and Individual STUDENT Report by </w:t>
      </w:r>
      <w:r w:rsidR="00AF4DC9" w:rsidRPr="00A00D51">
        <w:t>pausing on</w:t>
      </w:r>
      <w:r w:rsidR="005130C1" w:rsidRPr="00A00D51">
        <w:t xml:space="preserve"> or clicking the </w:t>
      </w:r>
      <w:r w:rsidR="00631611" w:rsidRPr="00A00D51">
        <w:t xml:space="preserve">blue </w:t>
      </w:r>
      <w:r w:rsidR="00A16EDB" w:rsidRPr="00A00D51">
        <w:t>information</w:t>
      </w:r>
      <w:r w:rsidR="005130C1" w:rsidRPr="00A00D51">
        <w:t xml:space="preserve"> icon</w:t>
      </w:r>
      <w:r w:rsidR="002E1D88" w:rsidRPr="00A00D51">
        <w:t xml:space="preserve"> </w:t>
      </w:r>
      <w:r w:rsidR="002E1D88" w:rsidRPr="00A00D51">
        <w:rPr>
          <w:noProof/>
        </w:rPr>
        <w:drawing>
          <wp:inline distT="0" distB="0" distL="0" distR="0" wp14:anchorId="5FF4B78F" wp14:editId="5000DB11">
            <wp:extent cx="187694" cy="180340"/>
            <wp:effectExtent l="0" t="0" r="0" b="0"/>
            <wp:docPr id="26" name="Picture 26" descr="Macintosh HD:Users:jkenlon:Desktop:nav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kenlon:Desktop:nav_icons.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53813" t="12654" r="1845" b="77019"/>
                    <a:stretch/>
                  </pic:blipFill>
                  <pic:spPr bwMode="auto">
                    <a:xfrm>
                      <a:off x="0" y="0"/>
                      <a:ext cx="188373" cy="18099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5130C1" w:rsidRPr="00A00D51">
        <w:t>:</w:t>
      </w:r>
    </w:p>
    <w:p w14:paraId="4E2C7733" w14:textId="77777777" w:rsidR="005130C1" w:rsidRPr="00A00D51" w:rsidRDefault="005130C1" w:rsidP="005130C1"/>
    <w:p w14:paraId="32FF0C30" w14:textId="77777777" w:rsidR="00BE13B8" w:rsidRPr="00A00D51" w:rsidRDefault="00BE13B8" w:rsidP="005130C1"/>
    <w:p w14:paraId="2E8E92B8" w14:textId="431062F2" w:rsidR="00011A42" w:rsidRPr="00A00D51" w:rsidRDefault="00011A42" w:rsidP="00011A42">
      <w:pPr>
        <w:shd w:val="clear" w:color="auto" w:fill="FFFFFF"/>
        <w:ind w:left="360"/>
        <w:rPr>
          <w:rFonts w:eastAsia="Times New Roman" w:cs="Times New Roman"/>
          <w:szCs w:val="22"/>
          <w:u w:val="single"/>
        </w:rPr>
      </w:pPr>
      <w:r w:rsidRPr="00A00D51">
        <w:rPr>
          <w:rFonts w:eastAsia="Times New Roman" w:cs="Times New Roman"/>
          <w:szCs w:val="22"/>
          <w:u w:val="single"/>
        </w:rPr>
        <w:t xml:space="preserve">Important Information </w:t>
      </w:r>
      <w:r w:rsidR="00A16EDB" w:rsidRPr="00A00D51">
        <w:rPr>
          <w:rFonts w:eastAsia="Times New Roman" w:cs="Times New Roman"/>
          <w:szCs w:val="22"/>
          <w:u w:val="single"/>
        </w:rPr>
        <w:t>A</w:t>
      </w:r>
      <w:r w:rsidRPr="00A00D51">
        <w:rPr>
          <w:rFonts w:eastAsia="Times New Roman" w:cs="Times New Roman"/>
          <w:szCs w:val="22"/>
          <w:u w:val="single"/>
        </w:rPr>
        <w:t>bout Interim Assessments</w:t>
      </w:r>
    </w:p>
    <w:p w14:paraId="1735BD56" w14:textId="03AD4079" w:rsidR="00B8515D" w:rsidRPr="00BE13B8" w:rsidRDefault="00B8515D" w:rsidP="00B8515D">
      <w:pPr>
        <w:numPr>
          <w:ilvl w:val="0"/>
          <w:numId w:val="81"/>
        </w:numPr>
        <w:shd w:val="clear" w:color="auto" w:fill="FFFFFF"/>
        <w:rPr>
          <w:rFonts w:eastAsia="Times New Roman" w:cs="Times New Roman"/>
          <w:szCs w:val="22"/>
        </w:rPr>
      </w:pPr>
      <w:r>
        <w:rPr>
          <w:rFonts w:eastAsia="Times New Roman" w:cs="Times New Roman"/>
          <w:szCs w:val="22"/>
        </w:rPr>
        <w:t>Interim assessments may be scored by local teachers.</w:t>
      </w:r>
      <w:r w:rsidRPr="00BE13B8">
        <w:rPr>
          <w:rFonts w:eastAsia="Times New Roman" w:cs="Times New Roman"/>
          <w:szCs w:val="22"/>
        </w:rPr>
        <w:t xml:space="preserve"> This scoring is not subject to the rigorous controls used in summative assessment and local results may show some variations.</w:t>
      </w:r>
    </w:p>
    <w:p w14:paraId="31DBDFD3" w14:textId="5C4E3CAB" w:rsidR="00011A42" w:rsidRPr="00A00D51" w:rsidRDefault="00011A42" w:rsidP="00F838C7">
      <w:pPr>
        <w:numPr>
          <w:ilvl w:val="0"/>
          <w:numId w:val="81"/>
        </w:numPr>
        <w:shd w:val="clear" w:color="auto" w:fill="FFFFFF"/>
        <w:rPr>
          <w:rFonts w:eastAsia="Times New Roman" w:cs="Times New Roman"/>
          <w:szCs w:val="22"/>
        </w:rPr>
      </w:pPr>
      <w:r w:rsidRPr="00A00D51">
        <w:rPr>
          <w:rFonts w:eastAsia="Times New Roman" w:cs="Times New Roman"/>
          <w:szCs w:val="22"/>
        </w:rPr>
        <w:t>Interim assessment questions are not secure. Exposure to and familiarity with test questions may affect student performance and the accuracy of interim results.</w:t>
      </w:r>
    </w:p>
    <w:p w14:paraId="220D3B1F" w14:textId="77777777" w:rsidR="005130C1" w:rsidRPr="00A00D51" w:rsidRDefault="005130C1" w:rsidP="005130C1"/>
    <w:p w14:paraId="70A1D526" w14:textId="77777777" w:rsidR="005130C1" w:rsidRPr="00A00D51" w:rsidRDefault="005130C1" w:rsidP="005130C1"/>
    <w:p w14:paraId="0B7AF830" w14:textId="5DD3E8EF" w:rsidR="00AB6369" w:rsidRPr="00A00D51" w:rsidRDefault="00AB6369" w:rsidP="001221CE">
      <w:pPr>
        <w:pStyle w:val="ListParagraph"/>
        <w:numPr>
          <w:ilvl w:val="0"/>
          <w:numId w:val="35"/>
        </w:numPr>
      </w:pPr>
      <w:r w:rsidRPr="00A00D51">
        <w:t xml:space="preserve">There </w:t>
      </w:r>
      <w:r w:rsidR="003A41A6" w:rsidRPr="00A00D51">
        <w:t xml:space="preserve">is </w:t>
      </w:r>
      <w:r w:rsidRPr="00A00D51">
        <w:t xml:space="preserve">no reporting for </w:t>
      </w:r>
      <w:r w:rsidR="00425420" w:rsidRPr="00A00D51">
        <w:t>i</w:t>
      </w:r>
      <w:r w:rsidRPr="00A00D51">
        <w:t xml:space="preserve">nterim </w:t>
      </w:r>
      <w:r w:rsidR="00425420" w:rsidRPr="00A00D51">
        <w:t>c</w:t>
      </w:r>
      <w:r w:rsidRPr="00A00D51">
        <w:t xml:space="preserve">omprehensive </w:t>
      </w:r>
      <w:r w:rsidR="00425420" w:rsidRPr="00A00D51">
        <w:t>a</w:t>
      </w:r>
      <w:r w:rsidRPr="00A00D51">
        <w:t xml:space="preserve">ssessments above the level of the </w:t>
      </w:r>
      <w:r w:rsidR="00E20CE4">
        <w:t>List of Students by Assessment GRADE</w:t>
      </w:r>
      <w:r w:rsidR="000713F6" w:rsidRPr="00A00D51">
        <w:t xml:space="preserve"> </w:t>
      </w:r>
      <w:r w:rsidRPr="00A00D51">
        <w:t xml:space="preserve">for a grade in an individual school (no </w:t>
      </w:r>
      <w:r w:rsidR="0062668D" w:rsidRPr="00A00D51">
        <w:t>g</w:t>
      </w:r>
      <w:r w:rsidRPr="00A00D51">
        <w:t xml:space="preserve">rade, </w:t>
      </w:r>
      <w:r w:rsidR="0062668D" w:rsidRPr="00A00D51">
        <w:t>s</w:t>
      </w:r>
      <w:r w:rsidRPr="00A00D51">
        <w:t xml:space="preserve">chool, or </w:t>
      </w:r>
      <w:r w:rsidR="0062668D" w:rsidRPr="00A00D51">
        <w:t>d</w:t>
      </w:r>
      <w:r w:rsidRPr="00A00D51">
        <w:t>istrict comparison reports). (endorsed by Consortium Leadership on 2013.09.11)</w:t>
      </w:r>
    </w:p>
    <w:p w14:paraId="078FF3C7" w14:textId="3EFF740E" w:rsidR="00AB6369" w:rsidRPr="00A00D51" w:rsidRDefault="00AB6369" w:rsidP="001221CE">
      <w:pPr>
        <w:pStyle w:val="ListParagraph"/>
        <w:numPr>
          <w:ilvl w:val="0"/>
          <w:numId w:val="35"/>
        </w:numPr>
      </w:pPr>
      <w:r w:rsidRPr="00A00D51">
        <w:t xml:space="preserve">All </w:t>
      </w:r>
      <w:r w:rsidR="0091480F" w:rsidRPr="00A00D51">
        <w:t>i</w:t>
      </w:r>
      <w:r w:rsidRPr="00A00D51">
        <w:t xml:space="preserve">nterim </w:t>
      </w:r>
      <w:r w:rsidR="00425420" w:rsidRPr="00A00D51">
        <w:t>c</w:t>
      </w:r>
      <w:r w:rsidRPr="00A00D51">
        <w:t xml:space="preserve">omprehensive </w:t>
      </w:r>
      <w:r w:rsidR="00425420" w:rsidRPr="00A00D51">
        <w:t>a</w:t>
      </w:r>
      <w:r w:rsidRPr="00A00D51">
        <w:t xml:space="preserve">ssessment language/content for Qualifications or Descriptions have been provided by either the Test Design </w:t>
      </w:r>
      <w:r w:rsidR="00F24FF4" w:rsidRPr="00A00D51">
        <w:t>and</w:t>
      </w:r>
      <w:r w:rsidRPr="00A00D51">
        <w:t xml:space="preserve"> Validation </w:t>
      </w:r>
      <w:r w:rsidR="0091480F" w:rsidRPr="00A00D51">
        <w:t>W</w:t>
      </w:r>
      <w:r w:rsidRPr="00A00D51">
        <w:t>ork</w:t>
      </w:r>
      <w:r w:rsidR="0091480F" w:rsidRPr="00A00D51">
        <w:t xml:space="preserve"> G</w:t>
      </w:r>
      <w:r w:rsidRPr="00A00D51">
        <w:t xml:space="preserve">roup, Lead Psychometrician, or the 05-Interim Assessment </w:t>
      </w:r>
      <w:r w:rsidR="00387B70" w:rsidRPr="00A00D51">
        <w:t>W</w:t>
      </w:r>
      <w:r w:rsidRPr="00A00D51">
        <w:t>ork</w:t>
      </w:r>
      <w:r w:rsidR="00387B70" w:rsidRPr="00A00D51">
        <w:t xml:space="preserve"> G</w:t>
      </w:r>
      <w:r w:rsidRPr="00A00D51">
        <w:t>roup, subject to any specifications from the Reporting vendor.</w:t>
      </w:r>
    </w:p>
    <w:p w14:paraId="3887BE75" w14:textId="77777777" w:rsidR="00585760" w:rsidRPr="00A00D51" w:rsidRDefault="00585760">
      <w:pPr>
        <w:rPr>
          <w:rFonts w:eastAsiaTheme="majorEastAsia" w:cstheme="majorBidi"/>
          <w:b/>
          <w:bCs/>
          <w:color w:val="4F81BD" w:themeColor="accent1"/>
        </w:rPr>
      </w:pPr>
      <w:r w:rsidRPr="00A00D51">
        <w:br w:type="page"/>
      </w:r>
    </w:p>
    <w:p w14:paraId="4AA26BF0" w14:textId="77777777" w:rsidR="002E7366" w:rsidRPr="00A00D51" w:rsidRDefault="002E7366" w:rsidP="00E6087D">
      <w:pPr>
        <w:pStyle w:val="Heading3"/>
      </w:pPr>
      <w:bookmarkStart w:id="204" w:name="_Toc291348491"/>
      <w:bookmarkStart w:id="205" w:name="_Toc436058890"/>
      <w:r w:rsidRPr="00A00D51">
        <w:lastRenderedPageBreak/>
        <w:t>Help</w:t>
      </w:r>
      <w:bookmarkEnd w:id="204"/>
      <w:bookmarkEnd w:id="205"/>
    </w:p>
    <w:p w14:paraId="5413C36F" w14:textId="27F993D3" w:rsidR="002E7366" w:rsidRPr="00A00D51" w:rsidRDefault="002E7366" w:rsidP="000B72BC">
      <w:pPr>
        <w:pStyle w:val="BodyText"/>
      </w:pPr>
      <w:r w:rsidRPr="00A00D51">
        <w:t>General help information and links to several sets of resources:</w:t>
      </w:r>
    </w:p>
    <w:p w14:paraId="153D4CB9" w14:textId="7F48F7A4" w:rsidR="002E7366" w:rsidRPr="00A00D51" w:rsidRDefault="002E6386" w:rsidP="001221CE">
      <w:pPr>
        <w:pStyle w:val="ListParagraph"/>
        <w:numPr>
          <w:ilvl w:val="0"/>
          <w:numId w:val="6"/>
        </w:numPr>
      </w:pPr>
      <w:r w:rsidRPr="00A00D51">
        <w:t>Frequently asked questions</w:t>
      </w:r>
    </w:p>
    <w:p w14:paraId="1C0F4842" w14:textId="52338FA2" w:rsidR="002E7366" w:rsidRPr="00A00D51" w:rsidRDefault="002E7366" w:rsidP="001221CE">
      <w:pPr>
        <w:pStyle w:val="ListParagraph"/>
        <w:numPr>
          <w:ilvl w:val="0"/>
          <w:numId w:val="6"/>
        </w:numPr>
      </w:pPr>
      <w:r w:rsidRPr="00A00D51">
        <w:t>Glossary</w:t>
      </w:r>
    </w:p>
    <w:p w14:paraId="1153BA10" w14:textId="4D20177E" w:rsidR="002E7366" w:rsidRPr="00A00D51" w:rsidRDefault="002E7366" w:rsidP="001221CE">
      <w:pPr>
        <w:pStyle w:val="ListParagraph"/>
        <w:numPr>
          <w:ilvl w:val="0"/>
          <w:numId w:val="6"/>
        </w:numPr>
      </w:pPr>
      <w:r w:rsidRPr="00A00D51">
        <w:t xml:space="preserve">Resources (links to </w:t>
      </w:r>
      <w:r w:rsidR="00170CC4" w:rsidRPr="00A00D51">
        <w:t xml:space="preserve">keyword-driven search of the </w:t>
      </w:r>
      <w:r w:rsidRPr="00A00D51">
        <w:t>Digital Library)</w:t>
      </w:r>
    </w:p>
    <w:p w14:paraId="59D8A0AE" w14:textId="3AD90573" w:rsidR="00170CC4" w:rsidRPr="00A00D51" w:rsidRDefault="00170CC4" w:rsidP="001221CE">
      <w:pPr>
        <w:pStyle w:val="ListParagraph"/>
        <w:numPr>
          <w:ilvl w:val="0"/>
          <w:numId w:val="6"/>
        </w:numPr>
      </w:pPr>
      <w:r w:rsidRPr="00A00D51">
        <w:t xml:space="preserve">User Guide (created by Amplify with input from </w:t>
      </w:r>
      <w:r w:rsidR="00F9202C" w:rsidRPr="00A00D51">
        <w:t>User Experience Study</w:t>
      </w:r>
      <w:r w:rsidRPr="00A00D51">
        <w:t>)</w:t>
      </w:r>
    </w:p>
    <w:p w14:paraId="584C46EC" w14:textId="039DD058" w:rsidR="007E5B14" w:rsidRPr="00A00D51" w:rsidRDefault="007E5B14" w:rsidP="00E6087D">
      <w:pPr>
        <w:pStyle w:val="Heading3"/>
      </w:pPr>
      <w:bookmarkStart w:id="206" w:name="_Toc291348492"/>
      <w:bookmarkStart w:id="207" w:name="_Toc436058891"/>
      <w:r w:rsidRPr="00A00D51">
        <w:t>HTTPS Pickup Zone</w:t>
      </w:r>
      <w:bookmarkEnd w:id="206"/>
      <w:bookmarkEnd w:id="207"/>
    </w:p>
    <w:p w14:paraId="0149B47D" w14:textId="440DC4C5" w:rsidR="007E5B14" w:rsidRPr="00A00D51" w:rsidRDefault="007E5B14" w:rsidP="00D52F5C">
      <w:r w:rsidRPr="00A00D51">
        <w:t>For download requests that are either 1) too large for direct download via the browser or 2) complex enough to require significan</w:t>
      </w:r>
      <w:r w:rsidR="00433681" w:rsidRPr="00A00D51">
        <w:t>t processing time, the download</w:t>
      </w:r>
      <w:r w:rsidRPr="00A00D51">
        <w:t xml:space="preserve"> </w:t>
      </w:r>
      <w:r w:rsidR="003A41A6" w:rsidRPr="00A00D51">
        <w:t xml:space="preserve">is </w:t>
      </w:r>
      <w:r w:rsidRPr="00A00D51">
        <w:t>made available via an HTTPS Pickup Zone.</w:t>
      </w:r>
    </w:p>
    <w:p w14:paraId="7835A664" w14:textId="77777777" w:rsidR="007E5B14" w:rsidRPr="00A00D51" w:rsidRDefault="007E5B14" w:rsidP="00D52F5C"/>
    <w:p w14:paraId="54B8C3A1" w14:textId="0BF5F7FE" w:rsidR="00433681" w:rsidRPr="00A00D51" w:rsidRDefault="00433681" w:rsidP="00433681">
      <w:r w:rsidRPr="00A00D51">
        <w:t xml:space="preserve">Once the files have been generated and are available for pickup, the user </w:t>
      </w:r>
      <w:r w:rsidR="003A41A6" w:rsidRPr="00A00D51">
        <w:t xml:space="preserve">can </w:t>
      </w:r>
      <w:r w:rsidRPr="00A00D51">
        <w:t xml:space="preserve">retrieve the file(s) from the URL provided to them. The download </w:t>
      </w:r>
      <w:r w:rsidR="003A41A6" w:rsidRPr="00A00D51">
        <w:t xml:space="preserve">is </w:t>
      </w:r>
      <w:r w:rsidRPr="00A00D51">
        <w:t xml:space="preserve">only retrievable from the provided URL </w:t>
      </w:r>
      <w:r w:rsidR="001A4435" w:rsidRPr="00A00D51">
        <w:t>by the original requesting user.</w:t>
      </w:r>
    </w:p>
    <w:p w14:paraId="366E9596" w14:textId="77777777" w:rsidR="00433681" w:rsidRPr="00A00D51" w:rsidRDefault="00433681" w:rsidP="00D52F5C"/>
    <w:p w14:paraId="692A1214" w14:textId="76378B8F" w:rsidR="00433681" w:rsidRPr="00A00D51" w:rsidRDefault="007E5B14" w:rsidP="00D52F5C">
      <w:r w:rsidRPr="00A00D51">
        <w:t>The Pickup Zone relies on the authentication of the Smarter Balanced Single Sign-</w:t>
      </w:r>
      <w:r w:rsidR="00BD4799" w:rsidRPr="00A00D51">
        <w:t>O</w:t>
      </w:r>
      <w:r w:rsidRPr="00A00D51">
        <w:t>n component to validate that the appropriate user is accessing the file, and then securely delivers the file to the user via encrypted transmission using HTTPS.</w:t>
      </w:r>
    </w:p>
    <w:p w14:paraId="2FE81A76" w14:textId="77777777" w:rsidR="007E5B14" w:rsidRPr="00A00D51" w:rsidRDefault="007E5B14" w:rsidP="00D52F5C"/>
    <w:p w14:paraId="5AE68E8C" w14:textId="39E9710A" w:rsidR="007E5B14" w:rsidRPr="00A00D51" w:rsidRDefault="007E5B14" w:rsidP="00D52F5C">
      <w:r w:rsidRPr="00A00D51">
        <w:t xml:space="preserve">There are no additional configurations or tools needed for a user to access the Pickup Zone other than the browser they are using to view reports and request downloads. </w:t>
      </w:r>
    </w:p>
    <w:p w14:paraId="5CACBAD3" w14:textId="77777777" w:rsidR="002E7366" w:rsidRPr="00A00D51" w:rsidRDefault="002E7366" w:rsidP="00E6087D">
      <w:pPr>
        <w:pStyle w:val="Heading3"/>
      </w:pPr>
      <w:bookmarkStart w:id="208" w:name="_Toc291348493"/>
      <w:bookmarkStart w:id="209" w:name="_Toc436058892"/>
      <w:r w:rsidRPr="00A00D51">
        <w:t>Language Support</w:t>
      </w:r>
      <w:bookmarkEnd w:id="208"/>
      <w:bookmarkEnd w:id="209"/>
    </w:p>
    <w:p w14:paraId="69880A44" w14:textId="1A438D01" w:rsidR="002E7366" w:rsidRPr="00A00D51" w:rsidRDefault="00170CC4" w:rsidP="000B72BC">
      <w:pPr>
        <w:pStyle w:val="BodyText"/>
      </w:pPr>
      <w:r w:rsidRPr="00A00D51">
        <w:t xml:space="preserve">The textual content of the Reporting System is available for viewing and printing in English by default, </w:t>
      </w:r>
      <w:r w:rsidR="00037122" w:rsidRPr="00A00D51">
        <w:t xml:space="preserve">but </w:t>
      </w:r>
      <w:r w:rsidRPr="00A00D51">
        <w:t xml:space="preserve">users can select alternative languages, including the Spanish and Vietnamese translations provided by Tri-Lin in their capacity as the vendor for Smarter Balanced </w:t>
      </w:r>
      <w:r w:rsidR="00547DB2" w:rsidRPr="00A00D51">
        <w:t>t</w:t>
      </w:r>
      <w:r w:rsidRPr="00A00D51">
        <w:t>ranslations</w:t>
      </w:r>
      <w:r w:rsidR="002E7366" w:rsidRPr="00A00D51">
        <w:t>.</w:t>
      </w:r>
    </w:p>
    <w:p w14:paraId="22FEB5D6" w14:textId="77777777" w:rsidR="002E7366" w:rsidRPr="00A00D51" w:rsidRDefault="002E7366" w:rsidP="00E6087D">
      <w:pPr>
        <w:pStyle w:val="Heading3"/>
      </w:pPr>
      <w:bookmarkStart w:id="210" w:name="_Ref253294031"/>
      <w:bookmarkStart w:id="211" w:name="_Toc291348494"/>
      <w:bookmarkStart w:id="212" w:name="_Toc436058893"/>
      <w:r w:rsidRPr="00A00D51">
        <w:t>Legend</w:t>
      </w:r>
      <w:r w:rsidR="0035178D" w:rsidRPr="00A00D51">
        <w:t>s</w:t>
      </w:r>
      <w:bookmarkEnd w:id="210"/>
      <w:bookmarkEnd w:id="211"/>
      <w:bookmarkEnd w:id="212"/>
    </w:p>
    <w:p w14:paraId="7FE05D66" w14:textId="2C8527E5" w:rsidR="0035178D" w:rsidRPr="00A00D51" w:rsidRDefault="002E7366" w:rsidP="00EA7D9C">
      <w:pPr>
        <w:pStyle w:val="BodyText"/>
      </w:pPr>
      <w:r w:rsidRPr="00A00D51">
        <w:t xml:space="preserve">A Legend popup </w:t>
      </w:r>
      <w:r w:rsidR="003A41A6" w:rsidRPr="00A00D51">
        <w:t>is</w:t>
      </w:r>
      <w:r w:rsidRPr="00A00D51">
        <w:t xml:space="preserve"> available on </w:t>
      </w:r>
      <w:r w:rsidR="0035178D" w:rsidRPr="00A00D51">
        <w:t>each reporting page</w:t>
      </w:r>
      <w:r w:rsidRPr="00A00D51">
        <w:t>. It provides explanations for icons, color choices and other design elements of the reports.</w:t>
      </w:r>
    </w:p>
    <w:p w14:paraId="5D6C0179" w14:textId="77777777" w:rsidR="002E7366" w:rsidRPr="00A00D51" w:rsidRDefault="002E7366" w:rsidP="00E6087D">
      <w:pPr>
        <w:pStyle w:val="Heading3"/>
      </w:pPr>
      <w:bookmarkStart w:id="213" w:name="_Toc291348495"/>
      <w:bookmarkStart w:id="214" w:name="_Toc436058894"/>
      <w:r w:rsidRPr="00A00D51">
        <w:t>Logging</w:t>
      </w:r>
      <w:bookmarkEnd w:id="213"/>
      <w:bookmarkEnd w:id="214"/>
    </w:p>
    <w:p w14:paraId="13815CB2" w14:textId="55EC4DF5" w:rsidR="002E7366" w:rsidRPr="00A00D51" w:rsidRDefault="00170CC4" w:rsidP="008660CA">
      <w:pPr>
        <w:pStyle w:val="ListBullet"/>
        <w:numPr>
          <w:ilvl w:val="0"/>
          <w:numId w:val="0"/>
        </w:numPr>
      </w:pPr>
      <w:r w:rsidRPr="00A00D51">
        <w:t xml:space="preserve">The Reporting </w:t>
      </w:r>
      <w:r w:rsidR="002E7366" w:rsidRPr="00A00D51">
        <w:t xml:space="preserve">System logs any access </w:t>
      </w:r>
      <w:r w:rsidR="000D767A" w:rsidRPr="00A00D51">
        <w:t>to</w:t>
      </w:r>
      <w:r w:rsidR="002E7366" w:rsidRPr="00A00D51">
        <w:t xml:space="preserve"> confidential student data. Logs can be accessed by technical staff with appropriate permissions. Instructions </w:t>
      </w:r>
      <w:r w:rsidR="003A41A6" w:rsidRPr="00A00D51">
        <w:t xml:space="preserve">are </w:t>
      </w:r>
      <w:r w:rsidR="002E7366" w:rsidRPr="00A00D51">
        <w:t>included in technical documentation (Runbooks).</w:t>
      </w:r>
    </w:p>
    <w:p w14:paraId="2A8F2246" w14:textId="77777777" w:rsidR="00170CC4" w:rsidRPr="00A00D51" w:rsidRDefault="00170CC4" w:rsidP="008660CA">
      <w:pPr>
        <w:pStyle w:val="ListBullet"/>
        <w:numPr>
          <w:ilvl w:val="0"/>
          <w:numId w:val="0"/>
        </w:numPr>
        <w:ind w:left="360" w:hanging="360"/>
      </w:pPr>
    </w:p>
    <w:p w14:paraId="64CDD50E" w14:textId="65779AC6" w:rsidR="002E7366" w:rsidRPr="00A00D51" w:rsidRDefault="002E7366" w:rsidP="00EA7D9C">
      <w:pPr>
        <w:pStyle w:val="ListBullet"/>
        <w:numPr>
          <w:ilvl w:val="0"/>
          <w:numId w:val="0"/>
        </w:numPr>
      </w:pPr>
      <w:r w:rsidRPr="00A00D51">
        <w:t>All access to confidential data log</w:t>
      </w:r>
      <w:r w:rsidR="003A41A6" w:rsidRPr="00A00D51">
        <w:t>s</w:t>
      </w:r>
      <w:r w:rsidRPr="00A00D51">
        <w:t xml:space="preserve"> the user information and activities performed with the confidential data.</w:t>
      </w:r>
    </w:p>
    <w:p w14:paraId="4773635C" w14:textId="505FE16F" w:rsidR="002E7366" w:rsidRPr="00A00D51" w:rsidRDefault="000D767A" w:rsidP="00E6087D">
      <w:pPr>
        <w:pStyle w:val="Heading3"/>
      </w:pPr>
      <w:bookmarkStart w:id="215" w:name="_Toc291348496"/>
      <w:bookmarkStart w:id="216" w:name="_Toc436058895"/>
      <w:r w:rsidRPr="00A00D51">
        <w:t>Displaying h</w:t>
      </w:r>
      <w:r w:rsidR="00155FEE" w:rsidRPr="00A00D51">
        <w:t>idden</w:t>
      </w:r>
      <w:r w:rsidR="00842ED2" w:rsidRPr="00A00D51">
        <w:t xml:space="preserve"> information</w:t>
      </w:r>
      <w:bookmarkEnd w:id="215"/>
      <w:bookmarkEnd w:id="216"/>
    </w:p>
    <w:p w14:paraId="0FD3A070" w14:textId="1A08A140" w:rsidR="00585760" w:rsidRPr="00A00D51" w:rsidRDefault="002E7366" w:rsidP="008660CA">
      <w:pPr>
        <w:pStyle w:val="BodyText"/>
        <w:rPr>
          <w:rFonts w:eastAsiaTheme="majorEastAsia" w:cstheme="majorBidi"/>
          <w:b/>
          <w:bCs/>
          <w:color w:val="4F81BD" w:themeColor="accent1"/>
        </w:rPr>
      </w:pPr>
      <w:r w:rsidRPr="00A00D51">
        <w:t xml:space="preserve">Information </w:t>
      </w:r>
      <w:r w:rsidR="00155FEE" w:rsidRPr="00A00D51">
        <w:t>is sometimes hidden</w:t>
      </w:r>
      <w:r w:rsidRPr="00A00D51">
        <w:t xml:space="preserve"> to provide additional detail or supporting information that would otherwise make the primary display confusing.</w:t>
      </w:r>
    </w:p>
    <w:p w14:paraId="5DCD7C33" w14:textId="6855CB68" w:rsidR="00C17201" w:rsidRPr="00A00D51" w:rsidRDefault="00AB6369" w:rsidP="00E6087D">
      <w:pPr>
        <w:pStyle w:val="Heading3"/>
      </w:pPr>
      <w:bookmarkStart w:id="217" w:name="Nav_Details"/>
      <w:bookmarkStart w:id="218" w:name="_Toc291348497"/>
      <w:bookmarkStart w:id="219" w:name="_Toc436058896"/>
      <w:r w:rsidRPr="00A00D51">
        <w:t>Navigation</w:t>
      </w:r>
      <w:bookmarkEnd w:id="217"/>
      <w:bookmarkEnd w:id="218"/>
      <w:bookmarkEnd w:id="219"/>
    </w:p>
    <w:p w14:paraId="2F228A25" w14:textId="20B3FE2B" w:rsidR="00C17201" w:rsidRPr="00A00D51" w:rsidRDefault="00C17201" w:rsidP="001221CE">
      <w:pPr>
        <w:pStyle w:val="ListParagraph"/>
        <w:numPr>
          <w:ilvl w:val="0"/>
          <w:numId w:val="6"/>
        </w:numPr>
        <w:rPr>
          <w:b/>
        </w:rPr>
      </w:pPr>
      <w:bookmarkStart w:id="220" w:name="_Ref253293486"/>
      <w:r w:rsidRPr="00A00D51">
        <w:t>Landing Page -</w:t>
      </w:r>
      <w:r w:rsidRPr="00A00D51">
        <w:rPr>
          <w:b/>
        </w:rPr>
        <w:t xml:space="preserve"> </w:t>
      </w:r>
      <w:r w:rsidRPr="00A00D51">
        <w:t xml:space="preserve">Any </w:t>
      </w:r>
      <w:r w:rsidR="000D767A" w:rsidRPr="00A00D51">
        <w:t xml:space="preserve">user who is </w:t>
      </w:r>
      <w:r w:rsidRPr="00A00D51">
        <w:t>no</w:t>
      </w:r>
      <w:r w:rsidR="000D767A" w:rsidRPr="00A00D51">
        <w:t xml:space="preserve">t </w:t>
      </w:r>
      <w:r w:rsidRPr="00A00D51">
        <w:t>logged</w:t>
      </w:r>
      <w:r w:rsidR="000D767A" w:rsidRPr="00A00D51">
        <w:t xml:space="preserve"> </w:t>
      </w:r>
      <w:r w:rsidRPr="00A00D51">
        <w:t>in see</w:t>
      </w:r>
      <w:r w:rsidR="000D767A" w:rsidRPr="00A00D51">
        <w:t>s</w:t>
      </w:r>
      <w:r w:rsidRPr="00A00D51">
        <w:t xml:space="preserve"> a </w:t>
      </w:r>
      <w:r w:rsidR="000D767A" w:rsidRPr="00A00D51">
        <w:t>l</w:t>
      </w:r>
      <w:r w:rsidRPr="00A00D51">
        <w:t>anding page with a link to log</w:t>
      </w:r>
      <w:r w:rsidR="000D767A" w:rsidRPr="00A00D51">
        <w:t xml:space="preserve"> </w:t>
      </w:r>
      <w:r w:rsidRPr="00A00D51">
        <w:t xml:space="preserve">in </w:t>
      </w:r>
      <w:r w:rsidR="00170CC4" w:rsidRPr="00A00D51">
        <w:t>and a small number of links to public resources</w:t>
      </w:r>
      <w:r w:rsidRPr="00A00D51">
        <w:t xml:space="preserve"> </w:t>
      </w:r>
      <w:r w:rsidR="00596731">
        <w:t>.</w:t>
      </w:r>
    </w:p>
    <w:p w14:paraId="3C49827F" w14:textId="25495836" w:rsidR="00C17201" w:rsidRPr="00A00D51" w:rsidRDefault="00EA7D9C" w:rsidP="00C17201">
      <w:pPr>
        <w:keepNext/>
        <w:jc w:val="center"/>
      </w:pPr>
      <w:r w:rsidRPr="00A00D51">
        <w:rPr>
          <w:noProof/>
        </w:rPr>
        <w:lastRenderedPageBreak/>
        <w:drawing>
          <wp:inline distT="0" distB="0" distL="0" distR="0" wp14:anchorId="22CC1863" wp14:editId="4BE0EB0D">
            <wp:extent cx="5943600" cy="4066674"/>
            <wp:effectExtent l="0" t="0" r="0" b="0"/>
            <wp:docPr id="1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066674"/>
                    </a:xfrm>
                    <a:prstGeom prst="rect">
                      <a:avLst/>
                    </a:prstGeom>
                    <a:noFill/>
                    <a:ln>
                      <a:noFill/>
                    </a:ln>
                  </pic:spPr>
                </pic:pic>
              </a:graphicData>
            </a:graphic>
          </wp:inline>
        </w:drawing>
      </w:r>
    </w:p>
    <w:p w14:paraId="6B2027E3" w14:textId="4640818F" w:rsidR="00C17201" w:rsidRPr="00A00D51" w:rsidRDefault="00C17201" w:rsidP="004726A1">
      <w:pPr>
        <w:pStyle w:val="Caption"/>
      </w:pPr>
      <w:bookmarkStart w:id="221" w:name="_Toc291348684"/>
      <w:r w:rsidRPr="00A00D51">
        <w:t xml:space="preserve">Figure </w:t>
      </w:r>
      <w:r w:rsidR="009223FF">
        <w:fldChar w:fldCharType="begin"/>
      </w:r>
      <w:r w:rsidR="009223FF">
        <w:instrText xml:space="preserve"> SEQ Figure \* ARABIC </w:instrText>
      </w:r>
      <w:r w:rsidR="009223FF">
        <w:fldChar w:fldCharType="separate"/>
      </w:r>
      <w:r w:rsidR="005E321A">
        <w:rPr>
          <w:noProof/>
        </w:rPr>
        <w:t>79</w:t>
      </w:r>
      <w:r w:rsidR="009223FF">
        <w:rPr>
          <w:noProof/>
        </w:rPr>
        <w:fldChar w:fldCharType="end"/>
      </w:r>
      <w:r w:rsidRPr="00A00D51">
        <w:t xml:space="preserve"> - Reporting Landing Page (for logged</w:t>
      </w:r>
      <w:r w:rsidR="00F066F0" w:rsidRPr="00A00D51">
        <w:t xml:space="preserve"> </w:t>
      </w:r>
      <w:r w:rsidRPr="00A00D51">
        <w:t>out users)</w:t>
      </w:r>
      <w:bookmarkEnd w:id="221"/>
    </w:p>
    <w:p w14:paraId="4BA722EE" w14:textId="77777777" w:rsidR="00C17201" w:rsidRPr="00A00D51" w:rsidRDefault="00C17201" w:rsidP="00C17201"/>
    <w:bookmarkEnd w:id="220"/>
    <w:p w14:paraId="65F3DADA" w14:textId="7B2BF3D4" w:rsidR="00AB6369" w:rsidRPr="00A00D51" w:rsidRDefault="00C17201" w:rsidP="001221CE">
      <w:pPr>
        <w:pStyle w:val="ListParagraph"/>
        <w:numPr>
          <w:ilvl w:val="0"/>
          <w:numId w:val="7"/>
        </w:numPr>
        <w:rPr>
          <w:b/>
        </w:rPr>
      </w:pPr>
      <w:r w:rsidRPr="00A00D51">
        <w:t>Breadcrumb</w:t>
      </w:r>
      <w:r w:rsidR="00F066F0" w:rsidRPr="00A00D51">
        <w:t>s</w:t>
      </w:r>
      <w:r w:rsidRPr="00A00D51">
        <w:t xml:space="preserve"> - All reports provide a breadcrumb trail to maintain user understanding of their current location, where each step in the trail is clickable to jump to that page to navigate</w:t>
      </w:r>
      <w:r w:rsidR="00AB6369" w:rsidRPr="00A00D51">
        <w:t xml:space="preserve"> through the report hierarchy</w:t>
      </w:r>
      <w:r w:rsidR="00EF028E" w:rsidRPr="00A00D51">
        <w:t>.</w:t>
      </w:r>
    </w:p>
    <w:p w14:paraId="0E82CA95" w14:textId="77777777" w:rsidR="00170CC4" w:rsidRPr="00A00D51" w:rsidRDefault="00170CC4" w:rsidP="008660CA">
      <w:pPr>
        <w:rPr>
          <w:b/>
        </w:rPr>
      </w:pPr>
    </w:p>
    <w:p w14:paraId="73E3E6A8" w14:textId="77777777" w:rsidR="002D58BB" w:rsidRPr="00A00D51" w:rsidRDefault="0073419C" w:rsidP="002D58BB">
      <w:pPr>
        <w:keepNext/>
        <w:jc w:val="center"/>
      </w:pPr>
      <w:r w:rsidRPr="00A00D51">
        <w:rPr>
          <w:b/>
          <w:noProof/>
        </w:rPr>
        <w:drawing>
          <wp:inline distT="0" distB="0" distL="0" distR="0" wp14:anchorId="40D70C7A" wp14:editId="15067F49">
            <wp:extent cx="5486400" cy="45895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crumb.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58958"/>
                    </a:xfrm>
                    <a:prstGeom prst="rect">
                      <a:avLst/>
                    </a:prstGeom>
                  </pic:spPr>
                </pic:pic>
              </a:graphicData>
            </a:graphic>
          </wp:inline>
        </w:drawing>
      </w:r>
    </w:p>
    <w:p w14:paraId="571FC798" w14:textId="33B732E0" w:rsidR="002E1D88" w:rsidRPr="00A00D51" w:rsidRDefault="002D58BB" w:rsidP="004726A1">
      <w:pPr>
        <w:pStyle w:val="Caption"/>
      </w:pPr>
      <w:bookmarkStart w:id="222" w:name="_Toc291348685"/>
      <w:r w:rsidRPr="00A00D51">
        <w:t xml:space="preserve">Figure </w:t>
      </w:r>
      <w:r w:rsidR="009223FF">
        <w:fldChar w:fldCharType="begin"/>
      </w:r>
      <w:r w:rsidR="009223FF">
        <w:instrText xml:space="preserve"> SEQ Figure \* ARABIC </w:instrText>
      </w:r>
      <w:r w:rsidR="009223FF">
        <w:fldChar w:fldCharType="separate"/>
      </w:r>
      <w:r w:rsidR="005E321A">
        <w:rPr>
          <w:noProof/>
        </w:rPr>
        <w:t>80</w:t>
      </w:r>
      <w:r w:rsidR="009223FF">
        <w:rPr>
          <w:noProof/>
        </w:rPr>
        <w:fldChar w:fldCharType="end"/>
      </w:r>
      <w:r w:rsidRPr="00A00D51">
        <w:t xml:space="preserve"> - Breadcrumb Navigation</w:t>
      </w:r>
      <w:bookmarkEnd w:id="222"/>
    </w:p>
    <w:p w14:paraId="7B307EF1" w14:textId="77777777" w:rsidR="00170CC4" w:rsidRPr="00A00D51" w:rsidRDefault="00170CC4" w:rsidP="002E1D88">
      <w:pPr>
        <w:jc w:val="center"/>
      </w:pPr>
    </w:p>
    <w:p w14:paraId="7938E95B" w14:textId="162EBEB2" w:rsidR="0022618A" w:rsidRPr="00A00D51" w:rsidRDefault="0022618A" w:rsidP="0022618A">
      <w:pPr>
        <w:pStyle w:val="ListParagraph"/>
        <w:numPr>
          <w:ilvl w:val="0"/>
          <w:numId w:val="3"/>
        </w:numPr>
      </w:pPr>
      <w:r w:rsidRPr="00A00D51">
        <w:t xml:space="preserve">System provides links to </w:t>
      </w:r>
      <w:r w:rsidR="00170CC4" w:rsidRPr="00A00D51">
        <w:t xml:space="preserve">public </w:t>
      </w:r>
      <w:r w:rsidRPr="00A00D51">
        <w:t xml:space="preserve">Digital Library Resources via the </w:t>
      </w:r>
      <w:r w:rsidRPr="00A00D51">
        <w:rPr>
          <w:b/>
        </w:rPr>
        <w:t>Resources</w:t>
      </w:r>
      <w:r w:rsidRPr="00A00D51">
        <w:t xml:space="preserve"> </w:t>
      </w:r>
      <w:r w:rsidR="00170CC4" w:rsidRPr="00A00D51">
        <w:t>button.</w:t>
      </w:r>
    </w:p>
    <w:p w14:paraId="175D51C8" w14:textId="77777777" w:rsidR="0022618A" w:rsidRPr="00A00D51" w:rsidRDefault="0022618A" w:rsidP="0022618A">
      <w:pPr>
        <w:rPr>
          <w:b/>
        </w:rPr>
      </w:pPr>
    </w:p>
    <w:p w14:paraId="5FFF8952" w14:textId="18FA7056" w:rsidR="000D4380" w:rsidRPr="00A00D51" w:rsidRDefault="0022618A" w:rsidP="000D4380">
      <w:pPr>
        <w:pStyle w:val="ListParagraph"/>
        <w:numPr>
          <w:ilvl w:val="0"/>
          <w:numId w:val="3"/>
        </w:numPr>
      </w:pPr>
      <w:r w:rsidRPr="00A00D51">
        <w:t>Navigation is assessment-data driven, and the s</w:t>
      </w:r>
      <w:r w:rsidR="00AB6369" w:rsidRPr="00A00D51">
        <w:t>ystem cannot p</w:t>
      </w:r>
      <w:r w:rsidRPr="00A00D51">
        <w:t>rovide</w:t>
      </w:r>
      <w:r w:rsidR="00AB6369" w:rsidRPr="00A00D51">
        <w:t xml:space="preserve"> navigation </w:t>
      </w:r>
      <w:r w:rsidRPr="00A00D51">
        <w:t>to</w:t>
      </w:r>
      <w:r w:rsidR="00AB6369" w:rsidRPr="00A00D51">
        <w:t xml:space="preserve"> reports for any entities that do not have assessment data; e.g.</w:t>
      </w:r>
      <w:r w:rsidR="00EF028E" w:rsidRPr="00A00D51">
        <w:t>,</w:t>
      </w:r>
      <w:r w:rsidR="00AB6369" w:rsidRPr="00A00D51">
        <w:t xml:space="preserve"> if a school does not have assessment results in the Data Warehouse, it </w:t>
      </w:r>
      <w:r w:rsidR="003A41A6" w:rsidRPr="00A00D51">
        <w:t xml:space="preserve">does </w:t>
      </w:r>
      <w:r w:rsidR="00AB6369" w:rsidRPr="00A00D51">
        <w:t>not appear in the hierarchical list of aggregations. Conversely, any student record’s hierarchy generate</w:t>
      </w:r>
      <w:r w:rsidR="003A41A6" w:rsidRPr="00A00D51">
        <w:t>s</w:t>
      </w:r>
      <w:r w:rsidR="00AB6369" w:rsidRPr="00A00D51">
        <w:t xml:space="preserve"> the reporting hierarchy; i.e.</w:t>
      </w:r>
      <w:r w:rsidR="00EF028E" w:rsidRPr="00A00D51">
        <w:t>,</w:t>
      </w:r>
      <w:r w:rsidR="00AB6369" w:rsidRPr="00A00D51">
        <w:t xml:space="preserve"> if a single student’s assessment outcome exists, then that student’s grade, school, and district </w:t>
      </w:r>
      <w:r w:rsidR="003A41A6" w:rsidRPr="00A00D51">
        <w:t xml:space="preserve">are </w:t>
      </w:r>
      <w:r w:rsidR="00AB6369" w:rsidRPr="00A00D51">
        <w:t xml:space="preserve">navigable to enable access to that student’s Individual </w:t>
      </w:r>
      <w:r w:rsidR="009D12D5" w:rsidRPr="00A00D51">
        <w:t xml:space="preserve">STUDENT </w:t>
      </w:r>
      <w:r w:rsidR="00AB6369" w:rsidRPr="00A00D51">
        <w:t>Report (even if the aggregations are suppressed due to insufficient data).</w:t>
      </w:r>
    </w:p>
    <w:p w14:paraId="4258B409" w14:textId="77777777" w:rsidR="000D4380" w:rsidRPr="00A00D51" w:rsidRDefault="000D4380" w:rsidP="008660CA"/>
    <w:p w14:paraId="7A5D0855" w14:textId="77777777" w:rsidR="0022618A" w:rsidRPr="00A00D51" w:rsidRDefault="0022618A" w:rsidP="0022618A">
      <w:pPr>
        <w:pStyle w:val="ListParagraph"/>
        <w:numPr>
          <w:ilvl w:val="0"/>
          <w:numId w:val="3"/>
        </w:numPr>
        <w:rPr>
          <w:bCs/>
          <w:iCs/>
        </w:rPr>
      </w:pPr>
      <w:r w:rsidRPr="00A00D51">
        <w:rPr>
          <w:bCs/>
          <w:iCs/>
        </w:rPr>
        <w:lastRenderedPageBreak/>
        <w:t>System has coherent navigation to and from reports and features, as well as a consistent user experience across stakeholders and reports.</w:t>
      </w:r>
    </w:p>
    <w:p w14:paraId="3DD07BF3" w14:textId="77777777" w:rsidR="000D4380" w:rsidRPr="00A00D51" w:rsidRDefault="000D4380" w:rsidP="008660CA">
      <w:pPr>
        <w:rPr>
          <w:bCs/>
          <w:iCs/>
        </w:rPr>
      </w:pPr>
    </w:p>
    <w:p w14:paraId="5E159A97" w14:textId="77777777" w:rsidR="0022618A" w:rsidRPr="00A00D51" w:rsidRDefault="0022618A" w:rsidP="0022618A">
      <w:pPr>
        <w:pStyle w:val="ListParagraph"/>
        <w:numPr>
          <w:ilvl w:val="0"/>
          <w:numId w:val="3"/>
        </w:numPr>
      </w:pPr>
      <w:r w:rsidRPr="00A00D51">
        <w:t>System does not provide jump-navigation to specific reports for any users based on account information or preferences.</w:t>
      </w:r>
    </w:p>
    <w:p w14:paraId="7DD87A7A" w14:textId="77777777" w:rsidR="00920AD1" w:rsidRPr="00A00D51" w:rsidRDefault="00920AD1" w:rsidP="002E1D88">
      <w:pPr>
        <w:jc w:val="center"/>
        <w:rPr>
          <w:b/>
        </w:rPr>
      </w:pPr>
    </w:p>
    <w:p w14:paraId="2EF9185F" w14:textId="5126F87D" w:rsidR="008978B1" w:rsidRPr="00A00D51" w:rsidRDefault="00EA7D9C" w:rsidP="00E6087D">
      <w:pPr>
        <w:pStyle w:val="Heading3"/>
      </w:pPr>
      <w:bookmarkStart w:id="223" w:name="_Toc291348498"/>
      <w:bookmarkStart w:id="224" w:name="_Toc436058897"/>
      <w:r w:rsidRPr="00A00D51">
        <w:t>Optional Student Group</w:t>
      </w:r>
      <w:bookmarkEnd w:id="223"/>
      <w:bookmarkEnd w:id="224"/>
    </w:p>
    <w:p w14:paraId="4428135E" w14:textId="1665EF05" w:rsidR="00DF389F" w:rsidRPr="00A00D51" w:rsidRDefault="00DF389F" w:rsidP="008660CA">
      <w:pPr>
        <w:rPr>
          <w:rFonts w:cs="Arial"/>
          <w:color w:val="000000"/>
        </w:rPr>
      </w:pPr>
      <w:r w:rsidRPr="00A00D51">
        <w:rPr>
          <w:rFonts w:cs="Arial"/>
          <w:color w:val="000000"/>
        </w:rPr>
        <w:t xml:space="preserve">The intent of the student groupings is to provide a facility for </w:t>
      </w:r>
      <w:r w:rsidR="00682B72" w:rsidRPr="00A00D51">
        <w:rPr>
          <w:rFonts w:cs="Arial"/>
          <w:color w:val="000000"/>
        </w:rPr>
        <w:t>s</w:t>
      </w:r>
      <w:r w:rsidRPr="00A00D51">
        <w:rPr>
          <w:rFonts w:cs="Arial"/>
          <w:color w:val="000000"/>
        </w:rPr>
        <w:t xml:space="preserve">tates and </w:t>
      </w:r>
      <w:r w:rsidR="00682B72" w:rsidRPr="00A00D51">
        <w:rPr>
          <w:rFonts w:cs="Arial"/>
          <w:color w:val="000000"/>
        </w:rPr>
        <w:t>d</w:t>
      </w:r>
      <w:r w:rsidRPr="00A00D51">
        <w:rPr>
          <w:rFonts w:cs="Arial"/>
          <w:color w:val="000000"/>
        </w:rPr>
        <w:t xml:space="preserve">istricts to create optional subgroupings of students smaller than a grade. A possible use for these groupings would be to track </w:t>
      </w:r>
      <w:r w:rsidR="009C2507" w:rsidRPr="00A00D51">
        <w:rPr>
          <w:rFonts w:cs="Arial"/>
          <w:color w:val="000000"/>
        </w:rPr>
        <w:t>t</w:t>
      </w:r>
      <w:r w:rsidRPr="00A00D51">
        <w:rPr>
          <w:rFonts w:cs="Arial"/>
          <w:color w:val="000000"/>
        </w:rPr>
        <w:t xml:space="preserve">eachers and </w:t>
      </w:r>
      <w:r w:rsidR="009C2507" w:rsidRPr="00A00D51">
        <w:rPr>
          <w:rFonts w:cs="Arial"/>
          <w:color w:val="000000"/>
        </w:rPr>
        <w:t>i</w:t>
      </w:r>
      <w:r w:rsidRPr="00A00D51">
        <w:rPr>
          <w:rFonts w:cs="Arial"/>
          <w:color w:val="000000"/>
        </w:rPr>
        <w:t>nstructors associated with students for filtering through the Reporting System or external systems.</w:t>
      </w:r>
    </w:p>
    <w:p w14:paraId="0ED9761D" w14:textId="77777777" w:rsidR="00DF389F" w:rsidRPr="00A00D51" w:rsidRDefault="00DF389F" w:rsidP="008660CA">
      <w:pPr>
        <w:rPr>
          <w:rFonts w:cs="Arial"/>
          <w:color w:val="000000"/>
        </w:rPr>
      </w:pPr>
    </w:p>
    <w:p w14:paraId="38341D96" w14:textId="1F1A1471" w:rsidR="00DF389F" w:rsidRPr="00A00D51" w:rsidRDefault="00DF389F" w:rsidP="008660CA">
      <w:pPr>
        <w:rPr>
          <w:rFonts w:cs="Arial"/>
          <w:color w:val="000000"/>
        </w:rPr>
      </w:pPr>
      <w:r w:rsidRPr="00A00D51">
        <w:rPr>
          <w:rFonts w:cs="Arial"/>
          <w:color w:val="000000"/>
        </w:rPr>
        <w:t xml:space="preserve">The optional student group </w:t>
      </w:r>
      <w:r w:rsidR="009D12D5" w:rsidRPr="00A00D51">
        <w:rPr>
          <w:rFonts w:cs="Arial"/>
          <w:color w:val="000000"/>
        </w:rPr>
        <w:t xml:space="preserve">is </w:t>
      </w:r>
      <w:r w:rsidRPr="00A00D51">
        <w:rPr>
          <w:rFonts w:cs="Arial"/>
          <w:color w:val="000000"/>
        </w:rPr>
        <w:t xml:space="preserve">exposed in reports to end users through the </w:t>
      </w:r>
      <w:r w:rsidR="00E20CE4">
        <w:rPr>
          <w:rFonts w:cs="Arial"/>
          <w:color w:val="000000"/>
        </w:rPr>
        <w:t>List of Students by Assessment GRADE</w:t>
      </w:r>
      <w:r w:rsidRPr="00A00D51">
        <w:rPr>
          <w:rFonts w:cs="Arial"/>
          <w:color w:val="000000"/>
        </w:rPr>
        <w:t xml:space="preserve"> report, as </w:t>
      </w:r>
      <w:r w:rsidR="00EA7D9C" w:rsidRPr="00A00D51">
        <w:rPr>
          <w:rFonts w:cs="Arial"/>
          <w:color w:val="000000"/>
        </w:rPr>
        <w:t>an additional dropdown in the filter</w:t>
      </w:r>
      <w:r w:rsidRPr="00A00D51">
        <w:rPr>
          <w:rFonts w:cs="Arial"/>
          <w:color w:val="000000"/>
        </w:rPr>
        <w:t xml:space="preserve"> section:</w:t>
      </w:r>
      <w:r w:rsidR="006C5656" w:rsidRPr="006C5656">
        <w:rPr>
          <w:noProof/>
        </w:rPr>
        <w:t xml:space="preserve"> </w:t>
      </w:r>
    </w:p>
    <w:p w14:paraId="2428C100" w14:textId="77777777" w:rsidR="00EA7D9C" w:rsidRPr="00A00D51" w:rsidRDefault="00EA7D9C" w:rsidP="008660CA">
      <w:pPr>
        <w:rPr>
          <w:rFonts w:cs="Arial"/>
          <w:color w:val="000000"/>
        </w:rPr>
      </w:pPr>
    </w:p>
    <w:p w14:paraId="16F37B78" w14:textId="15C2535F" w:rsidR="002D58BB" w:rsidRPr="00A00D51" w:rsidRDefault="006C5656" w:rsidP="00F5235A">
      <w:pPr>
        <w:pStyle w:val="ListParagraph"/>
        <w:keepNext/>
        <w:ind w:left="0"/>
      </w:pPr>
      <w:r>
        <w:rPr>
          <w:noProof/>
        </w:rPr>
        <w:lastRenderedPageBreak/>
        <w:drawing>
          <wp:anchor distT="0" distB="0" distL="114300" distR="114300" simplePos="0" relativeHeight="251916288" behindDoc="0" locked="0" layoutInCell="1" allowOverlap="1" wp14:anchorId="12943040" wp14:editId="4F23BF53">
            <wp:simplePos x="0" y="0"/>
            <wp:positionH relativeFrom="column">
              <wp:posOffset>4686300</wp:posOffset>
            </wp:positionH>
            <wp:positionV relativeFrom="paragraph">
              <wp:posOffset>627380</wp:posOffset>
            </wp:positionV>
            <wp:extent cx="993140" cy="125095"/>
            <wp:effectExtent l="0" t="0" r="0" b="1905"/>
            <wp:wrapNone/>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93140" cy="125095"/>
                    </a:xfrm>
                    <a:prstGeom prst="rect">
                      <a:avLst/>
                    </a:prstGeom>
                    <a:noFill/>
                    <a:ln>
                      <a:noFill/>
                    </a:ln>
                  </pic:spPr>
                </pic:pic>
              </a:graphicData>
            </a:graphic>
            <wp14:sizeRelH relativeFrom="page">
              <wp14:pctWidth>0</wp14:pctWidth>
            </wp14:sizeRelH>
            <wp14:sizeRelV relativeFrom="page">
              <wp14:pctHeight>0</wp14:pctHeight>
            </wp14:sizeRelV>
          </wp:anchor>
        </w:drawing>
      </w:r>
      <w:r w:rsidR="00EA7D9C" w:rsidRPr="00A00D51">
        <w:t xml:space="preserve"> </w:t>
      </w:r>
      <w:r w:rsidR="00186A1D">
        <w:rPr>
          <w:noProof/>
        </w:rPr>
        <w:drawing>
          <wp:inline distT="0" distB="0" distL="0" distR="0" wp14:anchorId="7DF096F8" wp14:editId="0CC45081">
            <wp:extent cx="6495801" cy="5713654"/>
            <wp:effectExtent l="0" t="0" r="635"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kimelman:Downloads:dAndI:Student Group filters.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6495801" cy="5713654"/>
                    </a:xfrm>
                    <a:prstGeom prst="rect">
                      <a:avLst/>
                    </a:prstGeom>
                    <a:noFill/>
                    <a:ln>
                      <a:noFill/>
                    </a:ln>
                  </pic:spPr>
                </pic:pic>
              </a:graphicData>
            </a:graphic>
          </wp:inline>
        </w:drawing>
      </w:r>
    </w:p>
    <w:p w14:paraId="425FD89C" w14:textId="162792BF" w:rsidR="00DF389F" w:rsidRDefault="002D58BB" w:rsidP="004726A1">
      <w:pPr>
        <w:pStyle w:val="Caption"/>
      </w:pPr>
      <w:bookmarkStart w:id="225" w:name="_Toc291348686"/>
      <w:r w:rsidRPr="00A00D51">
        <w:t xml:space="preserve">Figure </w:t>
      </w:r>
      <w:r w:rsidR="009223FF">
        <w:fldChar w:fldCharType="begin"/>
      </w:r>
      <w:r w:rsidR="009223FF">
        <w:instrText xml:space="preserve"> SEQ Figure \* ARABIC </w:instrText>
      </w:r>
      <w:r w:rsidR="009223FF">
        <w:fldChar w:fldCharType="separate"/>
      </w:r>
      <w:r w:rsidR="005E321A">
        <w:rPr>
          <w:noProof/>
        </w:rPr>
        <w:t>81</w:t>
      </w:r>
      <w:r w:rsidR="009223FF">
        <w:rPr>
          <w:noProof/>
        </w:rPr>
        <w:fldChar w:fldCharType="end"/>
      </w:r>
      <w:r w:rsidRPr="00A00D51">
        <w:t xml:space="preserve"> - Optional Student Group Filter</w:t>
      </w:r>
      <w:bookmarkEnd w:id="225"/>
    </w:p>
    <w:p w14:paraId="3828CD83" w14:textId="77777777" w:rsidR="00543162" w:rsidRDefault="00543162" w:rsidP="001C7F30"/>
    <w:p w14:paraId="1060DAF5" w14:textId="01612D52" w:rsidR="00543162" w:rsidRPr="001C7F30" w:rsidRDefault="00543162" w:rsidP="001C7F30"/>
    <w:p w14:paraId="7205BFB2" w14:textId="77777777" w:rsidR="00DF389F" w:rsidRPr="00A00D51" w:rsidRDefault="00DF389F" w:rsidP="00DF389F">
      <w:pPr>
        <w:pStyle w:val="ListParagraph"/>
        <w:rPr>
          <w:rFonts w:cs="Arial"/>
          <w:color w:val="000000"/>
        </w:rPr>
      </w:pPr>
    </w:p>
    <w:p w14:paraId="61980680" w14:textId="77777777" w:rsidR="00DF389F" w:rsidRPr="00A00D51" w:rsidRDefault="00DF389F" w:rsidP="00DF389F">
      <w:pPr>
        <w:pStyle w:val="ListParagraph"/>
        <w:rPr>
          <w:rFonts w:cs="Arial"/>
          <w:color w:val="000000"/>
        </w:rPr>
      </w:pPr>
    </w:p>
    <w:p w14:paraId="203E39A3" w14:textId="1FFA4ED1" w:rsidR="00DF389F" w:rsidRPr="00A00D51" w:rsidRDefault="00EA7D9C" w:rsidP="008660CA">
      <w:pPr>
        <w:rPr>
          <w:rFonts w:cs="Arial"/>
          <w:color w:val="000000"/>
        </w:rPr>
      </w:pPr>
      <w:r w:rsidRPr="00A00D51">
        <w:rPr>
          <w:rFonts w:cs="Arial"/>
          <w:color w:val="000000"/>
        </w:rPr>
        <w:t xml:space="preserve">The student group filter dropdown is </w:t>
      </w:r>
      <w:r w:rsidR="00DF389F" w:rsidRPr="00A00D51">
        <w:rPr>
          <w:rFonts w:cs="Arial"/>
          <w:color w:val="000000"/>
        </w:rPr>
        <w:t xml:space="preserve">dynamically generated from the students in the grade. All the unique values for </w:t>
      </w:r>
      <w:r w:rsidRPr="00A00D51">
        <w:rPr>
          <w:rFonts w:cs="Arial"/>
          <w:color w:val="000000"/>
        </w:rPr>
        <w:t xml:space="preserve">any </w:t>
      </w:r>
      <w:r w:rsidR="003A41A6" w:rsidRPr="00A00D51">
        <w:rPr>
          <w:rFonts w:cs="Arial"/>
          <w:color w:val="000000"/>
        </w:rPr>
        <w:t>s</w:t>
      </w:r>
      <w:r w:rsidR="00DF389F" w:rsidRPr="00A00D51">
        <w:rPr>
          <w:rFonts w:cs="Arial"/>
          <w:color w:val="000000"/>
        </w:rPr>
        <w:t xml:space="preserve">tudent </w:t>
      </w:r>
      <w:r w:rsidR="003A41A6" w:rsidRPr="00A00D51">
        <w:rPr>
          <w:rFonts w:cs="Arial"/>
          <w:color w:val="000000"/>
        </w:rPr>
        <w:t>g</w:t>
      </w:r>
      <w:r w:rsidR="00DF389F" w:rsidRPr="00A00D51">
        <w:rPr>
          <w:rFonts w:cs="Arial"/>
          <w:color w:val="000000"/>
        </w:rPr>
        <w:t xml:space="preserve">roup </w:t>
      </w:r>
      <w:r w:rsidRPr="00A00D51">
        <w:rPr>
          <w:rFonts w:cs="Arial"/>
          <w:color w:val="000000"/>
        </w:rPr>
        <w:t xml:space="preserve">(up to </w:t>
      </w:r>
      <w:r w:rsidR="002D4860" w:rsidRPr="00A00D51">
        <w:rPr>
          <w:rFonts w:cs="Arial"/>
          <w:color w:val="000000"/>
        </w:rPr>
        <w:t xml:space="preserve">10 </w:t>
      </w:r>
      <w:r w:rsidRPr="00A00D51">
        <w:rPr>
          <w:rFonts w:cs="Arial"/>
          <w:color w:val="000000"/>
        </w:rPr>
        <w:t xml:space="preserve">student groups may be created in the Test Registration system) </w:t>
      </w:r>
      <w:r w:rsidR="003A41A6" w:rsidRPr="00A00D51">
        <w:rPr>
          <w:rFonts w:cs="Arial"/>
          <w:color w:val="000000"/>
        </w:rPr>
        <w:t>are</w:t>
      </w:r>
      <w:r w:rsidR="00DF389F" w:rsidRPr="00A00D51">
        <w:rPr>
          <w:rFonts w:cs="Arial"/>
          <w:color w:val="000000"/>
        </w:rPr>
        <w:t xml:space="preserve"> included in the dropdown. For example, for a given </w:t>
      </w:r>
      <w:r w:rsidR="009C2507" w:rsidRPr="00A00D51">
        <w:rPr>
          <w:rFonts w:cs="Arial"/>
          <w:color w:val="000000"/>
        </w:rPr>
        <w:t xml:space="preserve">fourth </w:t>
      </w:r>
      <w:r w:rsidR="00DF389F" w:rsidRPr="00A00D51">
        <w:rPr>
          <w:rFonts w:cs="Arial"/>
          <w:color w:val="000000"/>
        </w:rPr>
        <w:t>grade, the Student Group dropdown contain</w:t>
      </w:r>
      <w:r w:rsidR="003A41A6" w:rsidRPr="00A00D51">
        <w:rPr>
          <w:rFonts w:cs="Arial"/>
          <w:color w:val="000000"/>
        </w:rPr>
        <w:t>s</w:t>
      </w:r>
      <w:r w:rsidR="00DF389F" w:rsidRPr="00A00D51">
        <w:rPr>
          <w:rFonts w:cs="Arial"/>
          <w:color w:val="000000"/>
        </w:rPr>
        <w:t xml:space="preserve"> a list of all unique Student Group values included in the assessment records for any of the students in that grade. </w:t>
      </w:r>
      <w:r w:rsidR="007E344E" w:rsidRPr="00A00D51">
        <w:rPr>
          <w:rFonts w:cs="Arial"/>
          <w:color w:val="000000"/>
        </w:rPr>
        <w:t xml:space="preserve">Teachers </w:t>
      </w:r>
      <w:r w:rsidR="00DF389F" w:rsidRPr="00A00D51">
        <w:rPr>
          <w:rFonts w:cs="Arial"/>
          <w:color w:val="000000"/>
        </w:rPr>
        <w:t>who select their name</w:t>
      </w:r>
      <w:r w:rsidR="007E344E" w:rsidRPr="00A00D51">
        <w:rPr>
          <w:rFonts w:cs="Arial"/>
          <w:color w:val="000000"/>
        </w:rPr>
        <w:t>s</w:t>
      </w:r>
      <w:r w:rsidR="00DF389F" w:rsidRPr="00A00D51">
        <w:rPr>
          <w:rFonts w:cs="Arial"/>
          <w:color w:val="000000"/>
        </w:rPr>
        <w:t xml:space="preserve"> from the list see only students associated to them in </w:t>
      </w:r>
      <w:r w:rsidRPr="00A00D51">
        <w:rPr>
          <w:rFonts w:cs="Arial"/>
          <w:color w:val="000000"/>
        </w:rPr>
        <w:t>a Student Group.</w:t>
      </w:r>
    </w:p>
    <w:p w14:paraId="0E35F397" w14:textId="77777777" w:rsidR="00DF389F" w:rsidRPr="00A00D51" w:rsidRDefault="00DF389F" w:rsidP="00DF389F">
      <w:pPr>
        <w:pStyle w:val="ListParagraph"/>
        <w:rPr>
          <w:rFonts w:cs="Arial"/>
          <w:color w:val="000000"/>
        </w:rPr>
      </w:pPr>
    </w:p>
    <w:p w14:paraId="34B90060" w14:textId="787475A8" w:rsidR="00DF389F" w:rsidRPr="00A00D51" w:rsidRDefault="00DF389F" w:rsidP="008660CA">
      <w:pPr>
        <w:rPr>
          <w:rFonts w:cs="Arial"/>
          <w:color w:val="000000"/>
        </w:rPr>
      </w:pPr>
      <w:r w:rsidRPr="00A00D51">
        <w:rPr>
          <w:rFonts w:cs="Arial"/>
          <w:color w:val="000000"/>
        </w:rPr>
        <w:lastRenderedPageBreak/>
        <w:t xml:space="preserve">Within </w:t>
      </w:r>
      <w:r w:rsidR="00EA7D9C" w:rsidRPr="00A00D51">
        <w:rPr>
          <w:rFonts w:cs="Arial"/>
          <w:color w:val="000000"/>
        </w:rPr>
        <w:t xml:space="preserve">the </w:t>
      </w:r>
      <w:r w:rsidRPr="00A00D51">
        <w:rPr>
          <w:rFonts w:cs="Arial"/>
          <w:color w:val="000000"/>
        </w:rPr>
        <w:t>Student Group</w:t>
      </w:r>
      <w:r w:rsidR="00EA7D9C" w:rsidRPr="00A00D51">
        <w:rPr>
          <w:rFonts w:cs="Arial"/>
          <w:color w:val="000000"/>
        </w:rPr>
        <w:t xml:space="preserve"> </w:t>
      </w:r>
      <w:r w:rsidRPr="00A00D51">
        <w:rPr>
          <w:rFonts w:cs="Arial"/>
          <w:color w:val="000000"/>
        </w:rPr>
        <w:t>dropdown, a user may make multiple selections. If a user makes multiple selections within Student Group</w:t>
      </w:r>
      <w:r w:rsidR="00EA7D9C" w:rsidRPr="00A00D51">
        <w:rPr>
          <w:rFonts w:cs="Arial"/>
          <w:color w:val="000000"/>
        </w:rPr>
        <w:t>s</w:t>
      </w:r>
      <w:r w:rsidRPr="00A00D51">
        <w:rPr>
          <w:rFonts w:cs="Arial"/>
          <w:color w:val="000000"/>
        </w:rPr>
        <w:t>, that filter include</w:t>
      </w:r>
      <w:r w:rsidR="000C5119" w:rsidRPr="00A00D51">
        <w:rPr>
          <w:rFonts w:cs="Arial"/>
          <w:color w:val="000000"/>
        </w:rPr>
        <w:t>s</w:t>
      </w:r>
      <w:r w:rsidRPr="00A00D51">
        <w:rPr>
          <w:rFonts w:cs="Arial"/>
          <w:color w:val="000000"/>
        </w:rPr>
        <w:t xml:space="preserve"> the union-set of students matching the criteria. For example, selecting “Crittenden, Deanna” and “Stewart, Allen” would include all of the students who </w:t>
      </w:r>
      <w:r w:rsidR="00EA7D9C" w:rsidRPr="00A00D51">
        <w:rPr>
          <w:rFonts w:cs="Arial"/>
          <w:color w:val="000000"/>
        </w:rPr>
        <w:t xml:space="preserve">were in a </w:t>
      </w:r>
      <w:r w:rsidRPr="00A00D51">
        <w:rPr>
          <w:rFonts w:cs="Arial"/>
          <w:color w:val="000000"/>
        </w:rPr>
        <w:t>Student Group for either M</w:t>
      </w:r>
      <w:r w:rsidR="00EA7D9C" w:rsidRPr="00A00D51">
        <w:rPr>
          <w:rFonts w:cs="Arial"/>
          <w:color w:val="000000"/>
        </w:rPr>
        <w:t>s</w:t>
      </w:r>
      <w:r w:rsidRPr="00A00D51">
        <w:rPr>
          <w:rFonts w:cs="Arial"/>
          <w:color w:val="000000"/>
        </w:rPr>
        <w:t>. Crittenden or Mr. Stewart.</w:t>
      </w:r>
      <w:r w:rsidR="00D25030" w:rsidRPr="00A00D51">
        <w:rPr>
          <w:rFonts w:cs="Arial"/>
          <w:color w:val="000000"/>
        </w:rPr>
        <w:t xml:space="preserve"> </w:t>
      </w:r>
    </w:p>
    <w:p w14:paraId="38502184" w14:textId="77777777" w:rsidR="00DF389F" w:rsidRPr="00A00D51" w:rsidRDefault="00DF389F" w:rsidP="00DF389F">
      <w:pPr>
        <w:pStyle w:val="ListParagraph"/>
        <w:rPr>
          <w:rFonts w:cs="Arial"/>
          <w:color w:val="000000"/>
        </w:rPr>
      </w:pPr>
    </w:p>
    <w:p w14:paraId="4B582D3F" w14:textId="383ADD1C" w:rsidR="00DF389F" w:rsidRPr="00A00D51" w:rsidRDefault="00DF389F" w:rsidP="008660CA">
      <w:pPr>
        <w:rPr>
          <w:rFonts w:cs="Arial"/>
          <w:color w:val="000000"/>
        </w:rPr>
      </w:pPr>
      <w:r w:rsidRPr="00A00D51">
        <w:rPr>
          <w:rFonts w:cs="Arial"/>
          <w:color w:val="000000"/>
        </w:rPr>
        <w:t>If selections are made in more than one dropdown, then the system returns a set with the intersection of filters. For example, if a user selects “Crittenden, Deanna” as the value for Student Group, and “</w:t>
      </w:r>
      <w:r w:rsidR="00EA7D9C" w:rsidRPr="00A00D51">
        <w:rPr>
          <w:rFonts w:cs="Arial"/>
          <w:color w:val="000000"/>
        </w:rPr>
        <w:t>Yes</w:t>
      </w:r>
      <w:r w:rsidRPr="00A00D51">
        <w:rPr>
          <w:rFonts w:cs="Arial"/>
          <w:color w:val="000000"/>
        </w:rPr>
        <w:t xml:space="preserve">” as the value for </w:t>
      </w:r>
      <w:r w:rsidR="00EA7D9C" w:rsidRPr="00A00D51">
        <w:rPr>
          <w:rFonts w:cs="Arial"/>
          <w:color w:val="000000"/>
        </w:rPr>
        <w:t>Migrant Status</w:t>
      </w:r>
      <w:r w:rsidRPr="00A00D51">
        <w:rPr>
          <w:rFonts w:cs="Arial"/>
          <w:color w:val="000000"/>
        </w:rPr>
        <w:t>, then the resultant list of students include</w:t>
      </w:r>
      <w:r w:rsidR="003A41A6" w:rsidRPr="00A00D51">
        <w:rPr>
          <w:rFonts w:cs="Arial"/>
          <w:color w:val="000000"/>
        </w:rPr>
        <w:t>s</w:t>
      </w:r>
      <w:r w:rsidRPr="00A00D51">
        <w:rPr>
          <w:rFonts w:cs="Arial"/>
          <w:color w:val="000000"/>
        </w:rPr>
        <w:t xml:space="preserve"> only those students who have associations to M</w:t>
      </w:r>
      <w:r w:rsidR="00EA7D9C" w:rsidRPr="00A00D51">
        <w:rPr>
          <w:rFonts w:cs="Arial"/>
          <w:color w:val="000000"/>
        </w:rPr>
        <w:t>s</w:t>
      </w:r>
      <w:r w:rsidRPr="00A00D51">
        <w:rPr>
          <w:rFonts w:cs="Arial"/>
          <w:color w:val="000000"/>
        </w:rPr>
        <w:t xml:space="preserve">. Crittenden AND </w:t>
      </w:r>
      <w:r w:rsidR="00EA7D9C" w:rsidRPr="00A00D51">
        <w:rPr>
          <w:rFonts w:cs="Arial"/>
          <w:color w:val="000000"/>
        </w:rPr>
        <w:t>have been marked as “Yes” for Migrant Status</w:t>
      </w:r>
      <w:r w:rsidRPr="00A00D51">
        <w:rPr>
          <w:rFonts w:cs="Arial"/>
          <w:color w:val="000000"/>
        </w:rPr>
        <w:t>.</w:t>
      </w:r>
    </w:p>
    <w:p w14:paraId="72DA4FE4" w14:textId="46F158CC" w:rsidR="00433681" w:rsidRPr="00A00D51" w:rsidRDefault="00433681" w:rsidP="00E6087D">
      <w:pPr>
        <w:pStyle w:val="Heading3"/>
      </w:pPr>
      <w:bookmarkStart w:id="226" w:name="_Toc291348499"/>
      <w:bookmarkStart w:id="227" w:name="_Toc436058898"/>
      <w:r w:rsidRPr="00A00D51">
        <w:t>Permissions</w:t>
      </w:r>
      <w:r w:rsidR="00490274">
        <w:t xml:space="preserve"> and Roles</w:t>
      </w:r>
      <w:bookmarkEnd w:id="226"/>
      <w:bookmarkEnd w:id="227"/>
    </w:p>
    <w:p w14:paraId="3C37CA1A" w14:textId="09908E12" w:rsidR="00433681" w:rsidRDefault="00490274" w:rsidP="00D52F5C">
      <w:r>
        <w:t>Roles</w:t>
      </w:r>
      <w:r w:rsidR="00433681" w:rsidRPr="00A00D51">
        <w:t xml:space="preserve"> are available for </w:t>
      </w:r>
      <w:r w:rsidR="007F3A56" w:rsidRPr="00A00D51">
        <w:t>s</w:t>
      </w:r>
      <w:r w:rsidR="00433681" w:rsidRPr="00A00D51">
        <w:t xml:space="preserve">tates, </w:t>
      </w:r>
      <w:r w:rsidR="007F3A56" w:rsidRPr="00A00D51">
        <w:t>d</w:t>
      </w:r>
      <w:r w:rsidR="00433681" w:rsidRPr="00A00D51">
        <w:t xml:space="preserve">istricts, and </w:t>
      </w:r>
      <w:r w:rsidR="007F3A56" w:rsidRPr="00A00D51">
        <w:t>s</w:t>
      </w:r>
      <w:r w:rsidR="00433681" w:rsidRPr="00A00D51">
        <w:t xml:space="preserve">chools to manage access rights to features and information. </w:t>
      </w:r>
      <w:r>
        <w:t>Roles</w:t>
      </w:r>
      <w:r w:rsidR="00433681" w:rsidRPr="00A00D51">
        <w:t xml:space="preserve"> are managed through the </w:t>
      </w:r>
      <w:r>
        <w:t>Administration and Registration Tool (ART)</w:t>
      </w:r>
      <w:r w:rsidR="00433681" w:rsidRPr="00A00D51">
        <w:t xml:space="preserve"> component.</w:t>
      </w:r>
    </w:p>
    <w:p w14:paraId="09A6EDEF" w14:textId="77777777" w:rsidR="00490274" w:rsidRDefault="00490274" w:rsidP="00D52F5C"/>
    <w:p w14:paraId="51459C92" w14:textId="22DC8E58" w:rsidR="00490274" w:rsidRDefault="00490274" w:rsidP="00490274">
      <w:r>
        <w:t>Reporting Roles can be applied to specific Client, State, District, and Institution levels, but are not supported for GroupOfInstitutions, GroupOfDistricts, of GroupOfStates.</w:t>
      </w:r>
    </w:p>
    <w:p w14:paraId="11A51260" w14:textId="3E86F2E2" w:rsidR="00490274" w:rsidRDefault="00490274" w:rsidP="00490274">
      <w:r>
        <w:t>When a Role is associated with a level higher than Institution, the Reporting System applies that role to all lower-level entities.  For example, if a user is given a Reporting PII role at the District level, then they will have access to PII for all Institutions in that District.</w:t>
      </w:r>
    </w:p>
    <w:p w14:paraId="43FBA6BD" w14:textId="77777777" w:rsidR="00433681" w:rsidRPr="00A00D51" w:rsidRDefault="00433681" w:rsidP="00D52F5C"/>
    <w:p w14:paraId="2EC45803" w14:textId="299E528B" w:rsidR="00433681" w:rsidRDefault="00433681" w:rsidP="00D52F5C">
      <w:r w:rsidRPr="00A00D51">
        <w:t xml:space="preserve">For Reporting, the </w:t>
      </w:r>
      <w:r w:rsidR="00490274">
        <w:t>roles</w:t>
      </w:r>
      <w:r w:rsidRPr="00A00D51">
        <w:t xml:space="preserve"> available are feature-based</w:t>
      </w:r>
      <w:r w:rsidR="00490274">
        <w:t xml:space="preserve">, and are additive in that multiple roles will resolve as a union set of access to features. </w:t>
      </w:r>
      <w:r w:rsidRPr="00A00D51">
        <w:t xml:space="preserve">The features covered by </w:t>
      </w:r>
      <w:r w:rsidR="00490274">
        <w:t>roles</w:t>
      </w:r>
      <w:r w:rsidRPr="00A00D51">
        <w:t xml:space="preserve"> are:</w:t>
      </w:r>
    </w:p>
    <w:p w14:paraId="667E2523" w14:textId="77777777" w:rsidR="00490274" w:rsidRPr="00A00D51" w:rsidRDefault="00490274" w:rsidP="00D52F5C"/>
    <w:p w14:paraId="489C235A" w14:textId="2E37BD29" w:rsidR="00490274" w:rsidRDefault="00490274" w:rsidP="004726A1">
      <w:pPr>
        <w:pStyle w:val="Caption"/>
      </w:pPr>
      <w:r>
        <w:t xml:space="preserve">Table </w:t>
      </w:r>
      <w:r w:rsidR="009223FF">
        <w:fldChar w:fldCharType="begin"/>
      </w:r>
      <w:r w:rsidR="009223FF">
        <w:instrText xml:space="preserve"> SEQ Table \* ARABIC </w:instrText>
      </w:r>
      <w:r w:rsidR="009223FF">
        <w:fldChar w:fldCharType="separate"/>
      </w:r>
      <w:r w:rsidR="005E321A">
        <w:rPr>
          <w:noProof/>
        </w:rPr>
        <w:t>10</w:t>
      </w:r>
      <w:r w:rsidR="009223FF">
        <w:rPr>
          <w:noProof/>
        </w:rPr>
        <w:fldChar w:fldCharType="end"/>
      </w:r>
      <w:r>
        <w:t xml:space="preserve"> - Table of Roles</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4A0" w:firstRow="1" w:lastRow="0" w:firstColumn="1" w:lastColumn="0" w:noHBand="0" w:noVBand="1"/>
      </w:tblPr>
      <w:tblGrid>
        <w:gridCol w:w="1860"/>
        <w:gridCol w:w="3406"/>
        <w:gridCol w:w="3843"/>
      </w:tblGrid>
      <w:tr w:rsidR="009D37E5" w:rsidRPr="00490274" w14:paraId="08E14FA1" w14:textId="77777777" w:rsidTr="00383D59">
        <w:trPr>
          <w:trHeight w:val="333"/>
          <w:jc w:val="center"/>
        </w:trPr>
        <w:tc>
          <w:tcPr>
            <w:tcW w:w="1860" w:type="dxa"/>
            <w:shd w:val="clear" w:color="auto" w:fill="43B02A"/>
            <w:vAlign w:val="center"/>
          </w:tcPr>
          <w:p w14:paraId="0792B5FA" w14:textId="77777777" w:rsidR="009D37E5" w:rsidRPr="00490274" w:rsidRDefault="009D37E5" w:rsidP="00490274">
            <w:pPr>
              <w:jc w:val="center"/>
              <w:rPr>
                <w:b/>
                <w:color w:val="FFFFFF" w:themeColor="background1"/>
                <w:sz w:val="16"/>
                <w:szCs w:val="20"/>
              </w:rPr>
            </w:pPr>
            <w:r w:rsidRPr="00490274">
              <w:rPr>
                <w:b/>
                <w:color w:val="FFFFFF" w:themeColor="background1"/>
                <w:sz w:val="16"/>
                <w:szCs w:val="20"/>
              </w:rPr>
              <w:t>Role Display Name in ART</w:t>
            </w:r>
          </w:p>
        </w:tc>
        <w:tc>
          <w:tcPr>
            <w:tcW w:w="3406" w:type="dxa"/>
            <w:shd w:val="clear" w:color="auto" w:fill="43B02A"/>
            <w:vAlign w:val="center"/>
          </w:tcPr>
          <w:p w14:paraId="225BE9A6" w14:textId="77777777" w:rsidR="009D37E5" w:rsidRPr="00490274" w:rsidRDefault="009D37E5" w:rsidP="00490274">
            <w:pPr>
              <w:jc w:val="center"/>
              <w:rPr>
                <w:b/>
                <w:color w:val="FFFFFF" w:themeColor="background1"/>
                <w:sz w:val="16"/>
                <w:szCs w:val="20"/>
              </w:rPr>
            </w:pPr>
            <w:r w:rsidRPr="00490274">
              <w:rPr>
                <w:b/>
                <w:color w:val="FFFFFF" w:themeColor="background1"/>
                <w:sz w:val="16"/>
                <w:szCs w:val="20"/>
              </w:rPr>
              <w:t>Role Description</w:t>
            </w:r>
          </w:p>
        </w:tc>
        <w:tc>
          <w:tcPr>
            <w:tcW w:w="3843" w:type="dxa"/>
            <w:shd w:val="clear" w:color="auto" w:fill="43B02A"/>
            <w:vAlign w:val="center"/>
          </w:tcPr>
          <w:p w14:paraId="3C5E4DF4" w14:textId="77777777" w:rsidR="009D37E5" w:rsidRPr="00490274" w:rsidRDefault="009D37E5" w:rsidP="00490274">
            <w:pPr>
              <w:jc w:val="center"/>
              <w:rPr>
                <w:b/>
                <w:color w:val="FFFFFF" w:themeColor="background1"/>
                <w:sz w:val="16"/>
                <w:szCs w:val="20"/>
              </w:rPr>
            </w:pPr>
            <w:r w:rsidRPr="00490274">
              <w:rPr>
                <w:b/>
                <w:color w:val="FFFFFF" w:themeColor="background1"/>
                <w:sz w:val="16"/>
                <w:szCs w:val="20"/>
              </w:rPr>
              <w:t>Role Example</w:t>
            </w:r>
          </w:p>
        </w:tc>
      </w:tr>
      <w:tr w:rsidR="009D37E5" w:rsidRPr="00490274" w14:paraId="01D21FD3" w14:textId="77777777" w:rsidTr="00383D59">
        <w:trPr>
          <w:trHeight w:val="333"/>
          <w:jc w:val="center"/>
        </w:trPr>
        <w:tc>
          <w:tcPr>
            <w:tcW w:w="1860" w:type="dxa"/>
            <w:vAlign w:val="center"/>
          </w:tcPr>
          <w:p w14:paraId="46B879A0" w14:textId="76A6D2C0" w:rsidR="009D37E5" w:rsidRPr="00490274" w:rsidRDefault="009D37E5" w:rsidP="00490274">
            <w:pPr>
              <w:rPr>
                <w:sz w:val="16"/>
                <w:szCs w:val="20"/>
              </w:rPr>
            </w:pPr>
            <w:r w:rsidRPr="00490274">
              <w:rPr>
                <w:sz w:val="16"/>
                <w:szCs w:val="20"/>
              </w:rPr>
              <w:t>GENERAL</w:t>
            </w:r>
          </w:p>
        </w:tc>
        <w:tc>
          <w:tcPr>
            <w:tcW w:w="3406" w:type="dxa"/>
            <w:vAlign w:val="center"/>
          </w:tcPr>
          <w:p w14:paraId="2E1EDA6C" w14:textId="57B2F9BA" w:rsidR="009D37E5" w:rsidRPr="00490274" w:rsidRDefault="009D37E5" w:rsidP="009D37E5">
            <w:pPr>
              <w:rPr>
                <w:sz w:val="16"/>
                <w:szCs w:val="20"/>
              </w:rPr>
            </w:pPr>
            <w:r w:rsidRPr="00490274">
              <w:rPr>
                <w:sz w:val="16"/>
                <w:szCs w:val="20"/>
              </w:rPr>
              <w:t>This role is the default for minimum access to the Reporting System, and</w:t>
            </w:r>
            <w:r>
              <w:rPr>
                <w:sz w:val="16"/>
                <w:szCs w:val="20"/>
              </w:rPr>
              <w:t xml:space="preserve"> provides access to aggregate results for all institutions under the associated entities</w:t>
            </w:r>
            <w:r w:rsidRPr="00490274">
              <w:rPr>
                <w:sz w:val="16"/>
                <w:szCs w:val="20"/>
              </w:rPr>
              <w:t xml:space="preserve"> </w:t>
            </w:r>
            <w:r>
              <w:rPr>
                <w:sz w:val="16"/>
                <w:szCs w:val="20"/>
              </w:rPr>
              <w:t xml:space="preserve">(CLIENT, </w:t>
            </w:r>
            <w:r w:rsidRPr="00490274">
              <w:rPr>
                <w:sz w:val="16"/>
                <w:szCs w:val="20"/>
              </w:rPr>
              <w:t>STATE</w:t>
            </w:r>
            <w:r>
              <w:rPr>
                <w:sz w:val="16"/>
                <w:szCs w:val="20"/>
              </w:rPr>
              <w:t>, DISTRICT, OR INSTITUTION)</w:t>
            </w:r>
            <w:r w:rsidRPr="00490274">
              <w:rPr>
                <w:sz w:val="16"/>
                <w:szCs w:val="20"/>
              </w:rPr>
              <w:t>.</w:t>
            </w:r>
          </w:p>
        </w:tc>
        <w:tc>
          <w:tcPr>
            <w:tcW w:w="3843" w:type="dxa"/>
            <w:vAlign w:val="center"/>
          </w:tcPr>
          <w:p w14:paraId="67BE1254" w14:textId="77777777" w:rsidR="009D37E5" w:rsidRPr="00490274" w:rsidRDefault="009D37E5" w:rsidP="00490274">
            <w:pPr>
              <w:rPr>
                <w:sz w:val="16"/>
                <w:szCs w:val="20"/>
              </w:rPr>
            </w:pPr>
            <w:r w:rsidRPr="00490274">
              <w:rPr>
                <w:sz w:val="16"/>
                <w:szCs w:val="20"/>
              </w:rPr>
              <w:t>Any platform user who should have access to view the aggregate reports for districts in a state, schools in a district, and grades in a school.</w:t>
            </w:r>
          </w:p>
        </w:tc>
      </w:tr>
      <w:tr w:rsidR="009D37E5" w:rsidRPr="00490274" w14:paraId="2BA1390E" w14:textId="77777777" w:rsidTr="00383D59">
        <w:trPr>
          <w:trHeight w:val="333"/>
          <w:jc w:val="center"/>
        </w:trPr>
        <w:tc>
          <w:tcPr>
            <w:tcW w:w="1860" w:type="dxa"/>
            <w:vAlign w:val="center"/>
          </w:tcPr>
          <w:p w14:paraId="751B8611" w14:textId="0823359B" w:rsidR="009D37E5" w:rsidRPr="00490274" w:rsidRDefault="009D37E5" w:rsidP="00490274">
            <w:pPr>
              <w:rPr>
                <w:sz w:val="16"/>
                <w:szCs w:val="20"/>
              </w:rPr>
            </w:pPr>
            <w:r w:rsidRPr="00490274">
              <w:rPr>
                <w:sz w:val="16"/>
                <w:szCs w:val="20"/>
              </w:rPr>
              <w:t>PII</w:t>
            </w:r>
          </w:p>
        </w:tc>
        <w:tc>
          <w:tcPr>
            <w:tcW w:w="3406" w:type="dxa"/>
            <w:vAlign w:val="center"/>
          </w:tcPr>
          <w:p w14:paraId="3BF31EA8" w14:textId="77777777" w:rsidR="009D37E5" w:rsidRPr="00490274" w:rsidRDefault="009D37E5" w:rsidP="00490274">
            <w:pPr>
              <w:rPr>
                <w:sz w:val="16"/>
                <w:szCs w:val="20"/>
              </w:rPr>
            </w:pPr>
            <w:r w:rsidRPr="00490274">
              <w:rPr>
                <w:sz w:val="16"/>
                <w:szCs w:val="20"/>
              </w:rPr>
              <w:t>This role provides access to individual student assessment results for all institutions under the associated entities (CLIENT, STATE, DISTRICT, INSTITUTION).</w:t>
            </w:r>
          </w:p>
        </w:tc>
        <w:tc>
          <w:tcPr>
            <w:tcW w:w="3843" w:type="dxa"/>
            <w:vAlign w:val="center"/>
          </w:tcPr>
          <w:p w14:paraId="0EF36CCA" w14:textId="77777777" w:rsidR="009D37E5" w:rsidRPr="00490274" w:rsidRDefault="009D37E5" w:rsidP="00490274">
            <w:pPr>
              <w:rPr>
                <w:sz w:val="16"/>
                <w:szCs w:val="20"/>
              </w:rPr>
            </w:pPr>
            <w:r w:rsidRPr="00490274">
              <w:rPr>
                <w:sz w:val="16"/>
                <w:szCs w:val="20"/>
              </w:rPr>
              <w:t>Any user who should be able to see individual student assessment results.</w:t>
            </w:r>
          </w:p>
        </w:tc>
      </w:tr>
      <w:tr w:rsidR="009D37E5" w:rsidRPr="00490274" w14:paraId="44521770" w14:textId="77777777" w:rsidTr="00383D59">
        <w:trPr>
          <w:trHeight w:val="333"/>
          <w:jc w:val="center"/>
        </w:trPr>
        <w:tc>
          <w:tcPr>
            <w:tcW w:w="1860" w:type="dxa"/>
            <w:vAlign w:val="center"/>
          </w:tcPr>
          <w:p w14:paraId="6316A65A" w14:textId="49CC3767" w:rsidR="009D37E5" w:rsidRPr="00490274" w:rsidRDefault="009D37E5" w:rsidP="00490274">
            <w:pPr>
              <w:rPr>
                <w:sz w:val="16"/>
                <w:szCs w:val="20"/>
              </w:rPr>
            </w:pPr>
            <w:r w:rsidRPr="00490274">
              <w:rPr>
                <w:sz w:val="16"/>
                <w:szCs w:val="20"/>
              </w:rPr>
              <w:t>SAREXTRACTS</w:t>
            </w:r>
          </w:p>
        </w:tc>
        <w:tc>
          <w:tcPr>
            <w:tcW w:w="3406" w:type="dxa"/>
            <w:vAlign w:val="center"/>
          </w:tcPr>
          <w:p w14:paraId="76F8A37B" w14:textId="77777777" w:rsidR="009D37E5" w:rsidRPr="00490274" w:rsidRDefault="009D37E5" w:rsidP="00490274">
            <w:pPr>
              <w:rPr>
                <w:sz w:val="16"/>
                <w:szCs w:val="20"/>
              </w:rPr>
            </w:pPr>
            <w:r w:rsidRPr="00490274">
              <w:rPr>
                <w:sz w:val="16"/>
                <w:szCs w:val="20"/>
              </w:rPr>
              <w:t>This role provides access to download the reported data in detail for all students covered by the associated entities (CLIENT, STATE, DISTRICT, INSTITUTION).</w:t>
            </w:r>
          </w:p>
        </w:tc>
        <w:tc>
          <w:tcPr>
            <w:tcW w:w="3843" w:type="dxa"/>
            <w:vAlign w:val="center"/>
          </w:tcPr>
          <w:p w14:paraId="37E416F9" w14:textId="77777777" w:rsidR="009D37E5" w:rsidRPr="00490274" w:rsidRDefault="009D37E5" w:rsidP="00490274">
            <w:pPr>
              <w:rPr>
                <w:sz w:val="16"/>
                <w:szCs w:val="20"/>
              </w:rPr>
            </w:pPr>
            <w:r w:rsidRPr="00490274">
              <w:rPr>
                <w:sz w:val="16"/>
                <w:szCs w:val="20"/>
              </w:rPr>
              <w:t>Any user who should be able to download the assessment results data that drives individual and aggregate reporting. Requires/Depends upon PII access</w:t>
            </w:r>
          </w:p>
        </w:tc>
      </w:tr>
      <w:tr w:rsidR="009D37E5" w:rsidRPr="00490274" w14:paraId="00CA456B" w14:textId="77777777" w:rsidTr="00383D59">
        <w:trPr>
          <w:trHeight w:val="333"/>
          <w:jc w:val="center"/>
        </w:trPr>
        <w:tc>
          <w:tcPr>
            <w:tcW w:w="1860" w:type="dxa"/>
            <w:vAlign w:val="center"/>
          </w:tcPr>
          <w:p w14:paraId="1C59FA62" w14:textId="3A7637D2" w:rsidR="009D37E5" w:rsidRPr="00490274" w:rsidRDefault="009D37E5" w:rsidP="00490274">
            <w:pPr>
              <w:rPr>
                <w:sz w:val="16"/>
                <w:szCs w:val="20"/>
              </w:rPr>
            </w:pPr>
            <w:r w:rsidRPr="00490274">
              <w:rPr>
                <w:sz w:val="16"/>
                <w:szCs w:val="20"/>
              </w:rPr>
              <w:t>SRSEXTRACTS</w:t>
            </w:r>
          </w:p>
        </w:tc>
        <w:tc>
          <w:tcPr>
            <w:tcW w:w="3406" w:type="dxa"/>
            <w:vAlign w:val="center"/>
          </w:tcPr>
          <w:p w14:paraId="42E73B26" w14:textId="77777777" w:rsidR="009D37E5" w:rsidRPr="00490274" w:rsidRDefault="009D37E5" w:rsidP="00490274">
            <w:pPr>
              <w:keepNext/>
              <w:rPr>
                <w:sz w:val="16"/>
                <w:szCs w:val="20"/>
              </w:rPr>
            </w:pPr>
            <w:r w:rsidRPr="00490274">
              <w:rPr>
                <w:sz w:val="16"/>
                <w:szCs w:val="20"/>
              </w:rPr>
              <w:t>This role provides access to download the state-level Student Registration Statistics export, and should be associated with the STATE entity.</w:t>
            </w:r>
          </w:p>
        </w:tc>
        <w:tc>
          <w:tcPr>
            <w:tcW w:w="3843" w:type="dxa"/>
            <w:vAlign w:val="center"/>
          </w:tcPr>
          <w:p w14:paraId="71C07EB8" w14:textId="77777777" w:rsidR="009D37E5" w:rsidRPr="00490274" w:rsidRDefault="009D37E5" w:rsidP="00490274">
            <w:pPr>
              <w:keepNext/>
              <w:rPr>
                <w:sz w:val="16"/>
                <w:szCs w:val="20"/>
              </w:rPr>
            </w:pPr>
            <w:r w:rsidRPr="00490274">
              <w:rPr>
                <w:sz w:val="16"/>
                <w:szCs w:val="20"/>
              </w:rPr>
              <w:t>Any user who should be able to download registration statistics for an entire state.</w:t>
            </w:r>
          </w:p>
        </w:tc>
      </w:tr>
      <w:tr w:rsidR="009D37E5" w:rsidRPr="00490274" w14:paraId="08914629" w14:textId="77777777" w:rsidTr="00383D59">
        <w:trPr>
          <w:trHeight w:val="333"/>
          <w:jc w:val="center"/>
        </w:trPr>
        <w:tc>
          <w:tcPr>
            <w:tcW w:w="1860" w:type="dxa"/>
            <w:vAlign w:val="center"/>
          </w:tcPr>
          <w:p w14:paraId="6AD5D4FD" w14:textId="64483F1D" w:rsidR="009D37E5" w:rsidRPr="00490274" w:rsidRDefault="009D37E5" w:rsidP="00490274">
            <w:pPr>
              <w:rPr>
                <w:sz w:val="16"/>
                <w:szCs w:val="20"/>
              </w:rPr>
            </w:pPr>
            <w:r w:rsidRPr="00490274">
              <w:rPr>
                <w:sz w:val="16"/>
                <w:szCs w:val="20"/>
              </w:rPr>
              <w:t>SRCEXTRACTS</w:t>
            </w:r>
          </w:p>
        </w:tc>
        <w:tc>
          <w:tcPr>
            <w:tcW w:w="3406" w:type="dxa"/>
            <w:vAlign w:val="center"/>
          </w:tcPr>
          <w:p w14:paraId="2858D3D1" w14:textId="77777777" w:rsidR="009D37E5" w:rsidRPr="00490274" w:rsidRDefault="009D37E5" w:rsidP="00490274">
            <w:pPr>
              <w:keepNext/>
              <w:rPr>
                <w:sz w:val="16"/>
                <w:szCs w:val="20"/>
              </w:rPr>
            </w:pPr>
            <w:r w:rsidRPr="00490274">
              <w:rPr>
                <w:sz w:val="16"/>
                <w:szCs w:val="20"/>
              </w:rPr>
              <w:t>This role provides access to download the state-level Student Registration Completion export, and should be associated with the STATE entity.</w:t>
            </w:r>
          </w:p>
        </w:tc>
        <w:tc>
          <w:tcPr>
            <w:tcW w:w="3843" w:type="dxa"/>
            <w:vAlign w:val="center"/>
          </w:tcPr>
          <w:p w14:paraId="3345671B" w14:textId="77777777" w:rsidR="009D37E5" w:rsidRPr="00490274" w:rsidRDefault="009D37E5" w:rsidP="00490274">
            <w:pPr>
              <w:keepNext/>
              <w:rPr>
                <w:sz w:val="16"/>
                <w:szCs w:val="20"/>
              </w:rPr>
            </w:pPr>
            <w:r w:rsidRPr="00490274">
              <w:rPr>
                <w:sz w:val="16"/>
                <w:szCs w:val="20"/>
              </w:rPr>
              <w:t>Any user who should be able to download summative assessment completion statistics for an entire state.</w:t>
            </w:r>
          </w:p>
        </w:tc>
      </w:tr>
      <w:tr w:rsidR="009D37E5" w:rsidRPr="00490274" w14:paraId="6204EFDB" w14:textId="77777777" w:rsidTr="00383D59">
        <w:trPr>
          <w:trHeight w:val="333"/>
          <w:jc w:val="center"/>
        </w:trPr>
        <w:tc>
          <w:tcPr>
            <w:tcW w:w="1860" w:type="dxa"/>
            <w:vAlign w:val="center"/>
          </w:tcPr>
          <w:p w14:paraId="483D5415" w14:textId="7D4CEF53" w:rsidR="009D37E5" w:rsidRPr="00490274" w:rsidRDefault="009D37E5" w:rsidP="00490274">
            <w:pPr>
              <w:rPr>
                <w:sz w:val="16"/>
                <w:szCs w:val="20"/>
              </w:rPr>
            </w:pPr>
            <w:r w:rsidRPr="00490274">
              <w:rPr>
                <w:sz w:val="16"/>
                <w:szCs w:val="20"/>
              </w:rPr>
              <w:lastRenderedPageBreak/>
              <w:t>AUDITXML</w:t>
            </w:r>
          </w:p>
        </w:tc>
        <w:tc>
          <w:tcPr>
            <w:tcW w:w="3406" w:type="dxa"/>
            <w:vAlign w:val="center"/>
          </w:tcPr>
          <w:p w14:paraId="73CF8484" w14:textId="77777777" w:rsidR="009D37E5" w:rsidRPr="00490274" w:rsidRDefault="009D37E5" w:rsidP="00490274">
            <w:pPr>
              <w:keepNext/>
              <w:rPr>
                <w:sz w:val="16"/>
                <w:szCs w:val="20"/>
              </w:rPr>
            </w:pPr>
            <w:r w:rsidRPr="00490274">
              <w:rPr>
                <w:sz w:val="16"/>
                <w:szCs w:val="20"/>
              </w:rPr>
              <w:t>This role provides access to download the state-level Audit XML download, and should be associated with the STATE entity.</w:t>
            </w:r>
          </w:p>
        </w:tc>
        <w:tc>
          <w:tcPr>
            <w:tcW w:w="3843" w:type="dxa"/>
            <w:vAlign w:val="center"/>
          </w:tcPr>
          <w:p w14:paraId="6E34288F" w14:textId="77777777" w:rsidR="009D37E5" w:rsidRPr="00490274" w:rsidRDefault="009D37E5" w:rsidP="00490274">
            <w:pPr>
              <w:keepNext/>
              <w:rPr>
                <w:sz w:val="16"/>
                <w:szCs w:val="20"/>
              </w:rPr>
            </w:pPr>
            <w:r w:rsidRPr="00490274">
              <w:rPr>
                <w:sz w:val="16"/>
                <w:szCs w:val="20"/>
              </w:rPr>
              <w:t>Any user who should have access to download the source XML from Test Delivery for audit or offline analysis. Most likely duly authorized system administrators or researchers.</w:t>
            </w:r>
          </w:p>
        </w:tc>
      </w:tr>
      <w:tr w:rsidR="009D37E5" w:rsidRPr="00490274" w14:paraId="17DA321F" w14:textId="77777777" w:rsidTr="00383D59">
        <w:trPr>
          <w:trHeight w:val="333"/>
          <w:jc w:val="center"/>
        </w:trPr>
        <w:tc>
          <w:tcPr>
            <w:tcW w:w="1860" w:type="dxa"/>
            <w:vAlign w:val="center"/>
          </w:tcPr>
          <w:p w14:paraId="727292C6" w14:textId="16BA1F3C" w:rsidR="009D37E5" w:rsidRPr="00490274" w:rsidRDefault="009D37E5" w:rsidP="00490274">
            <w:pPr>
              <w:rPr>
                <w:sz w:val="16"/>
                <w:szCs w:val="20"/>
              </w:rPr>
            </w:pPr>
            <w:r w:rsidRPr="00490274">
              <w:rPr>
                <w:sz w:val="16"/>
                <w:szCs w:val="20"/>
              </w:rPr>
              <w:t>IIRDEXTRACTS</w:t>
            </w:r>
          </w:p>
        </w:tc>
        <w:tc>
          <w:tcPr>
            <w:tcW w:w="3406" w:type="dxa"/>
            <w:vAlign w:val="center"/>
          </w:tcPr>
          <w:p w14:paraId="3075BD8D" w14:textId="77777777" w:rsidR="009D37E5" w:rsidRPr="00490274" w:rsidRDefault="009D37E5" w:rsidP="00490274">
            <w:pPr>
              <w:keepNext/>
              <w:rPr>
                <w:sz w:val="16"/>
                <w:szCs w:val="20"/>
              </w:rPr>
            </w:pPr>
            <w:r w:rsidRPr="00490274">
              <w:rPr>
                <w:sz w:val="16"/>
                <w:szCs w:val="20"/>
              </w:rPr>
              <w:t>This role provides access to download the state-level Individual Item Response Data export for psychometric analysis, and should be associated with the STATE entity.</w:t>
            </w:r>
          </w:p>
        </w:tc>
        <w:tc>
          <w:tcPr>
            <w:tcW w:w="3843" w:type="dxa"/>
            <w:vAlign w:val="center"/>
          </w:tcPr>
          <w:p w14:paraId="7C565A7C" w14:textId="77777777" w:rsidR="009D37E5" w:rsidRPr="00490274" w:rsidRDefault="009D37E5" w:rsidP="00490274">
            <w:pPr>
              <w:keepNext/>
              <w:rPr>
                <w:sz w:val="16"/>
                <w:szCs w:val="20"/>
              </w:rPr>
            </w:pPr>
            <w:r w:rsidRPr="00490274">
              <w:rPr>
                <w:sz w:val="16"/>
                <w:szCs w:val="20"/>
              </w:rPr>
              <w:t>Any user who should have access to structured response data for CAT and item psychometric calibration.  Most likely the Consortium Psychometrician.</w:t>
            </w:r>
          </w:p>
        </w:tc>
      </w:tr>
      <w:tr w:rsidR="009D37E5" w:rsidRPr="00490274" w14:paraId="323E0F02" w14:textId="77777777" w:rsidTr="00383D59">
        <w:trPr>
          <w:trHeight w:val="333"/>
          <w:jc w:val="center"/>
        </w:trPr>
        <w:tc>
          <w:tcPr>
            <w:tcW w:w="1860" w:type="dxa"/>
            <w:vAlign w:val="center"/>
          </w:tcPr>
          <w:p w14:paraId="28C19878" w14:textId="42AA34D8" w:rsidR="009D37E5" w:rsidRPr="00490274" w:rsidRDefault="009D37E5" w:rsidP="00490274">
            <w:pPr>
              <w:rPr>
                <w:sz w:val="16"/>
                <w:szCs w:val="20"/>
              </w:rPr>
            </w:pPr>
            <w:r w:rsidRPr="00490274">
              <w:rPr>
                <w:sz w:val="16"/>
                <w:szCs w:val="20"/>
              </w:rPr>
              <w:t>ALLSTATES</w:t>
            </w:r>
          </w:p>
        </w:tc>
        <w:tc>
          <w:tcPr>
            <w:tcW w:w="3406" w:type="dxa"/>
            <w:vAlign w:val="center"/>
          </w:tcPr>
          <w:p w14:paraId="2602F8D4" w14:textId="77777777" w:rsidR="009D37E5" w:rsidRPr="00490274" w:rsidRDefault="009D37E5" w:rsidP="00490274">
            <w:pPr>
              <w:keepNext/>
              <w:rPr>
                <w:sz w:val="16"/>
                <w:szCs w:val="20"/>
              </w:rPr>
            </w:pPr>
            <w:r w:rsidRPr="00490274">
              <w:rPr>
                <w:sz w:val="16"/>
                <w:szCs w:val="20"/>
              </w:rPr>
              <w:t>This role provides access to state navigation, and should be associated with the CLIENT entity.</w:t>
            </w:r>
          </w:p>
        </w:tc>
        <w:tc>
          <w:tcPr>
            <w:tcW w:w="3843" w:type="dxa"/>
            <w:vAlign w:val="center"/>
          </w:tcPr>
          <w:p w14:paraId="2A524C18" w14:textId="77777777" w:rsidR="009D37E5" w:rsidRPr="00490274" w:rsidRDefault="009D37E5" w:rsidP="00490274">
            <w:pPr>
              <w:keepNext/>
              <w:rPr>
                <w:sz w:val="16"/>
                <w:szCs w:val="20"/>
              </w:rPr>
            </w:pPr>
            <w:r w:rsidRPr="00490274">
              <w:rPr>
                <w:sz w:val="16"/>
                <w:szCs w:val="20"/>
              </w:rPr>
              <w:t>Any Consortium user who should have the ability to navigate between states.  No state data is displayed on the state navigation map.</w:t>
            </w:r>
          </w:p>
        </w:tc>
      </w:tr>
      <w:tr w:rsidR="009D37E5" w:rsidRPr="00490274" w14:paraId="5A1804D4" w14:textId="77777777" w:rsidTr="00383D59">
        <w:trPr>
          <w:trHeight w:val="333"/>
          <w:jc w:val="center"/>
        </w:trPr>
        <w:tc>
          <w:tcPr>
            <w:tcW w:w="1860" w:type="dxa"/>
            <w:vAlign w:val="center"/>
          </w:tcPr>
          <w:p w14:paraId="11D294D9" w14:textId="0B863BA4" w:rsidR="009D37E5" w:rsidRPr="00490274" w:rsidRDefault="009D37E5" w:rsidP="00490274">
            <w:pPr>
              <w:rPr>
                <w:sz w:val="16"/>
                <w:szCs w:val="20"/>
              </w:rPr>
            </w:pPr>
            <w:r w:rsidRPr="00490274">
              <w:rPr>
                <w:sz w:val="16"/>
                <w:szCs w:val="20"/>
              </w:rPr>
              <w:t>ASMTDATALOAD</w:t>
            </w:r>
          </w:p>
        </w:tc>
        <w:tc>
          <w:tcPr>
            <w:tcW w:w="3406" w:type="dxa"/>
            <w:vAlign w:val="center"/>
          </w:tcPr>
          <w:p w14:paraId="56A5097E" w14:textId="77777777" w:rsidR="009D37E5" w:rsidRPr="00490274" w:rsidRDefault="009D37E5" w:rsidP="00490274">
            <w:pPr>
              <w:keepNext/>
              <w:rPr>
                <w:sz w:val="16"/>
                <w:szCs w:val="20"/>
              </w:rPr>
            </w:pPr>
            <w:r w:rsidRPr="00490274">
              <w:rPr>
                <w:sz w:val="16"/>
                <w:szCs w:val="20"/>
              </w:rPr>
              <w:t>This role is designed for system-level use with the Test Score Batcher API, and should be associated with the STATE entity.</w:t>
            </w:r>
          </w:p>
        </w:tc>
        <w:tc>
          <w:tcPr>
            <w:tcW w:w="3843" w:type="dxa"/>
            <w:vAlign w:val="center"/>
          </w:tcPr>
          <w:p w14:paraId="45FEC6A8" w14:textId="77777777" w:rsidR="009D37E5" w:rsidRPr="00490274" w:rsidRDefault="009D37E5" w:rsidP="00490274">
            <w:pPr>
              <w:keepNext/>
              <w:rPr>
                <w:sz w:val="16"/>
                <w:szCs w:val="20"/>
              </w:rPr>
            </w:pPr>
            <w:r w:rsidRPr="00490274">
              <w:rPr>
                <w:sz w:val="16"/>
                <w:szCs w:val="20"/>
              </w:rPr>
              <w:t>Any duly authorized third-party system. This is not a “user role” for the Reporting System.</w:t>
            </w:r>
          </w:p>
        </w:tc>
      </w:tr>
    </w:tbl>
    <w:p w14:paraId="1AEF9421" w14:textId="77777777" w:rsidR="00433681" w:rsidRPr="00A00D51" w:rsidRDefault="00433681" w:rsidP="00D52F5C"/>
    <w:p w14:paraId="74DFA289" w14:textId="77777777" w:rsidR="008A7881" w:rsidRPr="00A00D51" w:rsidRDefault="008A7881" w:rsidP="00E6087D">
      <w:pPr>
        <w:pStyle w:val="Heading3"/>
      </w:pPr>
      <w:bookmarkStart w:id="228" w:name="_Toc291348500"/>
      <w:bookmarkStart w:id="229" w:name="_Toc436058899"/>
      <w:r w:rsidRPr="00A00D51">
        <w:t>Personally Identifiable Information (PII) Protection</w:t>
      </w:r>
      <w:bookmarkEnd w:id="228"/>
      <w:bookmarkEnd w:id="229"/>
    </w:p>
    <w:p w14:paraId="426B6AAA" w14:textId="577D1582" w:rsidR="008A7881" w:rsidRPr="00A00D51" w:rsidRDefault="00024017" w:rsidP="007944B1">
      <w:r w:rsidRPr="00A00D51">
        <w:t>There are</w:t>
      </w:r>
      <w:r w:rsidR="007944B1" w:rsidRPr="00A00D51">
        <w:t xml:space="preserve"> two conditions that, when met, cause the system to suppress aggregated data for all users</w:t>
      </w:r>
      <w:r w:rsidR="00432A66" w:rsidRPr="00A00D51">
        <w:t xml:space="preserve">. </w:t>
      </w:r>
      <w:r w:rsidR="007944B1" w:rsidRPr="00A00D51">
        <w:t>Especially to protect the inherent PII in the latter case (when all students are below proficiency), the system display</w:t>
      </w:r>
      <w:r w:rsidR="00825059" w:rsidRPr="00A00D51">
        <w:t>s</w:t>
      </w:r>
      <w:r w:rsidR="007944B1" w:rsidRPr="00A00D51">
        <w:t xml:space="preserve"> “</w:t>
      </w:r>
      <w:r w:rsidRPr="00A00D51">
        <w:t>Data Suppressed to Preserve Anonymity</w:t>
      </w:r>
      <w:r w:rsidR="007944B1" w:rsidRPr="00A00D51">
        <w:t>” instead of an achievement level proportion bar</w:t>
      </w:r>
      <w:r w:rsidR="00432A66" w:rsidRPr="00A00D51">
        <w:t xml:space="preserve">. </w:t>
      </w:r>
    </w:p>
    <w:p w14:paraId="5FE66EE0" w14:textId="77777777" w:rsidR="00DB4D12" w:rsidRPr="00A00D51" w:rsidRDefault="00DB4D12" w:rsidP="00DB4D12">
      <w:pPr>
        <w:jc w:val="center"/>
        <w:rPr>
          <w:b/>
        </w:rPr>
      </w:pPr>
    </w:p>
    <w:p w14:paraId="263860FE" w14:textId="2836F19A" w:rsidR="008A7881" w:rsidRPr="00A00D51" w:rsidRDefault="008A7881" w:rsidP="001221CE">
      <w:pPr>
        <w:pStyle w:val="ListParagraph"/>
        <w:numPr>
          <w:ilvl w:val="0"/>
          <w:numId w:val="30"/>
        </w:numPr>
        <w:rPr>
          <w:b/>
        </w:rPr>
      </w:pPr>
      <w:r w:rsidRPr="00A00D51">
        <w:rPr>
          <w:b/>
        </w:rPr>
        <w:t xml:space="preserve">Minimum Cell Size - </w:t>
      </w:r>
      <w:r w:rsidRPr="00A00D51">
        <w:t xml:space="preserve">When any aggregation represents fewer than </w:t>
      </w:r>
      <w:r w:rsidR="002D4860" w:rsidRPr="00A00D51">
        <w:t xml:space="preserve">10 </w:t>
      </w:r>
      <w:r w:rsidRPr="00A00D51">
        <w:t xml:space="preserve">students, the aggregation </w:t>
      </w:r>
      <w:r w:rsidR="00825059" w:rsidRPr="00A00D51">
        <w:t xml:space="preserve">is </w:t>
      </w:r>
      <w:r w:rsidRPr="00A00D51">
        <w:t>not displayed, and the system display</w:t>
      </w:r>
      <w:r w:rsidR="00C45A54" w:rsidRPr="00A00D51">
        <w:t>s</w:t>
      </w:r>
      <w:r w:rsidRPr="00A00D51">
        <w:t xml:space="preserve"> the message “</w:t>
      </w:r>
      <w:r w:rsidR="002A5045" w:rsidRPr="00A00D51">
        <w:t>Data Suppressed to Preserve Anonymity</w:t>
      </w:r>
      <w:r w:rsidRPr="00A00D51">
        <w:t>”</w:t>
      </w:r>
      <w:r w:rsidR="00432A66" w:rsidRPr="00A00D51">
        <w:t xml:space="preserve">. </w:t>
      </w:r>
      <w:r w:rsidRPr="00A00D51">
        <w:t xml:space="preserve">If a user has authorization to view student PII for the students within that aggregation, clicking the aggregation name </w:t>
      </w:r>
      <w:r w:rsidR="00825059" w:rsidRPr="00A00D51">
        <w:t xml:space="preserve">allows navigation </w:t>
      </w:r>
      <w:r w:rsidRPr="00A00D51">
        <w:t>to the next level down in the reporting hierarchy</w:t>
      </w:r>
      <w:r w:rsidR="007944B1" w:rsidRPr="00A00D51">
        <w:t>.</w:t>
      </w:r>
    </w:p>
    <w:p w14:paraId="5BEDAD0A" w14:textId="3289483D" w:rsidR="008A7881" w:rsidRPr="00A00D51" w:rsidRDefault="008A7881" w:rsidP="001221CE">
      <w:pPr>
        <w:pStyle w:val="ListParagraph"/>
        <w:numPr>
          <w:ilvl w:val="0"/>
          <w:numId w:val="30"/>
        </w:numPr>
        <w:rPr>
          <w:b/>
        </w:rPr>
      </w:pPr>
      <w:r w:rsidRPr="00A00D51">
        <w:rPr>
          <w:b/>
        </w:rPr>
        <w:t xml:space="preserve">All below proficiency - </w:t>
      </w:r>
      <w:r w:rsidRPr="00A00D51">
        <w:t xml:space="preserve">When educators view aggregate views of student data, if 100% of the students in a given aggregated subpopulation scored in Level 1 and Level 2 (below proficiency), and the educator does not have rights to view the PII of those students, then the application </w:t>
      </w:r>
      <w:r w:rsidR="00D23DCC" w:rsidRPr="00A00D51">
        <w:t xml:space="preserve">does </w:t>
      </w:r>
      <w:r w:rsidRPr="00A00D51">
        <w:t>not display any information about those students. The system display</w:t>
      </w:r>
      <w:r w:rsidR="00D23DCC" w:rsidRPr="00A00D51">
        <w:t>s</w:t>
      </w:r>
      <w:r w:rsidRPr="00A00D51">
        <w:t xml:space="preserve"> the message “</w:t>
      </w:r>
      <w:r w:rsidR="002A5045" w:rsidRPr="00A00D51">
        <w:t>Data Suppressed to Preserve Anonymity</w:t>
      </w:r>
      <w:r w:rsidRPr="00A00D51">
        <w:t xml:space="preserve">”. </w:t>
      </w:r>
    </w:p>
    <w:p w14:paraId="48143E63" w14:textId="57A51883" w:rsidR="007944B1" w:rsidRPr="00A00D51" w:rsidRDefault="008A7881" w:rsidP="001221CE">
      <w:pPr>
        <w:pStyle w:val="ListParagraph"/>
        <w:numPr>
          <w:ilvl w:val="1"/>
          <w:numId w:val="30"/>
        </w:numPr>
        <w:rPr>
          <w:b/>
        </w:rPr>
      </w:pPr>
      <w:r w:rsidRPr="00A00D51">
        <w:t>This rule only applies if 100</w:t>
      </w:r>
      <w:r w:rsidR="00D23DCC" w:rsidRPr="00A00D51">
        <w:t xml:space="preserve"> percent </w:t>
      </w:r>
      <w:r w:rsidRPr="00A00D51">
        <w:t>of students in a grouping are level 1 or 2</w:t>
      </w:r>
      <w:r w:rsidR="007944B1" w:rsidRPr="00A00D51">
        <w:t>.</w:t>
      </w:r>
    </w:p>
    <w:p w14:paraId="4BAA2911" w14:textId="126E952E" w:rsidR="008A7881" w:rsidRPr="00A00D51" w:rsidRDefault="007944B1" w:rsidP="001221CE">
      <w:pPr>
        <w:pStyle w:val="ListParagraph"/>
        <w:numPr>
          <w:ilvl w:val="1"/>
          <w:numId w:val="30"/>
        </w:numPr>
        <w:rPr>
          <w:b/>
        </w:rPr>
      </w:pPr>
      <w:r w:rsidRPr="00A00D51">
        <w:t>Conversely, i</w:t>
      </w:r>
      <w:r w:rsidR="008A7881" w:rsidRPr="00A00D51">
        <w:t>f 100</w:t>
      </w:r>
      <w:r w:rsidR="00D23DCC" w:rsidRPr="00A00D51">
        <w:t xml:space="preserve"> percent </w:t>
      </w:r>
      <w:r w:rsidR="008A7881" w:rsidRPr="00A00D51">
        <w:t xml:space="preserve">of students are </w:t>
      </w:r>
      <w:r w:rsidR="00024017" w:rsidRPr="00A00D51">
        <w:t xml:space="preserve">level </w:t>
      </w:r>
      <w:r w:rsidR="008A7881" w:rsidRPr="00A00D51">
        <w:t xml:space="preserve">3 or 4, the information </w:t>
      </w:r>
      <w:r w:rsidR="00D23DCC" w:rsidRPr="00A00D51">
        <w:t xml:space="preserve">is </w:t>
      </w:r>
      <w:r w:rsidR="008A7881" w:rsidRPr="00A00D51">
        <w:t>displayed.</w:t>
      </w:r>
    </w:p>
    <w:p w14:paraId="59F6477E" w14:textId="7468637C" w:rsidR="00AB6369" w:rsidRPr="00A00D51" w:rsidRDefault="00AB6369" w:rsidP="00E6087D">
      <w:pPr>
        <w:pStyle w:val="Heading3"/>
      </w:pPr>
      <w:bookmarkStart w:id="230" w:name="_Toc291348501"/>
      <w:bookmarkStart w:id="231" w:name="_Toc436058900"/>
      <w:r w:rsidRPr="00A00D51">
        <w:t>Printing</w:t>
      </w:r>
      <w:r w:rsidR="00371084" w:rsidRPr="00A00D51">
        <w:t>, Individual and Batch</w:t>
      </w:r>
      <w:bookmarkEnd w:id="230"/>
      <w:bookmarkEnd w:id="231"/>
    </w:p>
    <w:p w14:paraId="5609D9A0" w14:textId="69AE5B02" w:rsidR="00D94662" w:rsidRPr="002760AA" w:rsidRDefault="00D94662" w:rsidP="004D609F">
      <w:pPr>
        <w:pStyle w:val="Heading4"/>
      </w:pPr>
      <w:r w:rsidRPr="002760AA">
        <w:t>Individual Printing</w:t>
      </w:r>
    </w:p>
    <w:p w14:paraId="58219034" w14:textId="69027A49" w:rsidR="00AB6369" w:rsidRPr="00A00D51" w:rsidRDefault="00AB6369" w:rsidP="008660CA">
      <w:r w:rsidRPr="00A00D51">
        <w:t>The I</w:t>
      </w:r>
      <w:r w:rsidR="00024017" w:rsidRPr="00A00D51">
        <w:t xml:space="preserve">ndividual STUDENT </w:t>
      </w:r>
      <w:r w:rsidRPr="00A00D51">
        <w:t>R</w:t>
      </w:r>
      <w:r w:rsidR="00024017" w:rsidRPr="00A00D51">
        <w:t>eport</w:t>
      </w:r>
      <w:r w:rsidRPr="00A00D51">
        <w:t xml:space="preserve"> has a special printer-friendly output in </w:t>
      </w:r>
      <w:r w:rsidR="00EF028E" w:rsidRPr="00A00D51">
        <w:t xml:space="preserve">PDF </w:t>
      </w:r>
      <w:r w:rsidRPr="00A00D51">
        <w:t>format to ensure all report and</w:t>
      </w:r>
      <w:r w:rsidR="002760AA">
        <w:t xml:space="preserve"> </w:t>
      </w:r>
      <w:r w:rsidRPr="00A00D51">
        <w:t>supporting information is included in the printout, and should be suitable for distribution to students, parents, and teachers.</w:t>
      </w:r>
    </w:p>
    <w:p w14:paraId="1AA5F628" w14:textId="77777777" w:rsidR="007944B1" w:rsidRPr="00A00D51" w:rsidRDefault="007944B1" w:rsidP="007944B1"/>
    <w:p w14:paraId="6BE11925" w14:textId="5B33060E" w:rsidR="00AB6369" w:rsidRPr="00A00D51" w:rsidRDefault="00AB6369" w:rsidP="008660CA">
      <w:r w:rsidRPr="00A00D51">
        <w:t xml:space="preserve">All other reports print directly from the browser using the standard </w:t>
      </w:r>
      <w:r w:rsidR="00596731">
        <w:t>{</w:t>
      </w:r>
      <w:r w:rsidRPr="00A00D51">
        <w:t>Ctrl</w:t>
      </w:r>
      <w:r w:rsidR="00D23DCC" w:rsidRPr="00A00D51">
        <w:t>+</w:t>
      </w:r>
      <w:r w:rsidRPr="00A00D51">
        <w:t>P</w:t>
      </w:r>
      <w:r w:rsidR="00596731">
        <w:t>}</w:t>
      </w:r>
      <w:r w:rsidRPr="00A00D51">
        <w:t xml:space="preserve"> print command.</w:t>
      </w:r>
    </w:p>
    <w:p w14:paraId="43C9B381" w14:textId="77777777" w:rsidR="00D94662" w:rsidRPr="00A00D51" w:rsidRDefault="00D94662" w:rsidP="008660CA"/>
    <w:p w14:paraId="6D0B47F8" w14:textId="64D4E0C4" w:rsidR="00D94662" w:rsidRPr="00A00D51" w:rsidRDefault="00D94662" w:rsidP="004D609F">
      <w:pPr>
        <w:pStyle w:val="Heading4"/>
      </w:pPr>
      <w:r w:rsidRPr="00A00D51">
        <w:t>Batch Printing</w:t>
      </w:r>
    </w:p>
    <w:p w14:paraId="1D063001" w14:textId="4382076E" w:rsidR="00D94662" w:rsidRPr="00A00D51" w:rsidRDefault="00D94662" w:rsidP="00D94662">
      <w:r w:rsidRPr="00A00D51">
        <w:t>Batch printing is available through the Reporting System to help distribute printed versions of the Individual STUDENT Report.</w:t>
      </w:r>
    </w:p>
    <w:p w14:paraId="0A323759" w14:textId="77777777" w:rsidR="00D94662" w:rsidRDefault="00D94662" w:rsidP="00D94662"/>
    <w:p w14:paraId="073554ED" w14:textId="77777777" w:rsidR="003575A1" w:rsidRPr="00A00D51" w:rsidRDefault="003575A1" w:rsidP="00D94662"/>
    <w:p w14:paraId="7502441B" w14:textId="37AAB90D" w:rsidR="00D94662" w:rsidRPr="00A00D51" w:rsidRDefault="00E20CE4" w:rsidP="00D94662">
      <w:pPr>
        <w:rPr>
          <w:i/>
        </w:rPr>
      </w:pPr>
      <w:r>
        <w:rPr>
          <w:i/>
        </w:rPr>
        <w:lastRenderedPageBreak/>
        <w:t>List of Students by Assessment GRADE</w:t>
      </w:r>
    </w:p>
    <w:p w14:paraId="72FBB67E" w14:textId="2088F2A6" w:rsidR="00D94662" w:rsidRPr="00A00D51" w:rsidRDefault="00D94662" w:rsidP="00D94662">
      <w:r w:rsidRPr="00A00D51">
        <w:t>The authorized user can request a batch print of the Individual STUDENT Report for all of the students included in the current view. If a user has filtered or selected some subset of students, then the batch print include</w:t>
      </w:r>
      <w:r w:rsidR="00825059" w:rsidRPr="00A00D51">
        <w:t>s</w:t>
      </w:r>
      <w:r w:rsidRPr="00A00D51">
        <w:t xml:space="preserve"> only those visible.</w:t>
      </w:r>
    </w:p>
    <w:p w14:paraId="3D94F530" w14:textId="77777777" w:rsidR="00D94662" w:rsidRPr="00A00D51" w:rsidRDefault="00D94662" w:rsidP="00D94662">
      <w:pPr>
        <w:rPr>
          <w:b/>
        </w:rPr>
      </w:pPr>
    </w:p>
    <w:p w14:paraId="168EFE31" w14:textId="77777777" w:rsidR="00D94662" w:rsidRPr="00A00D51" w:rsidRDefault="00D94662" w:rsidP="00D94662">
      <w:pPr>
        <w:rPr>
          <w:i/>
        </w:rPr>
      </w:pPr>
      <w:r w:rsidRPr="00A00D51">
        <w:rPr>
          <w:i/>
        </w:rPr>
        <w:t>Results by Grade for a SCHOOL</w:t>
      </w:r>
    </w:p>
    <w:p w14:paraId="06BA69C8" w14:textId="420C59B9" w:rsidR="00D94662" w:rsidRPr="00A00D51" w:rsidRDefault="00D94662" w:rsidP="00D94662">
      <w:r w:rsidRPr="00A00D51">
        <w:t>The authorized user can request a batch print of the Individual STUDENT Report for all of the students in the school or a subset of the school (e.g., certain grades, filtered list). If a user has filtered to a specific subset of students, then the batch print include</w:t>
      </w:r>
      <w:r w:rsidR="00A0096E" w:rsidRPr="00A00D51">
        <w:t>s</w:t>
      </w:r>
      <w:r w:rsidRPr="00A00D51">
        <w:t xml:space="preserve"> only those students who meet the limiting criteria.</w:t>
      </w:r>
    </w:p>
    <w:p w14:paraId="3878D82D" w14:textId="77777777" w:rsidR="00D94662" w:rsidRPr="00A00D51" w:rsidRDefault="00D94662" w:rsidP="00D94662"/>
    <w:p w14:paraId="0F0A0ADF" w14:textId="525E0A30" w:rsidR="00D94662" w:rsidRPr="00A00D51" w:rsidRDefault="00D94662" w:rsidP="00D94662">
      <w:r w:rsidRPr="00A00D51">
        <w:t xml:space="preserve">To make it easier for users to download and print the </w:t>
      </w:r>
      <w:r w:rsidR="00CC13EE" w:rsidRPr="00A00D51">
        <w:t>I</w:t>
      </w:r>
      <w:r w:rsidRPr="00A00D51">
        <w:t xml:space="preserve">ndividual </w:t>
      </w:r>
      <w:r w:rsidR="00CC13EE" w:rsidRPr="00A00D51">
        <w:t>STUDENT R</w:t>
      </w:r>
      <w:r w:rsidRPr="00A00D51">
        <w:t xml:space="preserve">eports, the download </w:t>
      </w:r>
      <w:r w:rsidR="00A0096E" w:rsidRPr="00A00D51">
        <w:t xml:space="preserve">is </w:t>
      </w:r>
      <w:r w:rsidRPr="00A00D51">
        <w:t>split automatically by grade. So a user who requests a download of all the students from a middle school receive</w:t>
      </w:r>
      <w:r w:rsidR="00A0096E" w:rsidRPr="00A00D51">
        <w:t>s</w:t>
      </w:r>
      <w:r w:rsidRPr="00A00D51">
        <w:t xml:space="preserve"> three PDF files, one for each grade.</w:t>
      </w:r>
    </w:p>
    <w:p w14:paraId="0F4FBC4B" w14:textId="77777777" w:rsidR="00D94662" w:rsidRPr="00A00D51" w:rsidRDefault="00D94662" w:rsidP="00D94662"/>
    <w:p w14:paraId="00F75454" w14:textId="77777777" w:rsidR="00D94662" w:rsidRPr="00A00D51" w:rsidRDefault="00D94662" w:rsidP="00D94662">
      <w:pPr>
        <w:rPr>
          <w:i/>
        </w:rPr>
      </w:pPr>
      <w:r w:rsidRPr="00A00D51">
        <w:rPr>
          <w:i/>
        </w:rPr>
        <w:t>Comparing Schools in a DISTRICT</w:t>
      </w:r>
    </w:p>
    <w:p w14:paraId="2B6ACE25" w14:textId="7DFC4323" w:rsidR="00D94662" w:rsidRPr="00A00D51" w:rsidRDefault="00D94662" w:rsidP="00D94662">
      <w:r w:rsidRPr="00A00D51">
        <w:t xml:space="preserve">To ensure that reporting system performance is not negatively affected, batch printing </w:t>
      </w:r>
      <w:r w:rsidR="00A0096E" w:rsidRPr="00A00D51">
        <w:t xml:space="preserve">is not available </w:t>
      </w:r>
      <w:r w:rsidRPr="00A00D51">
        <w:t xml:space="preserve">at the </w:t>
      </w:r>
      <w:r w:rsidR="004A478E" w:rsidRPr="00A00D51">
        <w:t>d</w:t>
      </w:r>
      <w:r w:rsidRPr="00A00D51">
        <w:t>istrict level.</w:t>
      </w:r>
    </w:p>
    <w:p w14:paraId="3B731AB0" w14:textId="77777777" w:rsidR="00D94662" w:rsidRPr="00A00D51" w:rsidRDefault="00D94662" w:rsidP="00D94662">
      <w:pPr>
        <w:rPr>
          <w:b/>
        </w:rPr>
      </w:pPr>
    </w:p>
    <w:p w14:paraId="49D3AE96" w14:textId="77777777" w:rsidR="00D94662" w:rsidRPr="00A00D51" w:rsidRDefault="00D94662" w:rsidP="00D94662">
      <w:pPr>
        <w:rPr>
          <w:i/>
        </w:rPr>
      </w:pPr>
      <w:r w:rsidRPr="00A00D51">
        <w:rPr>
          <w:i/>
        </w:rPr>
        <w:t>Comparing Districts in a STATE</w:t>
      </w:r>
    </w:p>
    <w:p w14:paraId="58DD8E27" w14:textId="4B91E9DC" w:rsidR="00D94662" w:rsidRPr="00A00D51" w:rsidRDefault="00D94662" w:rsidP="00D94662">
      <w:r w:rsidRPr="00A00D51">
        <w:t xml:space="preserve">To ensure that reporting system performance is not negatively affected, batch printing </w:t>
      </w:r>
      <w:r w:rsidR="00A0096E" w:rsidRPr="00A00D51">
        <w:t xml:space="preserve">is not available </w:t>
      </w:r>
      <w:r w:rsidRPr="00A00D51">
        <w:t xml:space="preserve">at the </w:t>
      </w:r>
      <w:r w:rsidR="007F3A56" w:rsidRPr="00A00D51">
        <w:t>s</w:t>
      </w:r>
      <w:r w:rsidRPr="00A00D51">
        <w:t>tate level.</w:t>
      </w:r>
    </w:p>
    <w:p w14:paraId="46A349F4" w14:textId="77777777" w:rsidR="00D94662" w:rsidRPr="00A00D51" w:rsidRDefault="00D94662" w:rsidP="00D94662">
      <w:pPr>
        <w:rPr>
          <w:b/>
        </w:rPr>
      </w:pPr>
    </w:p>
    <w:p w14:paraId="7B922ABB" w14:textId="77777777" w:rsidR="002D58BB" w:rsidRPr="00A00D51" w:rsidRDefault="0073419C" w:rsidP="002D58BB">
      <w:pPr>
        <w:keepNext/>
        <w:jc w:val="center"/>
      </w:pPr>
      <w:r w:rsidRPr="00A00D51">
        <w:rPr>
          <w:noProof/>
        </w:rPr>
        <w:drawing>
          <wp:inline distT="0" distB="0" distL="0" distR="0" wp14:anchorId="58E674F9" wp14:editId="11B3DA0C">
            <wp:extent cx="2913809" cy="3469593"/>
            <wp:effectExtent l="0" t="0" r="7620" b="10795"/>
            <wp:docPr id="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5">
                      <a:extLst>
                        <a:ext uri="{28A0092B-C50C-407E-A947-70E740481C1C}">
                          <a14:useLocalDpi xmlns:a14="http://schemas.microsoft.com/office/drawing/2010/main" val="0"/>
                        </a:ext>
                      </a:extLst>
                    </a:blip>
                    <a:srcRect l="3286" t="1635" r="3314" b="3474"/>
                    <a:stretch/>
                  </pic:blipFill>
                  <pic:spPr bwMode="auto">
                    <a:xfrm>
                      <a:off x="0" y="0"/>
                      <a:ext cx="2914727" cy="347068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ED6519A" w14:textId="2407A9AB" w:rsidR="00D94662" w:rsidRPr="00A00D51" w:rsidRDefault="002D58BB" w:rsidP="004726A1">
      <w:pPr>
        <w:pStyle w:val="Caption"/>
        <w:rPr>
          <w:i/>
        </w:rPr>
      </w:pPr>
      <w:bookmarkStart w:id="232" w:name="_Toc291348687"/>
      <w:r w:rsidRPr="00A00D51">
        <w:t xml:space="preserve">Figure </w:t>
      </w:r>
      <w:r w:rsidR="009223FF">
        <w:fldChar w:fldCharType="begin"/>
      </w:r>
      <w:r w:rsidR="009223FF">
        <w:instrText xml:space="preserve"> SEQ Figure \* AR</w:instrText>
      </w:r>
      <w:r w:rsidR="009223FF">
        <w:instrText xml:space="preserve">ABIC </w:instrText>
      </w:r>
      <w:r w:rsidR="009223FF">
        <w:fldChar w:fldCharType="separate"/>
      </w:r>
      <w:r w:rsidR="005E321A">
        <w:rPr>
          <w:noProof/>
        </w:rPr>
        <w:t>82</w:t>
      </w:r>
      <w:r w:rsidR="009223FF">
        <w:rPr>
          <w:noProof/>
        </w:rPr>
        <w:fldChar w:fldCharType="end"/>
      </w:r>
      <w:r w:rsidRPr="00A00D51">
        <w:t xml:space="preserve"> - Download Popup Window</w:t>
      </w:r>
      <w:bookmarkEnd w:id="232"/>
    </w:p>
    <w:p w14:paraId="0F0558EA" w14:textId="77777777" w:rsidR="00D94662" w:rsidRPr="00A00D51" w:rsidRDefault="00D94662" w:rsidP="00D94662">
      <w:pPr>
        <w:rPr>
          <w:i/>
        </w:rPr>
      </w:pPr>
    </w:p>
    <w:p w14:paraId="5B30D163" w14:textId="77777777" w:rsidR="00D94662" w:rsidRPr="00A00D51" w:rsidRDefault="00D94662" w:rsidP="00D94662">
      <w:pPr>
        <w:rPr>
          <w:i/>
        </w:rPr>
      </w:pPr>
      <w:r w:rsidRPr="00A00D51">
        <w:rPr>
          <w:i/>
        </w:rPr>
        <w:t>Download popup window</w:t>
      </w:r>
    </w:p>
    <w:p w14:paraId="7ADDAEA2" w14:textId="2B8A0396" w:rsidR="00D94662" w:rsidRPr="00A00D51" w:rsidRDefault="00D94662" w:rsidP="00D94662">
      <w:r w:rsidRPr="00A00D51">
        <w:t xml:space="preserve">When a user clicks the </w:t>
      </w:r>
      <w:r w:rsidRPr="00A00D51">
        <w:rPr>
          <w:b/>
        </w:rPr>
        <w:t>Download</w:t>
      </w:r>
      <w:r w:rsidRPr="00A00D51">
        <w:t xml:space="preserve"> button on the </w:t>
      </w:r>
      <w:r w:rsidR="00E20CE4">
        <w:t>List of Students by Assessment GRADE</w:t>
      </w:r>
      <w:r w:rsidRPr="00A00D51">
        <w:t xml:space="preserve"> or Results by Grade for a SCHOOL</w:t>
      </w:r>
      <w:r w:rsidRPr="00A00D51">
        <w:rPr>
          <w:i/>
        </w:rPr>
        <w:t xml:space="preserve"> </w:t>
      </w:r>
      <w:r w:rsidRPr="00A00D51">
        <w:t xml:space="preserve">reports, the Download window </w:t>
      </w:r>
      <w:r w:rsidR="00A0096E" w:rsidRPr="00A00D51">
        <w:t>displays</w:t>
      </w:r>
      <w:r w:rsidRPr="00A00D51">
        <w:t xml:space="preserve"> (see above).</w:t>
      </w:r>
    </w:p>
    <w:p w14:paraId="25817DBB" w14:textId="77777777" w:rsidR="00D94662" w:rsidRPr="00A00D51" w:rsidRDefault="00D94662" w:rsidP="00D94662"/>
    <w:p w14:paraId="73C13297" w14:textId="6CAEB0BE" w:rsidR="00D94662" w:rsidRPr="00A00D51" w:rsidRDefault="00D94662" w:rsidP="00D94662">
      <w:r w:rsidRPr="00A00D51">
        <w:t xml:space="preserve">From that popup window, users </w:t>
      </w:r>
      <w:r w:rsidR="00A0096E" w:rsidRPr="00A00D51">
        <w:t>can</w:t>
      </w:r>
      <w:r w:rsidRPr="00A00D51">
        <w:t>:</w:t>
      </w:r>
    </w:p>
    <w:p w14:paraId="55BECBE2" w14:textId="1E31BA6A" w:rsidR="00D94662" w:rsidRPr="00A00D51" w:rsidRDefault="00D94662" w:rsidP="00F838C7">
      <w:pPr>
        <w:pStyle w:val="ListParagraph"/>
        <w:numPr>
          <w:ilvl w:val="0"/>
          <w:numId w:val="79"/>
        </w:numPr>
      </w:pPr>
      <w:r w:rsidRPr="00A00D51">
        <w:t xml:space="preserve">Download the current view as a CSV </w:t>
      </w:r>
      <w:r w:rsidR="00B361F7" w:rsidRPr="00A00D51">
        <w:t>file</w:t>
      </w:r>
      <w:r w:rsidR="003B290A" w:rsidRPr="00A00D51">
        <w:t xml:space="preserve"> - </w:t>
      </w:r>
      <w:r w:rsidRPr="00A00D51">
        <w:t>this download</w:t>
      </w:r>
      <w:r w:rsidR="00825059" w:rsidRPr="00A00D51">
        <w:t>s</w:t>
      </w:r>
      <w:r w:rsidRPr="00A00D51">
        <w:t xml:space="preserve"> a CSV version of the current version of the report (including any filters or sorting) into the browser. This allow</w:t>
      </w:r>
      <w:r w:rsidR="00A0096E" w:rsidRPr="00A00D51">
        <w:t>s</w:t>
      </w:r>
      <w:r w:rsidR="00D25030" w:rsidRPr="00A00D51">
        <w:t xml:space="preserve"> </w:t>
      </w:r>
      <w:r w:rsidRPr="00A00D51">
        <w:t>users to read the data in tabular form.</w:t>
      </w:r>
    </w:p>
    <w:p w14:paraId="13A06EDA" w14:textId="677F58A5" w:rsidR="00D94662" w:rsidRPr="00A00D51" w:rsidRDefault="00D94662" w:rsidP="00F838C7">
      <w:pPr>
        <w:pStyle w:val="ListParagraph"/>
        <w:numPr>
          <w:ilvl w:val="0"/>
          <w:numId w:val="79"/>
        </w:numPr>
      </w:pPr>
      <w:r w:rsidRPr="00A00D51">
        <w:t>Download the student assessment results</w:t>
      </w:r>
      <w:r w:rsidR="003B290A" w:rsidRPr="00A00D51">
        <w:t xml:space="preserve"> - </w:t>
      </w:r>
      <w:r w:rsidRPr="00A00D51">
        <w:t>this download</w:t>
      </w:r>
      <w:r w:rsidR="00825059" w:rsidRPr="00A00D51">
        <w:t>s</w:t>
      </w:r>
      <w:r w:rsidRPr="00A00D51">
        <w:t xml:space="preserve"> the raw assessment result data (as a CSV file) captured for the summative assessment for all the students whose scores are represented in the current report. This choice </w:t>
      </w:r>
      <w:r w:rsidR="00A0096E" w:rsidRPr="00A00D51">
        <w:t xml:space="preserve">is </w:t>
      </w:r>
      <w:r w:rsidRPr="00A00D51">
        <w:t>only available to users who have PII access to the underlying students.</w:t>
      </w:r>
    </w:p>
    <w:p w14:paraId="0CC95B31" w14:textId="7B43C191" w:rsidR="00D94662" w:rsidRDefault="00D94662" w:rsidP="00F838C7">
      <w:pPr>
        <w:pStyle w:val="ListParagraph"/>
        <w:numPr>
          <w:ilvl w:val="0"/>
          <w:numId w:val="79"/>
        </w:numPr>
      </w:pPr>
      <w:r w:rsidRPr="00A00D51">
        <w:t>Download printable Individual STUDENT Reports</w:t>
      </w:r>
      <w:r w:rsidR="003B290A" w:rsidRPr="00A00D51">
        <w:t xml:space="preserve"> - </w:t>
      </w:r>
      <w:r w:rsidRPr="00A00D51">
        <w:t>this download</w:t>
      </w:r>
      <w:r w:rsidR="00A0096E" w:rsidRPr="00A00D51">
        <w:t>s</w:t>
      </w:r>
      <w:r w:rsidRPr="00A00D51">
        <w:t xml:space="preserve"> the Individual </w:t>
      </w:r>
      <w:r w:rsidR="00B361F7" w:rsidRPr="00A00D51">
        <w:t xml:space="preserve">STUDENT </w:t>
      </w:r>
      <w:r w:rsidRPr="00A00D51">
        <w:t>Reports for all underlying students in one combined PDF. Clicking this option open</w:t>
      </w:r>
      <w:r w:rsidR="00A0096E" w:rsidRPr="00A00D51">
        <w:t>s</w:t>
      </w:r>
      <w:r w:rsidRPr="00A00D51">
        <w:t xml:space="preserve"> a second popup window (see below).</w:t>
      </w:r>
    </w:p>
    <w:p w14:paraId="344D2674" w14:textId="6C4E8249" w:rsidR="0051782A" w:rsidRPr="00A00D51" w:rsidRDefault="0051782A" w:rsidP="00F838C7">
      <w:pPr>
        <w:pStyle w:val="ListParagraph"/>
        <w:numPr>
          <w:ilvl w:val="0"/>
          <w:numId w:val="79"/>
        </w:numPr>
      </w:pPr>
      <w:r w:rsidRPr="00A00D51">
        <w:t>State Downloads: A user with appropriate permissions can request state-level downloads</w:t>
      </w:r>
      <w:r>
        <w:t>.</w:t>
      </w:r>
    </w:p>
    <w:p w14:paraId="23BC30E8" w14:textId="77777777" w:rsidR="00D94662" w:rsidRPr="00A00D51" w:rsidRDefault="00D94662" w:rsidP="00D94662">
      <w:pPr>
        <w:rPr>
          <w:i/>
        </w:rPr>
      </w:pPr>
    </w:p>
    <w:p w14:paraId="23E4AE59" w14:textId="77777777" w:rsidR="00F92D7F" w:rsidRPr="00A00D51" w:rsidRDefault="00D94662" w:rsidP="00F92D7F">
      <w:pPr>
        <w:keepNext/>
        <w:jc w:val="center"/>
      </w:pPr>
      <w:r w:rsidRPr="00A00D51">
        <w:rPr>
          <w:i/>
          <w:noProof/>
        </w:rPr>
        <w:drawing>
          <wp:inline distT="0" distB="0" distL="0" distR="0" wp14:anchorId="59DD6DC2" wp14:editId="7E095331">
            <wp:extent cx="2837204" cy="1777296"/>
            <wp:effectExtent l="0" t="0" r="762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Options.png"/>
                    <pic:cNvPicPr/>
                  </pic:nvPicPr>
                  <pic:blipFill rotWithShape="1">
                    <a:blip r:embed="rId176">
                      <a:extLst>
                        <a:ext uri="{28A0092B-C50C-407E-A947-70E740481C1C}">
                          <a14:useLocalDpi xmlns:a14="http://schemas.microsoft.com/office/drawing/2010/main" val="0"/>
                        </a:ext>
                      </a:extLst>
                    </a:blip>
                    <a:srcRect l="29166" t="14620" r="29446" b="16244"/>
                    <a:stretch/>
                  </pic:blipFill>
                  <pic:spPr bwMode="auto">
                    <a:xfrm>
                      <a:off x="0" y="0"/>
                      <a:ext cx="2838336" cy="17780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AD006A" w14:textId="5504C6FB" w:rsidR="00D94662" w:rsidRPr="00A00D51" w:rsidRDefault="00F92D7F" w:rsidP="004726A1">
      <w:pPr>
        <w:pStyle w:val="Caption"/>
        <w:rPr>
          <w:i/>
        </w:rPr>
      </w:pPr>
      <w:bookmarkStart w:id="233" w:name="_Toc291348688"/>
      <w:r w:rsidRPr="00A00D51">
        <w:t xml:space="preserve">Figure </w:t>
      </w:r>
      <w:r w:rsidR="009223FF">
        <w:fldChar w:fldCharType="begin"/>
      </w:r>
      <w:r w:rsidR="009223FF">
        <w:instrText xml:space="preserve"> SEQ Figure \* ARABIC </w:instrText>
      </w:r>
      <w:r w:rsidR="009223FF">
        <w:fldChar w:fldCharType="separate"/>
      </w:r>
      <w:r w:rsidR="005E321A">
        <w:rPr>
          <w:noProof/>
        </w:rPr>
        <w:t>83</w:t>
      </w:r>
      <w:r w:rsidR="009223FF">
        <w:rPr>
          <w:noProof/>
        </w:rPr>
        <w:fldChar w:fldCharType="end"/>
      </w:r>
      <w:r w:rsidRPr="00A00D51">
        <w:t xml:space="preserve"> - Printable Student Report options</w:t>
      </w:r>
      <w:bookmarkEnd w:id="233"/>
    </w:p>
    <w:p w14:paraId="58F58499" w14:textId="77777777" w:rsidR="00D94662" w:rsidRPr="00A00D51" w:rsidRDefault="00D94662" w:rsidP="00D94662">
      <w:pPr>
        <w:rPr>
          <w:i/>
        </w:rPr>
      </w:pPr>
    </w:p>
    <w:p w14:paraId="5DECD439" w14:textId="77777777" w:rsidR="00D94662" w:rsidRPr="00A00D51" w:rsidRDefault="00D94662" w:rsidP="00D94662">
      <w:pPr>
        <w:rPr>
          <w:i/>
        </w:rPr>
      </w:pPr>
      <w:r w:rsidRPr="00A00D51">
        <w:rPr>
          <w:i/>
        </w:rPr>
        <w:t>Report options popup window</w:t>
      </w:r>
    </w:p>
    <w:p w14:paraId="61966519" w14:textId="77777777" w:rsidR="00D94662" w:rsidRPr="00A00D51" w:rsidRDefault="00D94662" w:rsidP="00D94662">
      <w:r w:rsidRPr="00A00D51">
        <w:t>When a user downloads the printable student reports from the Download popup window, a second popup window appears. This window allows the user to customize their batch print job as follows:</w:t>
      </w:r>
    </w:p>
    <w:p w14:paraId="61B15A7A" w14:textId="67A35A4B" w:rsidR="00D94662" w:rsidRPr="00A00D51" w:rsidRDefault="00D94662" w:rsidP="00F838C7">
      <w:pPr>
        <w:pStyle w:val="ListParagraph"/>
        <w:numPr>
          <w:ilvl w:val="0"/>
          <w:numId w:val="80"/>
        </w:numPr>
      </w:pPr>
      <w:r w:rsidRPr="00A00D51">
        <w:t xml:space="preserve">Grayscale (for black and white printing) or </w:t>
      </w:r>
      <w:r w:rsidR="00D73660" w:rsidRPr="00A00D51">
        <w:t>c</w:t>
      </w:r>
      <w:r w:rsidRPr="00A00D51">
        <w:t>olor.</w:t>
      </w:r>
      <w:r w:rsidR="007E5B14" w:rsidRPr="00A00D51">
        <w:t xml:space="preserve"> </w:t>
      </w:r>
      <w:r w:rsidRPr="00A00D51">
        <w:t>Grayscale is default</w:t>
      </w:r>
    </w:p>
    <w:p w14:paraId="6BE8F7D3" w14:textId="687702BF" w:rsidR="00D94662" w:rsidRPr="00A00D51" w:rsidRDefault="00D94662" w:rsidP="00F838C7">
      <w:pPr>
        <w:pStyle w:val="ListParagraph"/>
        <w:numPr>
          <w:ilvl w:val="0"/>
          <w:numId w:val="80"/>
        </w:numPr>
      </w:pPr>
      <w:r w:rsidRPr="00A00D51">
        <w:t>Language Support</w:t>
      </w:r>
      <w:r w:rsidR="003B290A" w:rsidRPr="00A00D51">
        <w:t xml:space="preserve"> - </w:t>
      </w:r>
      <w:r w:rsidRPr="00A00D51">
        <w:t>to print the reports in either Spanish or Vietnamese</w:t>
      </w:r>
    </w:p>
    <w:p w14:paraId="08034A99" w14:textId="77777777" w:rsidR="00D94662" w:rsidRPr="00A00D51" w:rsidRDefault="00D94662" w:rsidP="00D94662"/>
    <w:p w14:paraId="2C5E6BC5" w14:textId="77777777" w:rsidR="00186A1D" w:rsidRDefault="00D94662" w:rsidP="00186A1D">
      <w:pPr>
        <w:pStyle w:val="BodyText"/>
        <w:rPr>
          <w:noProof/>
        </w:rPr>
      </w:pPr>
      <w:r w:rsidRPr="00A00D51">
        <w:t xml:space="preserve">Once the options are selected and the </w:t>
      </w:r>
      <w:r w:rsidRPr="00A00D51">
        <w:rPr>
          <w:b/>
        </w:rPr>
        <w:t>Download</w:t>
      </w:r>
      <w:r w:rsidRPr="00A00D51">
        <w:t xml:space="preserve"> button is clicked, </w:t>
      </w:r>
      <w:r w:rsidR="00186A1D">
        <w:rPr>
          <w:noProof/>
        </w:rPr>
        <w:t>a</w:t>
      </w:r>
      <w:r w:rsidR="00186A1D" w:rsidRPr="00A00D51">
        <w:rPr>
          <w:noProof/>
        </w:rPr>
        <w:t xml:space="preserve"> status window then</w:t>
      </w:r>
      <w:r w:rsidR="00186A1D">
        <w:rPr>
          <w:noProof/>
        </w:rPr>
        <w:t xml:space="preserve"> informs users they will receive an email </w:t>
      </w:r>
      <w:r w:rsidR="00186A1D" w:rsidRPr="00A00D51">
        <w:rPr>
          <w:noProof/>
        </w:rPr>
        <w:t>with a secure URL from which to download the file</w:t>
      </w:r>
      <w:r w:rsidR="00186A1D">
        <w:rPr>
          <w:noProof/>
        </w:rPr>
        <w:t>, and the link to the secure URL itself</w:t>
      </w:r>
      <w:r w:rsidR="00186A1D" w:rsidRPr="00A00D51">
        <w:rPr>
          <w:noProof/>
        </w:rPr>
        <w:t xml:space="preserve">. </w:t>
      </w:r>
    </w:p>
    <w:p w14:paraId="3D5921EF" w14:textId="77777777" w:rsidR="00186A1D" w:rsidRDefault="00186A1D" w:rsidP="00186A1D">
      <w:pPr>
        <w:pStyle w:val="BodyText"/>
        <w:rPr>
          <w:noProof/>
        </w:rPr>
      </w:pPr>
    </w:p>
    <w:p w14:paraId="1F779E99" w14:textId="77777777" w:rsidR="00186A1D" w:rsidRPr="00A00D51" w:rsidRDefault="00186A1D" w:rsidP="00186A1D">
      <w:pPr>
        <w:pStyle w:val="BodyText"/>
        <w:jc w:val="center"/>
      </w:pPr>
      <w:r>
        <w:rPr>
          <w:noProof/>
        </w:rPr>
        <w:lastRenderedPageBreak/>
        <w:drawing>
          <wp:inline distT="0" distB="0" distL="0" distR="0" wp14:anchorId="09F408CE" wp14:editId="72027D4E">
            <wp:extent cx="3477848" cy="2225040"/>
            <wp:effectExtent l="0" t="0" r="2540" b="10160"/>
            <wp:docPr id="177" name="Picture 177" descr="Macintosh HD:Users:jkimelman:Downloads:dAndI:Generating Emai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kimelman:Downloads:dAndI:Generating Email 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8156" cy="2225237"/>
                    </a:xfrm>
                    <a:prstGeom prst="rect">
                      <a:avLst/>
                    </a:prstGeom>
                    <a:noFill/>
                    <a:ln>
                      <a:noFill/>
                    </a:ln>
                  </pic:spPr>
                </pic:pic>
              </a:graphicData>
            </a:graphic>
          </wp:inline>
        </w:drawing>
      </w:r>
    </w:p>
    <w:p w14:paraId="4B0C2614" w14:textId="77777777" w:rsidR="00186A1D" w:rsidRDefault="00186A1D" w:rsidP="004726A1">
      <w:pPr>
        <w:pStyle w:val="Caption"/>
      </w:pPr>
      <w:bookmarkStart w:id="234" w:name="_Toc291348689"/>
      <w:r w:rsidRPr="00A00D51">
        <w:t xml:space="preserve">Figure </w:t>
      </w:r>
      <w:r w:rsidR="009223FF">
        <w:fldChar w:fldCharType="begin"/>
      </w:r>
      <w:r w:rsidR="009223FF">
        <w:instrText xml:space="preserve"> SEQ Figure \* ARABIC </w:instrText>
      </w:r>
      <w:r w:rsidR="009223FF">
        <w:fldChar w:fldCharType="separate"/>
      </w:r>
      <w:r w:rsidR="005E321A">
        <w:rPr>
          <w:noProof/>
        </w:rPr>
        <w:t>84</w:t>
      </w:r>
      <w:r w:rsidR="009223FF">
        <w:rPr>
          <w:noProof/>
        </w:rPr>
        <w:fldChar w:fldCharType="end"/>
      </w:r>
      <w:r w:rsidRPr="00A00D51">
        <w:t xml:space="preserve"> - Download Confirmation Window</w:t>
      </w:r>
      <w:bookmarkEnd w:id="234"/>
    </w:p>
    <w:p w14:paraId="0A7E425D" w14:textId="77777777" w:rsidR="002C2BB6" w:rsidRDefault="002C2BB6" w:rsidP="001C7F30"/>
    <w:p w14:paraId="28C49518" w14:textId="78A577F7" w:rsidR="002C2BB6" w:rsidRPr="001C7F30" w:rsidRDefault="002C2BB6" w:rsidP="001C7F30"/>
    <w:p w14:paraId="1B4A7354" w14:textId="77777777" w:rsidR="00D94662" w:rsidRPr="00A00D51" w:rsidRDefault="00D94662" w:rsidP="00D94662"/>
    <w:p w14:paraId="12371052" w14:textId="77777777" w:rsidR="00D94662" w:rsidRPr="00A00D51" w:rsidRDefault="00D94662" w:rsidP="00D94662">
      <w:pPr>
        <w:rPr>
          <w:i/>
        </w:rPr>
      </w:pPr>
      <w:r w:rsidRPr="00A00D51">
        <w:rPr>
          <w:i/>
        </w:rPr>
        <w:t>Report URL popup window</w:t>
      </w:r>
    </w:p>
    <w:p w14:paraId="6579D31B" w14:textId="244077CC" w:rsidR="00D94662" w:rsidRPr="00A00D51" w:rsidRDefault="00D94662" w:rsidP="00D94662">
      <w:r w:rsidRPr="00A00D51">
        <w:t xml:space="preserve">When </w:t>
      </w:r>
      <w:r w:rsidR="00D73660" w:rsidRPr="00A00D51">
        <w:t xml:space="preserve">the </w:t>
      </w:r>
      <w:r w:rsidRPr="00A00D51">
        <w:t xml:space="preserve">user clicks the </w:t>
      </w:r>
      <w:r w:rsidRPr="00A00D51">
        <w:rPr>
          <w:b/>
        </w:rPr>
        <w:t>Download</w:t>
      </w:r>
      <w:r w:rsidRPr="00A00D51">
        <w:t xml:space="preserve"> button on the Report Options popup window,</w:t>
      </w:r>
      <w:r w:rsidRPr="00A00D51">
        <w:rPr>
          <w:i/>
        </w:rPr>
        <w:t xml:space="preserve"> </w:t>
      </w:r>
      <w:r w:rsidRPr="00A00D51">
        <w:t xml:space="preserve">the above popup window appears. It notifies the </w:t>
      </w:r>
      <w:r w:rsidR="00186A1D" w:rsidRPr="00A00D51">
        <w:t>user</w:t>
      </w:r>
      <w:r w:rsidR="00186A1D">
        <w:t xml:space="preserve"> that they will receive an email with</w:t>
      </w:r>
      <w:r w:rsidRPr="00A00D51">
        <w:t xml:space="preserve"> the URL or URLs (for multiple files)</w:t>
      </w:r>
      <w:r w:rsidR="00186A1D">
        <w:t xml:space="preserve"> </w:t>
      </w:r>
      <w:r w:rsidRPr="00A00D51">
        <w:t xml:space="preserve">where their file will appear. The user </w:t>
      </w:r>
      <w:r w:rsidR="007E5B14" w:rsidRPr="00A00D51">
        <w:t>is</w:t>
      </w:r>
      <w:r w:rsidRPr="00A00D51">
        <w:t xml:space="preserve"> then able to click the URL to receive their requested file.</w:t>
      </w:r>
    </w:p>
    <w:p w14:paraId="0DA4B14A" w14:textId="77777777" w:rsidR="00D94662" w:rsidRPr="00A00D51" w:rsidRDefault="00D94662" w:rsidP="00D94662"/>
    <w:p w14:paraId="667DAC6B" w14:textId="46AEACE2" w:rsidR="00D94662" w:rsidRPr="00A00D51" w:rsidRDefault="00D94662" w:rsidP="00D94662">
      <w:r w:rsidRPr="00A00D51">
        <w:t xml:space="preserve">Once a user initiates a batch-print request, the job is scheduled in a queue, and </w:t>
      </w:r>
      <w:r w:rsidR="00CA3023" w:rsidRPr="00A00D51">
        <w:t xml:space="preserve">it </w:t>
      </w:r>
      <w:r w:rsidRPr="00A00D51">
        <w:t xml:space="preserve">may take some time to complete depending on the size of the queue and other demands on the system. The job includes steps to generate the pages for the selected reports, integrate the individual student reports into one or more large PDF files, and deposit the PDF files to the </w:t>
      </w:r>
      <w:r w:rsidR="007E5B14" w:rsidRPr="00A00D51">
        <w:t xml:space="preserve">HTTPS </w:t>
      </w:r>
      <w:r w:rsidRPr="00A00D51">
        <w:t>Pickup Zone.</w:t>
      </w:r>
    </w:p>
    <w:p w14:paraId="7E4C6EAB" w14:textId="77777777" w:rsidR="00D94662" w:rsidRPr="00A00D51" w:rsidRDefault="00D94662" w:rsidP="00D94662"/>
    <w:p w14:paraId="553E823E" w14:textId="68B85F7E" w:rsidR="00D94662" w:rsidRPr="00A00D51" w:rsidRDefault="00D94662" w:rsidP="00D94662">
      <w:r w:rsidRPr="00A00D51">
        <w:t xml:space="preserve">For a batch-print request made from a </w:t>
      </w:r>
      <w:r w:rsidR="00E20CE4">
        <w:t>List of Students by Assessment GRADE</w:t>
      </w:r>
      <w:r w:rsidRPr="00A00D51">
        <w:t xml:space="preserve"> report, all selected students </w:t>
      </w:r>
      <w:r w:rsidR="00AA76FF" w:rsidRPr="00A00D51">
        <w:t>are</w:t>
      </w:r>
      <w:r w:rsidRPr="00A00D51">
        <w:t xml:space="preserve"> included, and their reports </w:t>
      </w:r>
      <w:r w:rsidR="00AA76FF" w:rsidRPr="00A00D51">
        <w:t>are</w:t>
      </w:r>
      <w:r w:rsidRPr="00A00D51">
        <w:t xml:space="preserve"> arranged alphabetically by last name in the large PDF files. At this level, most batch-print requests </w:t>
      </w:r>
      <w:r w:rsidR="00AA76FF" w:rsidRPr="00A00D51">
        <w:t>are</w:t>
      </w:r>
      <w:r w:rsidRPr="00A00D51">
        <w:t xml:space="preserve"> less than 1,000 students in a single grade, and therefore likely contained in a single large PDF file. If there are more than 1,000 students, the batch-print </w:t>
      </w:r>
      <w:r w:rsidR="00AA76FF" w:rsidRPr="00A00D51">
        <w:t>is</w:t>
      </w:r>
      <w:r w:rsidRPr="00A00D51">
        <w:t xml:space="preserve"> split into multiple PDF files.</w:t>
      </w:r>
      <w:r w:rsidR="00D25030" w:rsidRPr="00A00D51">
        <w:t xml:space="preserve"> </w:t>
      </w:r>
    </w:p>
    <w:p w14:paraId="5A17628F" w14:textId="77777777" w:rsidR="00D94662" w:rsidRPr="00A00D51" w:rsidRDefault="00D94662" w:rsidP="00D94662"/>
    <w:p w14:paraId="4E2CE037" w14:textId="67F7B727" w:rsidR="00D94662" w:rsidRPr="00A00D51" w:rsidRDefault="00D94662" w:rsidP="00D94662">
      <w:r w:rsidRPr="00A00D51">
        <w:t xml:space="preserve">For a batch-print request made from the Results by Grade in a SCHOOL report, PDFs </w:t>
      </w:r>
      <w:r w:rsidR="00AA76FF" w:rsidRPr="00A00D51">
        <w:t>is</w:t>
      </w:r>
      <w:r w:rsidRPr="00A00D51">
        <w:t xml:space="preserve"> generated separately for each grade, which result</w:t>
      </w:r>
      <w:r w:rsidR="00AA76FF" w:rsidRPr="00A00D51">
        <w:t>s</w:t>
      </w:r>
      <w:r w:rsidRPr="00A00D51">
        <w:t xml:space="preserve"> in at least one large PDF per grade. If a given grade has more than 1,000 students, then that grade </w:t>
      </w:r>
      <w:r w:rsidR="00AA76FF" w:rsidRPr="00A00D51">
        <w:t>is</w:t>
      </w:r>
      <w:r w:rsidRPr="00A00D51">
        <w:t xml:space="preserve"> spl</w:t>
      </w:r>
      <w:r w:rsidR="001A4435" w:rsidRPr="00A00D51">
        <w:t>it into multiple PDF files.</w:t>
      </w:r>
    </w:p>
    <w:p w14:paraId="6C625AC8" w14:textId="77777777" w:rsidR="00D94662" w:rsidRPr="00A00D51" w:rsidRDefault="00D94662" w:rsidP="00D94662"/>
    <w:p w14:paraId="3235F7D4" w14:textId="4266249A" w:rsidR="00D94662" w:rsidRPr="00A00D51" w:rsidRDefault="00D94662" w:rsidP="00D94662">
      <w:r w:rsidRPr="00A00D51">
        <w:t>The PII Access permission extend</w:t>
      </w:r>
      <w:r w:rsidR="00AA76FF" w:rsidRPr="00A00D51">
        <w:t>s</w:t>
      </w:r>
      <w:r w:rsidRPr="00A00D51">
        <w:t xml:space="preserve"> to the Batch Printing feature. If a user does not have PII Access permissions, they </w:t>
      </w:r>
      <w:r w:rsidR="00A039F0" w:rsidRPr="00A00D51">
        <w:t xml:space="preserve">do </w:t>
      </w:r>
      <w:r w:rsidRPr="00A00D51">
        <w:t>not have the batch print option available.</w:t>
      </w:r>
    </w:p>
    <w:p w14:paraId="5B715369" w14:textId="77777777" w:rsidR="00D94662" w:rsidRPr="00A00D51" w:rsidRDefault="00D94662" w:rsidP="00D94662"/>
    <w:p w14:paraId="2599C35B" w14:textId="043441FD" w:rsidR="00D94662" w:rsidRPr="00A00D51" w:rsidRDefault="00D94662" w:rsidP="00D94662">
      <w:r w:rsidRPr="00A00D51">
        <w:t>If user</w:t>
      </w:r>
      <w:r w:rsidR="00A039F0" w:rsidRPr="00A00D51">
        <w:t>s</w:t>
      </w:r>
      <w:r w:rsidRPr="00A00D51">
        <w:t xml:space="preserve"> </w:t>
      </w:r>
      <w:r w:rsidR="00A039F0" w:rsidRPr="00A00D51">
        <w:t xml:space="preserve">are </w:t>
      </w:r>
      <w:r w:rsidRPr="00A00D51">
        <w:t xml:space="preserve">authorized to see the </w:t>
      </w:r>
      <w:r w:rsidR="00E20CE4">
        <w:t>List of Students by Assessment GRADE</w:t>
      </w:r>
      <w:r w:rsidRPr="00A00D51">
        <w:t xml:space="preserve"> report, they have PII Access. However, a user without PII access </w:t>
      </w:r>
      <w:r w:rsidR="00A039F0" w:rsidRPr="00A00D51">
        <w:t xml:space="preserve">rights </w:t>
      </w:r>
      <w:r w:rsidRPr="00A00D51">
        <w:t xml:space="preserve">may have access to the Results by Grade for a SCHOOL report; in that case, the user </w:t>
      </w:r>
      <w:r w:rsidR="00A039F0" w:rsidRPr="00A00D51">
        <w:t xml:space="preserve">does </w:t>
      </w:r>
      <w:r w:rsidRPr="00A00D51">
        <w:t xml:space="preserve">not see the </w:t>
      </w:r>
      <w:r w:rsidR="00A039F0" w:rsidRPr="00A00D51">
        <w:t>b</w:t>
      </w:r>
      <w:r w:rsidRPr="00A00D51">
        <w:t>atch</w:t>
      </w:r>
      <w:r w:rsidR="00A039F0" w:rsidRPr="00A00D51">
        <w:t>-</w:t>
      </w:r>
      <w:r w:rsidRPr="00A00D51">
        <w:t>print download option.</w:t>
      </w:r>
    </w:p>
    <w:p w14:paraId="2BF8393A" w14:textId="77777777" w:rsidR="00D94662" w:rsidRPr="00A00D51" w:rsidRDefault="00D94662" w:rsidP="008660CA"/>
    <w:p w14:paraId="13C46C7A" w14:textId="71824E0C" w:rsidR="008978B1" w:rsidRPr="00A00D51" w:rsidRDefault="008978B1" w:rsidP="00E6087D">
      <w:pPr>
        <w:pStyle w:val="Heading3"/>
      </w:pPr>
      <w:bookmarkStart w:id="235" w:name="_Toc291348502"/>
      <w:bookmarkStart w:id="236" w:name="_Toc436058901"/>
      <w:r w:rsidRPr="00A00D51">
        <w:t>Reporting API</w:t>
      </w:r>
      <w:bookmarkEnd w:id="235"/>
      <w:bookmarkEnd w:id="236"/>
    </w:p>
    <w:p w14:paraId="665B5314" w14:textId="2665C916" w:rsidR="00FF7921" w:rsidRPr="00A00D51" w:rsidRDefault="00FF7921" w:rsidP="00FF7921">
      <w:r w:rsidRPr="00A00D51">
        <w:t>The Reporting System support</w:t>
      </w:r>
      <w:r w:rsidR="00825059" w:rsidRPr="00A00D51">
        <w:t>s</w:t>
      </w:r>
      <w:r w:rsidRPr="00A00D51">
        <w:t xml:space="preserve"> API calls, leveraging the Single</w:t>
      </w:r>
      <w:r w:rsidR="00A039F0" w:rsidRPr="00A00D51">
        <w:t xml:space="preserve"> </w:t>
      </w:r>
      <w:r w:rsidRPr="00A00D51">
        <w:t>Sign-On shared service for authentication</w:t>
      </w:r>
      <w:r w:rsidR="00432A66" w:rsidRPr="00A00D51">
        <w:t xml:space="preserve">. </w:t>
      </w:r>
      <w:r w:rsidRPr="00A00D51">
        <w:t>This provide</w:t>
      </w:r>
      <w:r w:rsidR="00A039F0" w:rsidRPr="00A00D51">
        <w:t>s</w:t>
      </w:r>
      <w:r w:rsidRPr="00A00D51">
        <w:t xml:space="preserve"> </w:t>
      </w:r>
      <w:r w:rsidR="006C0DC3" w:rsidRPr="00A00D51">
        <w:t>m</w:t>
      </w:r>
      <w:r w:rsidRPr="00A00D51">
        <w:t xml:space="preserve">ember </w:t>
      </w:r>
      <w:r w:rsidR="006C0DC3" w:rsidRPr="00A00D51">
        <w:t>s</w:t>
      </w:r>
      <w:r w:rsidRPr="00A00D51">
        <w:t xml:space="preserve">tates the ability to create additional software to integrate with the system. Specific examples of </w:t>
      </w:r>
      <w:r w:rsidRPr="00A00D51">
        <w:lastRenderedPageBreak/>
        <w:t xml:space="preserve">integration include automating extract triggers between systems or serving an Individual STUDENT Report to an authorized user through a </w:t>
      </w:r>
      <w:r w:rsidR="007F3A56" w:rsidRPr="00A00D51">
        <w:t>s</w:t>
      </w:r>
      <w:r w:rsidRPr="00A00D51">
        <w:t>tate system.</w:t>
      </w:r>
    </w:p>
    <w:p w14:paraId="358E9E9F" w14:textId="77777777" w:rsidR="00AB6369" w:rsidRPr="00A00D51" w:rsidRDefault="00AB6369" w:rsidP="00E6087D">
      <w:pPr>
        <w:pStyle w:val="Heading3"/>
      </w:pPr>
      <w:bookmarkStart w:id="237" w:name="_Toc291348503"/>
      <w:bookmarkStart w:id="238" w:name="_Toc436058902"/>
      <w:r w:rsidRPr="00A00D51">
        <w:t>Security</w:t>
      </w:r>
      <w:bookmarkEnd w:id="237"/>
      <w:bookmarkEnd w:id="238"/>
    </w:p>
    <w:p w14:paraId="3B680F1B" w14:textId="7D14297B" w:rsidR="00AB6369" w:rsidRPr="00A00D51" w:rsidRDefault="00B361F7" w:rsidP="00DB4D12">
      <w:pPr>
        <w:pStyle w:val="ListBullet"/>
        <w:numPr>
          <w:ilvl w:val="0"/>
          <w:numId w:val="0"/>
        </w:numPr>
      </w:pPr>
      <w:r w:rsidRPr="00A00D51">
        <w:t>The Reporting S</w:t>
      </w:r>
      <w:r w:rsidR="00AB6369" w:rsidRPr="00A00D51">
        <w:t>ystem automatically log</w:t>
      </w:r>
      <w:r w:rsidR="00A039F0" w:rsidRPr="00A00D51">
        <w:t>s</w:t>
      </w:r>
      <w:r w:rsidR="00AB6369" w:rsidRPr="00A00D51">
        <w:t xml:space="preserve"> users</w:t>
      </w:r>
      <w:r w:rsidR="009A099D" w:rsidRPr="00A00D51">
        <w:t xml:space="preserve"> out after a configurable </w:t>
      </w:r>
      <w:r w:rsidR="00AB6369" w:rsidRPr="00A00D51">
        <w:t xml:space="preserve">specified number of minutes with no activity. The period </w:t>
      </w:r>
      <w:r w:rsidR="00A039F0" w:rsidRPr="00A00D51">
        <w:t xml:space="preserve">is </w:t>
      </w:r>
      <w:r w:rsidR="00AB6369" w:rsidRPr="00A00D51">
        <w:t>set by the SSO component and is currently assumed to be 30 minutes.</w:t>
      </w:r>
    </w:p>
    <w:p w14:paraId="22185461" w14:textId="77777777" w:rsidR="007944B1" w:rsidRPr="00A00D51" w:rsidRDefault="002E7366" w:rsidP="00E6087D">
      <w:pPr>
        <w:pStyle w:val="Heading3"/>
      </w:pPr>
      <w:bookmarkStart w:id="239" w:name="_Toc291348504"/>
      <w:bookmarkStart w:id="240" w:name="_Toc436058903"/>
      <w:r w:rsidRPr="00A00D51">
        <w:t>Scale Score</w:t>
      </w:r>
      <w:bookmarkEnd w:id="239"/>
      <w:bookmarkEnd w:id="240"/>
    </w:p>
    <w:p w14:paraId="1A69D15A" w14:textId="1892737B" w:rsidR="002E7366" w:rsidRPr="00A00D51" w:rsidRDefault="002E7366" w:rsidP="0078666E">
      <w:pPr>
        <w:pStyle w:val="BodyText"/>
      </w:pPr>
      <w:r w:rsidRPr="00A00D51">
        <w:t xml:space="preserve">All reporting is based on scale scores produced by the </w:t>
      </w:r>
      <w:r w:rsidR="009A099D" w:rsidRPr="00A00D51">
        <w:t>S</w:t>
      </w:r>
      <w:r w:rsidRPr="00A00D51">
        <w:t>coring component of the Platform</w:t>
      </w:r>
      <w:r w:rsidR="00432A66" w:rsidRPr="00A00D51">
        <w:t xml:space="preserve">. </w:t>
      </w:r>
      <w:r w:rsidRPr="00A00D51">
        <w:t>Each subject (</w:t>
      </w:r>
      <w:r w:rsidR="00C64AF4" w:rsidRPr="00A00D51">
        <w:t>m</w:t>
      </w:r>
      <w:r w:rsidR="00DD7B27" w:rsidRPr="00A00D51">
        <w:t xml:space="preserve">athematics </w:t>
      </w:r>
      <w:r w:rsidRPr="00A00D51">
        <w:t>and ELA</w:t>
      </w:r>
      <w:r w:rsidR="00DD7B27" w:rsidRPr="00A00D51">
        <w:t>/literacy</w:t>
      </w:r>
      <w:r w:rsidRPr="00A00D51">
        <w:t xml:space="preserve">) has an overall Composite score and a small number of Claim scores calculated </w:t>
      </w:r>
      <w:r w:rsidR="009A099D" w:rsidRPr="00A00D51">
        <w:t>in the Scoring component and integrated by Test Integration into the test XML</w:t>
      </w:r>
      <w:r w:rsidR="00432A66" w:rsidRPr="00A00D51">
        <w:t xml:space="preserve">. </w:t>
      </w:r>
      <w:r w:rsidRPr="00A00D51">
        <w:t xml:space="preserve">Overall scale scores are exposed on the Individual </w:t>
      </w:r>
      <w:r w:rsidR="00E276C3" w:rsidRPr="00A00D51">
        <w:t>STUDENT</w:t>
      </w:r>
      <w:r w:rsidRPr="00A00D51">
        <w:t xml:space="preserve"> Report and the </w:t>
      </w:r>
      <w:r w:rsidR="00E20CE4">
        <w:t>List of Students by Assessment GRADE</w:t>
      </w:r>
      <w:r w:rsidR="00EF028E" w:rsidRPr="00A00D51">
        <w:t xml:space="preserve"> </w:t>
      </w:r>
      <w:r w:rsidR="00C64AF4" w:rsidRPr="00A00D51">
        <w:t>R</w:t>
      </w:r>
      <w:r w:rsidRPr="00A00D51">
        <w:t>eport, while Claim scale</w:t>
      </w:r>
      <w:r w:rsidR="00C64AF4" w:rsidRPr="00A00D51">
        <w:t xml:space="preserve"> </w:t>
      </w:r>
      <w:r w:rsidRPr="00A00D51">
        <w:t xml:space="preserve">scores are only exposed through data extract. The scoring </w:t>
      </w:r>
      <w:r w:rsidR="007944B1" w:rsidRPr="00A00D51">
        <w:t xml:space="preserve">integrator </w:t>
      </w:r>
      <w:r w:rsidRPr="00A00D51">
        <w:t>component also calculates any Achievement Levels, Categories, Claim levels and Error Bands.</w:t>
      </w:r>
    </w:p>
    <w:p w14:paraId="68912171" w14:textId="77777777" w:rsidR="00CF07D4" w:rsidRPr="00A00D51" w:rsidRDefault="00CF07D4" w:rsidP="00E6087D">
      <w:pPr>
        <w:pStyle w:val="Heading3"/>
      </w:pPr>
      <w:bookmarkStart w:id="241" w:name="_Ref253745773"/>
      <w:bookmarkStart w:id="242" w:name="_Toc291348505"/>
      <w:bookmarkStart w:id="243" w:name="_Toc436058904"/>
      <w:r w:rsidRPr="00A00D51">
        <w:t>Section 508 Compliance</w:t>
      </w:r>
      <w:bookmarkEnd w:id="241"/>
      <w:bookmarkEnd w:id="242"/>
      <w:bookmarkEnd w:id="243"/>
    </w:p>
    <w:p w14:paraId="22BCCB49" w14:textId="77777777" w:rsidR="003065C0" w:rsidRPr="00A00D51" w:rsidRDefault="00C17201" w:rsidP="00C17201">
      <w:r w:rsidRPr="00A00D51">
        <w:t>The Reporting System is in compliance with accessibility requirements specified in Section 508 Amendment to the Rehabilitation Act of 1973, specifically the following subsections:</w:t>
      </w:r>
    </w:p>
    <w:p w14:paraId="3FCF8430" w14:textId="02CD3550" w:rsidR="003065C0" w:rsidRPr="00A00D51" w:rsidRDefault="003065C0" w:rsidP="001221CE">
      <w:pPr>
        <w:pStyle w:val="ListParagraph"/>
        <w:numPr>
          <w:ilvl w:val="0"/>
          <w:numId w:val="31"/>
        </w:numPr>
      </w:pPr>
      <w:r w:rsidRPr="00A00D51">
        <w:t>1194.21</w:t>
      </w:r>
      <w:r w:rsidR="003B290A" w:rsidRPr="00A00D51">
        <w:t xml:space="preserve"> - </w:t>
      </w:r>
      <w:hyperlink r:id="rId177" w:history="1">
        <w:r w:rsidRPr="00A00D51">
          <w:rPr>
            <w:rStyle w:val="Hyperlink"/>
          </w:rPr>
          <w:t>Software Applications and Operating Systems</w:t>
        </w:r>
      </w:hyperlink>
    </w:p>
    <w:p w14:paraId="170F0905" w14:textId="5B900BC5" w:rsidR="003065C0" w:rsidRPr="00A00D51" w:rsidRDefault="003065C0" w:rsidP="001221CE">
      <w:pPr>
        <w:pStyle w:val="ListParagraph"/>
        <w:numPr>
          <w:ilvl w:val="0"/>
          <w:numId w:val="31"/>
        </w:numPr>
      </w:pPr>
      <w:r w:rsidRPr="00A00D51">
        <w:t>1194.22</w:t>
      </w:r>
      <w:r w:rsidR="003B290A" w:rsidRPr="00A00D51">
        <w:t xml:space="preserve"> - </w:t>
      </w:r>
      <w:hyperlink r:id="rId178" w:history="1">
        <w:r w:rsidRPr="00A00D51">
          <w:rPr>
            <w:rStyle w:val="Hyperlink"/>
          </w:rPr>
          <w:t>Web-based Intranet and Internet Information and Applications</w:t>
        </w:r>
      </w:hyperlink>
    </w:p>
    <w:p w14:paraId="36D9C7A7" w14:textId="3902BD37" w:rsidR="003065C0" w:rsidRPr="00A00D51" w:rsidRDefault="003065C0" w:rsidP="001221CE">
      <w:pPr>
        <w:pStyle w:val="ListParagraph"/>
        <w:numPr>
          <w:ilvl w:val="0"/>
          <w:numId w:val="31"/>
        </w:numPr>
      </w:pPr>
      <w:r w:rsidRPr="00A00D51">
        <w:t>1194.31</w:t>
      </w:r>
      <w:r w:rsidR="003B290A" w:rsidRPr="00A00D51">
        <w:t xml:space="preserve"> - </w:t>
      </w:r>
      <w:hyperlink r:id="rId179" w:history="1">
        <w:r w:rsidRPr="00A00D51">
          <w:rPr>
            <w:rStyle w:val="Hyperlink"/>
          </w:rPr>
          <w:t>Performance Criteria</w:t>
        </w:r>
      </w:hyperlink>
    </w:p>
    <w:p w14:paraId="5BCD2C68" w14:textId="5E792F43" w:rsidR="003065C0" w:rsidRPr="00A00D51" w:rsidRDefault="003065C0" w:rsidP="001221CE">
      <w:pPr>
        <w:pStyle w:val="ListParagraph"/>
        <w:numPr>
          <w:ilvl w:val="0"/>
          <w:numId w:val="31"/>
        </w:numPr>
      </w:pPr>
      <w:r w:rsidRPr="00A00D51">
        <w:t>1194.41</w:t>
      </w:r>
      <w:r w:rsidR="003B290A" w:rsidRPr="00A00D51">
        <w:t xml:space="preserve"> - </w:t>
      </w:r>
      <w:hyperlink r:id="rId180" w:history="1">
        <w:r w:rsidRPr="00A00D51">
          <w:rPr>
            <w:rStyle w:val="Hyperlink"/>
          </w:rPr>
          <w:t>Information, Documentation, and Support</w:t>
        </w:r>
      </w:hyperlink>
    </w:p>
    <w:p w14:paraId="692D6A58" w14:textId="77777777" w:rsidR="003065C0" w:rsidRPr="00A00D51" w:rsidRDefault="003065C0" w:rsidP="003065C0"/>
    <w:p w14:paraId="0E55A6A3" w14:textId="5CDE9C38" w:rsidR="003065C0" w:rsidRPr="00A00D51" w:rsidRDefault="00024017" w:rsidP="003065C0">
      <w:r w:rsidRPr="00A00D51">
        <w:t>Amplify has reviewed the system to ensure that information is equitably accessible.</w:t>
      </w:r>
    </w:p>
    <w:p w14:paraId="7F67D73B" w14:textId="2F1B7CC9" w:rsidR="00CF07D4" w:rsidRPr="00A00D51" w:rsidRDefault="00CF07D4" w:rsidP="004D609F">
      <w:pPr>
        <w:pStyle w:val="Heading4"/>
      </w:pPr>
      <w:r w:rsidRPr="00A00D51">
        <w:t>Individual STUDENT Report</w:t>
      </w:r>
      <w:r w:rsidR="008A7881" w:rsidRPr="00A00D51">
        <w:t xml:space="preserve"> </w:t>
      </w:r>
    </w:p>
    <w:p w14:paraId="4DB8E9CB" w14:textId="0399BDEA" w:rsidR="007944B1" w:rsidRPr="00A00D51" w:rsidRDefault="00C64AF4" w:rsidP="007944B1">
      <w:r w:rsidRPr="00A00D51">
        <w:t xml:space="preserve">The </w:t>
      </w:r>
      <w:r w:rsidR="00426038" w:rsidRPr="00A00D51">
        <w:t xml:space="preserve">Individual STUDENT </w:t>
      </w:r>
      <w:r w:rsidRPr="00A00D51">
        <w:t>R</w:t>
      </w:r>
      <w:r w:rsidR="00426038" w:rsidRPr="00A00D51">
        <w:t xml:space="preserve">eport </w:t>
      </w:r>
      <w:r w:rsidRPr="00A00D51">
        <w:t xml:space="preserve">has </w:t>
      </w:r>
      <w:r w:rsidR="00426038" w:rsidRPr="00A00D51">
        <w:t>a special PDF print capability, but do</w:t>
      </w:r>
      <w:r w:rsidRPr="00A00D51">
        <w:t>es</w:t>
      </w:r>
      <w:r w:rsidR="00426038" w:rsidRPr="00A00D51">
        <w:t xml:space="preserve"> not provide a </w:t>
      </w:r>
      <w:r w:rsidR="00BA3B07" w:rsidRPr="00A00D51">
        <w:t>non-visual</w:t>
      </w:r>
      <w:r w:rsidR="00426038" w:rsidRPr="00A00D51">
        <w:t>/</w:t>
      </w:r>
      <w:r w:rsidR="00BA3B07" w:rsidRPr="00A00D51">
        <w:t>tabular</w:t>
      </w:r>
      <w:r w:rsidR="00426038" w:rsidRPr="00A00D51">
        <w:t xml:space="preserve"> download.</w:t>
      </w:r>
      <w:r w:rsidR="00024017" w:rsidRPr="00A00D51">
        <w:t xml:space="preserve"> The report </w:t>
      </w:r>
      <w:r w:rsidRPr="00A00D51">
        <w:t xml:space="preserve">can be navigated using the keyboard and </w:t>
      </w:r>
      <w:r w:rsidR="00B8255C" w:rsidRPr="00A00D51">
        <w:t xml:space="preserve">accessed in </w:t>
      </w:r>
      <w:r w:rsidR="00024017" w:rsidRPr="00A00D51">
        <w:t>screen</w:t>
      </w:r>
      <w:r w:rsidR="00B8255C" w:rsidRPr="00A00D51">
        <w:t xml:space="preserve"> </w:t>
      </w:r>
      <w:r w:rsidR="00024017" w:rsidRPr="00A00D51">
        <w:t>reader</w:t>
      </w:r>
      <w:r w:rsidR="00B8255C" w:rsidRPr="00A00D51">
        <w:t>s</w:t>
      </w:r>
      <w:r w:rsidR="00024017" w:rsidRPr="00A00D51">
        <w:t>. The visual design elements are rendered in sufficient color contrast</w:t>
      </w:r>
    </w:p>
    <w:p w14:paraId="49EDF839" w14:textId="76CD28D2" w:rsidR="00CF07D4" w:rsidRPr="00A00D51" w:rsidRDefault="00E20CE4" w:rsidP="004D609F">
      <w:pPr>
        <w:pStyle w:val="Heading4"/>
      </w:pPr>
      <w:r>
        <w:t>List of Students by Assessment GRADE</w:t>
      </w:r>
    </w:p>
    <w:p w14:paraId="495876A0" w14:textId="79BEA581" w:rsidR="00426038" w:rsidRPr="00A00D51" w:rsidRDefault="00426038" w:rsidP="00426038">
      <w:r w:rsidRPr="00A00D51">
        <w:t xml:space="preserve">For a </w:t>
      </w:r>
      <w:r w:rsidR="00E20CE4">
        <w:t>List of Students by Assessment GRADE</w:t>
      </w:r>
      <w:r w:rsidRPr="00A00D51">
        <w:t>, the user must have access to PII to view the report</w:t>
      </w:r>
      <w:r w:rsidR="000254DB" w:rsidRPr="00A00D51">
        <w:t>; therefore anyone who can see this report can download either or both of the following extracts:</w:t>
      </w:r>
    </w:p>
    <w:p w14:paraId="61CBC2BF" w14:textId="77777777" w:rsidR="00426038" w:rsidRPr="00A00D51" w:rsidRDefault="00426038" w:rsidP="00426038"/>
    <w:p w14:paraId="60FB056E" w14:textId="10573764" w:rsidR="00496B59" w:rsidRPr="00A00D51" w:rsidRDefault="002D7D62" w:rsidP="00F838C7">
      <w:pPr>
        <w:pStyle w:val="ListParagraph"/>
        <w:numPr>
          <w:ilvl w:val="0"/>
          <w:numId w:val="36"/>
        </w:numPr>
      </w:pPr>
      <w:r w:rsidRPr="00A00D51">
        <w:fldChar w:fldCharType="begin"/>
      </w:r>
      <w:r w:rsidR="00DA4B59" w:rsidRPr="00A00D51">
        <w:instrText xml:space="preserve"> PRIVATE "&lt;INPUT TYPE=\"radio\" NAME=\"download\" VALUE=\"file\" CHECKED&gt;" </w:instrText>
      </w:r>
      <w:r w:rsidRPr="00A00D51">
        <w:fldChar w:fldCharType="end"/>
      </w:r>
      <w:r w:rsidR="00426038" w:rsidRPr="00A00D51">
        <w:rPr>
          <w:b/>
        </w:rPr>
        <w:t xml:space="preserve">Download </w:t>
      </w:r>
      <w:r w:rsidR="00F03670" w:rsidRPr="00A00D51">
        <w:rPr>
          <w:b/>
        </w:rPr>
        <w:t>C</w:t>
      </w:r>
      <w:r w:rsidR="00426038" w:rsidRPr="00A00D51">
        <w:rPr>
          <w:b/>
        </w:rPr>
        <w:t xml:space="preserve">urrent </w:t>
      </w:r>
      <w:r w:rsidR="00F03670" w:rsidRPr="00A00D51">
        <w:rPr>
          <w:b/>
        </w:rPr>
        <w:t>V</w:t>
      </w:r>
      <w:r w:rsidR="00426038" w:rsidRPr="00A00D51">
        <w:rPr>
          <w:b/>
        </w:rPr>
        <w:t>iew as CSV</w:t>
      </w:r>
      <w:r w:rsidR="003B290A" w:rsidRPr="00A00D51">
        <w:t xml:space="preserve"> - </w:t>
      </w:r>
      <w:r w:rsidR="00F03670" w:rsidRPr="00A00D51">
        <w:t>T</w:t>
      </w:r>
      <w:r w:rsidR="00426038" w:rsidRPr="00A00D51">
        <w:t xml:space="preserve">his provides the user with a full extract of the assessment outcomes only for the students that are visible at the time, as it takes into account the state of all sort, filter, and selection options. </w:t>
      </w:r>
    </w:p>
    <w:p w14:paraId="190C4A52" w14:textId="46358499" w:rsidR="00426038" w:rsidRPr="00A00D51" w:rsidRDefault="00426038" w:rsidP="00F838C7">
      <w:pPr>
        <w:pStyle w:val="ListParagraph"/>
        <w:numPr>
          <w:ilvl w:val="1"/>
          <w:numId w:val="36"/>
        </w:numPr>
      </w:pPr>
      <w:r w:rsidRPr="00A00D51">
        <w:t xml:space="preserve">For </w:t>
      </w:r>
      <w:r w:rsidR="00DD7B27" w:rsidRPr="00A00D51">
        <w:t>Mathematics and ELA/</w:t>
      </w:r>
      <w:r w:rsidR="00587D8D" w:rsidRPr="00A00D51">
        <w:t>l</w:t>
      </w:r>
      <w:r w:rsidR="00DD7B27" w:rsidRPr="00A00D51">
        <w:t xml:space="preserve">iteracy </w:t>
      </w:r>
      <w:r w:rsidRPr="00A00D51">
        <w:t xml:space="preserve">view, this </w:t>
      </w:r>
      <w:r w:rsidR="00024017" w:rsidRPr="00A00D51">
        <w:t xml:space="preserve">CSV file </w:t>
      </w:r>
      <w:r w:rsidRPr="00A00D51">
        <w:t>provides the Overall scale</w:t>
      </w:r>
      <w:r w:rsidR="00C01B3D" w:rsidRPr="00A00D51">
        <w:t xml:space="preserve"> </w:t>
      </w:r>
      <w:r w:rsidRPr="00A00D51">
        <w:t>score, Overall error-band, and Overall achievement-level data for both subjects for each student.</w:t>
      </w:r>
    </w:p>
    <w:p w14:paraId="078BDAD9" w14:textId="2EB2CE68" w:rsidR="00426038" w:rsidRPr="00A00D51" w:rsidRDefault="00426038" w:rsidP="00F838C7">
      <w:pPr>
        <w:pStyle w:val="ListParagraph"/>
        <w:numPr>
          <w:ilvl w:val="1"/>
          <w:numId w:val="36"/>
        </w:numPr>
      </w:pPr>
      <w:r w:rsidRPr="00A00D51">
        <w:t xml:space="preserve">For Subject-Detail view, this </w:t>
      </w:r>
      <w:r w:rsidR="00024017" w:rsidRPr="00A00D51">
        <w:t>CSV file</w:t>
      </w:r>
      <w:r w:rsidRPr="00A00D51">
        <w:t xml:space="preserve"> provides the Overall scale</w:t>
      </w:r>
      <w:r w:rsidR="00F03670" w:rsidRPr="00A00D51">
        <w:t xml:space="preserve"> </w:t>
      </w:r>
      <w:r w:rsidRPr="00A00D51">
        <w:t>score, Overall error</w:t>
      </w:r>
      <w:r w:rsidR="00F03670" w:rsidRPr="00A00D51">
        <w:t xml:space="preserve"> </w:t>
      </w:r>
      <w:r w:rsidRPr="00A00D51">
        <w:t>band</w:t>
      </w:r>
      <w:r w:rsidR="00F03670" w:rsidRPr="00A00D51">
        <w:t>,</w:t>
      </w:r>
      <w:r w:rsidRPr="00A00D51">
        <w:t xml:space="preserve"> Overall achievement</w:t>
      </w:r>
      <w:r w:rsidR="00F03670" w:rsidRPr="00A00D51">
        <w:t xml:space="preserve"> </w:t>
      </w:r>
      <w:r w:rsidRPr="00A00D51">
        <w:t xml:space="preserve">level, and the Level (1, 2, 3) and Label (Below, At/Near, Above Standard) for each Claim in the selected </w:t>
      </w:r>
      <w:r w:rsidR="00F03670" w:rsidRPr="00A00D51">
        <w:t>s</w:t>
      </w:r>
      <w:r w:rsidRPr="00A00D51">
        <w:t>ubject.</w:t>
      </w:r>
    </w:p>
    <w:p w14:paraId="58C542CA" w14:textId="77777777" w:rsidR="00241758" w:rsidRPr="00A00D51" w:rsidRDefault="00241758" w:rsidP="00241758"/>
    <w:p w14:paraId="77DC14D3" w14:textId="77777777" w:rsidR="00F92D7F" w:rsidRPr="00A00D51" w:rsidRDefault="00DB4D12" w:rsidP="00241758">
      <w:pPr>
        <w:keepNext/>
        <w:jc w:val="center"/>
      </w:pPr>
      <w:r w:rsidRPr="00A00D51">
        <w:rPr>
          <w:noProof/>
        </w:rPr>
        <w:lastRenderedPageBreak/>
        <w:drawing>
          <wp:inline distT="0" distB="0" distL="0" distR="0" wp14:anchorId="31C38A36" wp14:editId="5BC1C0B7">
            <wp:extent cx="6867144" cy="2347936"/>
            <wp:effectExtent l="0" t="0" r="0" b="0"/>
            <wp:docPr id="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6867144" cy="2347936"/>
                    </a:xfrm>
                    <a:prstGeom prst="rect">
                      <a:avLst/>
                    </a:prstGeom>
                    <a:noFill/>
                    <a:ln>
                      <a:noFill/>
                    </a:ln>
                  </pic:spPr>
                </pic:pic>
              </a:graphicData>
            </a:graphic>
          </wp:inline>
        </w:drawing>
      </w:r>
    </w:p>
    <w:p w14:paraId="1B576D02" w14:textId="33527E6D" w:rsidR="00DB4D12" w:rsidRPr="00A00D51" w:rsidRDefault="00F92D7F" w:rsidP="004726A1">
      <w:pPr>
        <w:pStyle w:val="Caption"/>
      </w:pPr>
      <w:bookmarkStart w:id="244" w:name="_Toc291348690"/>
      <w:r w:rsidRPr="00A00D51">
        <w:t xml:space="preserve">Figure </w:t>
      </w:r>
      <w:r w:rsidR="009223FF">
        <w:fldChar w:fldCharType="begin"/>
      </w:r>
      <w:r w:rsidR="009223FF">
        <w:instrText xml:space="preserve"> SEQ Figure \* ARABIC </w:instrText>
      </w:r>
      <w:r w:rsidR="009223FF">
        <w:fldChar w:fldCharType="separate"/>
      </w:r>
      <w:r w:rsidR="005E321A">
        <w:rPr>
          <w:noProof/>
        </w:rPr>
        <w:t>85</w:t>
      </w:r>
      <w:r w:rsidR="009223FF">
        <w:rPr>
          <w:noProof/>
        </w:rPr>
        <w:fldChar w:fldCharType="end"/>
      </w:r>
      <w:r w:rsidR="003B290A" w:rsidRPr="00A00D51">
        <w:t xml:space="preserve"> - </w:t>
      </w:r>
      <w:r w:rsidR="00E20CE4">
        <w:t>List of Students by Assessment GRADE</w:t>
      </w:r>
      <w:r w:rsidRPr="00A00D51">
        <w:t>, Download Current View as CSV example</w:t>
      </w:r>
      <w:bookmarkEnd w:id="244"/>
    </w:p>
    <w:p w14:paraId="03FDA5B8" w14:textId="77777777" w:rsidR="000254DB" w:rsidRPr="00A00D51" w:rsidRDefault="000254DB" w:rsidP="000254DB"/>
    <w:p w14:paraId="34CB3BF7" w14:textId="38EC7E3A" w:rsidR="00426038" w:rsidRPr="00A00D51" w:rsidRDefault="002D7D62" w:rsidP="00F838C7">
      <w:pPr>
        <w:pStyle w:val="ListParagraph"/>
        <w:numPr>
          <w:ilvl w:val="0"/>
          <w:numId w:val="36"/>
        </w:numPr>
      </w:pPr>
      <w:r w:rsidRPr="00A00D51">
        <w:fldChar w:fldCharType="begin"/>
      </w:r>
      <w:r w:rsidR="00DA4B59" w:rsidRPr="00A00D51">
        <w:instrText xml:space="preserve"> PRIVATE "&lt;INPUT TYPE=\"radio\" NAME=\"download\" VALUE=\"extract\"&gt;" </w:instrText>
      </w:r>
      <w:r w:rsidRPr="00A00D51">
        <w:fldChar w:fldCharType="end"/>
      </w:r>
      <w:r w:rsidR="00426038" w:rsidRPr="00A00D51">
        <w:rPr>
          <w:b/>
        </w:rPr>
        <w:t xml:space="preserve">Download </w:t>
      </w:r>
      <w:r w:rsidR="00024017" w:rsidRPr="00A00D51">
        <w:rPr>
          <w:b/>
        </w:rPr>
        <w:t>Student Assessment Results</w:t>
      </w:r>
      <w:r w:rsidR="003B290A" w:rsidRPr="00A00D51">
        <w:t xml:space="preserve"> - </w:t>
      </w:r>
      <w:r w:rsidR="00F03670" w:rsidRPr="00A00D51">
        <w:t>T</w:t>
      </w:r>
      <w:r w:rsidR="00426038" w:rsidRPr="00A00D51">
        <w:t>his provides the user with a full extract of the assessment outcomes for all the studen</w:t>
      </w:r>
      <w:r w:rsidR="0073419C" w:rsidRPr="00A00D51">
        <w:t xml:space="preserve">ts in the GRADE </w:t>
      </w:r>
      <w:r w:rsidR="000254DB" w:rsidRPr="00A00D51">
        <w:t xml:space="preserve">(see also </w:t>
      </w:r>
      <w:r w:rsidR="0073419C" w:rsidRPr="00A00D51">
        <w:t xml:space="preserve">Section </w:t>
      </w:r>
      <w:r w:rsidR="0073419C" w:rsidRPr="00A00D51">
        <w:fldChar w:fldCharType="begin"/>
      </w:r>
      <w:r w:rsidR="0073419C" w:rsidRPr="00A00D51">
        <w:instrText xml:space="preserve"> REF _Ref270551764 \w \h </w:instrText>
      </w:r>
      <w:r w:rsidR="00BE13B8" w:rsidRPr="00A00D51">
        <w:instrText xml:space="preserve"> \* MERGEFORMAT </w:instrText>
      </w:r>
      <w:r w:rsidR="0073419C" w:rsidRPr="00A00D51">
        <w:fldChar w:fldCharType="separate"/>
      </w:r>
      <w:r w:rsidR="005E321A">
        <w:t>2.2.1</w:t>
      </w:r>
      <w:r w:rsidR="0073419C" w:rsidRPr="00A00D51">
        <w:fldChar w:fldCharType="end"/>
      </w:r>
      <w:r w:rsidR="0073419C" w:rsidRPr="00A00D51">
        <w:t xml:space="preserve"> - </w:t>
      </w:r>
      <w:r w:rsidR="0073419C" w:rsidRPr="00A00D51">
        <w:fldChar w:fldCharType="begin"/>
      </w:r>
      <w:r w:rsidR="0073419C" w:rsidRPr="00A00D51">
        <w:instrText xml:space="preserve"> REF _Ref270551764 \h </w:instrText>
      </w:r>
      <w:r w:rsidR="00BE13B8" w:rsidRPr="00A00D51">
        <w:instrText xml:space="preserve"> \* MERGEFORMAT </w:instrText>
      </w:r>
      <w:r w:rsidR="0073419C" w:rsidRPr="00A00D51">
        <w:fldChar w:fldCharType="separate"/>
      </w:r>
      <w:r w:rsidR="005E321A" w:rsidRPr="00A00D51">
        <w:t>Student Assessment Results</w:t>
      </w:r>
      <w:r w:rsidR="0073419C" w:rsidRPr="00A00D51">
        <w:fldChar w:fldCharType="end"/>
      </w:r>
      <w:r w:rsidR="0073419C" w:rsidRPr="00A00D51">
        <w:t>).</w:t>
      </w:r>
    </w:p>
    <w:p w14:paraId="73C84E71" w14:textId="77777777" w:rsidR="00426038" w:rsidRPr="00A00D51" w:rsidRDefault="00426038" w:rsidP="000254DB"/>
    <w:p w14:paraId="66762B7A" w14:textId="3DEF96B4" w:rsidR="00CF07D4" w:rsidRPr="00A00D51" w:rsidRDefault="00CF07D4" w:rsidP="004D609F">
      <w:pPr>
        <w:pStyle w:val="Heading4"/>
      </w:pPr>
      <w:r w:rsidRPr="00A00D51">
        <w:t xml:space="preserve">Results by Grade for </w:t>
      </w:r>
      <w:r w:rsidR="00F03670" w:rsidRPr="00A00D51">
        <w:t xml:space="preserve">a </w:t>
      </w:r>
      <w:r w:rsidRPr="00A00D51">
        <w:t>SCHOOL</w:t>
      </w:r>
    </w:p>
    <w:p w14:paraId="5E6ECCD9" w14:textId="6B75DBDB" w:rsidR="000254DB" w:rsidRPr="00A00D51" w:rsidRDefault="000254DB" w:rsidP="000254DB">
      <w:r w:rsidRPr="00A00D51">
        <w:t xml:space="preserve">All users can </w:t>
      </w:r>
      <w:r w:rsidR="00F03670" w:rsidRPr="00A00D51">
        <w:t>d</w:t>
      </w:r>
      <w:r w:rsidRPr="00A00D51">
        <w:t xml:space="preserve">ownload </w:t>
      </w:r>
      <w:r w:rsidR="00F03670" w:rsidRPr="00A00D51">
        <w:t>the c</w:t>
      </w:r>
      <w:r w:rsidRPr="00A00D51">
        <w:t xml:space="preserve">urrent </w:t>
      </w:r>
      <w:r w:rsidR="00F03670" w:rsidRPr="00A00D51">
        <w:t>v</w:t>
      </w:r>
      <w:r w:rsidRPr="00A00D51">
        <w:t>iew.</w:t>
      </w:r>
    </w:p>
    <w:p w14:paraId="5BB57F64" w14:textId="77777777" w:rsidR="000254DB" w:rsidRPr="00A00D51" w:rsidRDefault="000254DB" w:rsidP="000254DB"/>
    <w:p w14:paraId="5CE50202" w14:textId="77777777" w:rsidR="000254DB" w:rsidRPr="00A00D51" w:rsidRDefault="000254DB" w:rsidP="000254DB">
      <w:r w:rsidRPr="00A00D51">
        <w:t>Only users with PII access for the SCHOOL can download the raw data for the SCHOOL.</w:t>
      </w:r>
    </w:p>
    <w:p w14:paraId="588AE908" w14:textId="77777777" w:rsidR="000254DB" w:rsidRPr="00A00D51" w:rsidRDefault="000254DB" w:rsidP="000254DB"/>
    <w:p w14:paraId="641ABDBB" w14:textId="0BB4BC01" w:rsidR="000254DB" w:rsidRPr="00A00D51" w:rsidRDefault="000254DB" w:rsidP="00F838C7">
      <w:pPr>
        <w:pStyle w:val="ListParagraph"/>
        <w:numPr>
          <w:ilvl w:val="0"/>
          <w:numId w:val="37"/>
        </w:numPr>
      </w:pPr>
      <w:r w:rsidRPr="00A00D51">
        <w:rPr>
          <w:b/>
        </w:rPr>
        <w:t xml:space="preserve">Download </w:t>
      </w:r>
      <w:r w:rsidR="00F03670" w:rsidRPr="00A00D51">
        <w:rPr>
          <w:b/>
        </w:rPr>
        <w:t>C</w:t>
      </w:r>
      <w:r w:rsidRPr="00A00D51">
        <w:rPr>
          <w:b/>
        </w:rPr>
        <w:t xml:space="preserve">urrent </w:t>
      </w:r>
      <w:r w:rsidR="00F03670" w:rsidRPr="00A00D51">
        <w:rPr>
          <w:b/>
        </w:rPr>
        <w:t>V</w:t>
      </w:r>
      <w:r w:rsidRPr="00A00D51">
        <w:rPr>
          <w:b/>
        </w:rPr>
        <w:t>iew as CSV</w:t>
      </w:r>
      <w:r w:rsidR="003B290A" w:rsidRPr="00A00D51">
        <w:t xml:space="preserve"> - </w:t>
      </w:r>
      <w:r w:rsidR="00F03670" w:rsidRPr="00A00D51">
        <w:t>T</w:t>
      </w:r>
      <w:r w:rsidRPr="00A00D51">
        <w:t xml:space="preserve">his provides the user with a full extract of the assessment outcomes only for the aggregations visible at the time, as it takes into account the state of all sort, filter, and selection options. </w:t>
      </w:r>
    </w:p>
    <w:p w14:paraId="70EDA95D" w14:textId="43DEABF2" w:rsidR="000254DB" w:rsidRPr="00A00D51" w:rsidRDefault="000254DB" w:rsidP="00F838C7">
      <w:pPr>
        <w:pStyle w:val="ListParagraph"/>
        <w:numPr>
          <w:ilvl w:val="1"/>
          <w:numId w:val="37"/>
        </w:numPr>
      </w:pPr>
      <w:r w:rsidRPr="00A00D51">
        <w:t xml:space="preserve">This </w:t>
      </w:r>
      <w:r w:rsidR="002A5045" w:rsidRPr="00A00D51">
        <w:t>CSV file</w:t>
      </w:r>
      <w:r w:rsidRPr="00A00D51">
        <w:t xml:space="preserve"> provides the counts and percentages for every achievement-level proportion bar on the screen.</w:t>
      </w:r>
    </w:p>
    <w:p w14:paraId="68874D58" w14:textId="72C8E6DA" w:rsidR="000254DB" w:rsidRPr="00A00D51" w:rsidRDefault="000254DB" w:rsidP="00F838C7">
      <w:pPr>
        <w:pStyle w:val="ListParagraph"/>
        <w:numPr>
          <w:ilvl w:val="1"/>
          <w:numId w:val="37"/>
        </w:numPr>
      </w:pPr>
      <w:r w:rsidRPr="00A00D51">
        <w:t>If there is “</w:t>
      </w:r>
      <w:r w:rsidR="002A5045" w:rsidRPr="00A00D51">
        <w:t>Data Suppressed to Preserve Anonymity</w:t>
      </w:r>
      <w:r w:rsidRPr="00A00D51">
        <w:t xml:space="preserve">”, the </w:t>
      </w:r>
      <w:r w:rsidR="002A5045" w:rsidRPr="00A00D51">
        <w:t xml:space="preserve">CSV file </w:t>
      </w:r>
      <w:r w:rsidR="00063434" w:rsidRPr="00A00D51">
        <w:t xml:space="preserve">is </w:t>
      </w:r>
      <w:r w:rsidRPr="00A00D51">
        <w:t>suppressed in the same way as the report display; i.e.</w:t>
      </w:r>
      <w:r w:rsidR="00430E99" w:rsidRPr="00A00D51">
        <w:t>,</w:t>
      </w:r>
      <w:r w:rsidRPr="00A00D51">
        <w:t xml:space="preserve"> the rows </w:t>
      </w:r>
      <w:r w:rsidR="00063434" w:rsidRPr="00A00D51">
        <w:t xml:space="preserve">are </w:t>
      </w:r>
      <w:r w:rsidRPr="00A00D51">
        <w:t xml:space="preserve">represented but there </w:t>
      </w:r>
      <w:r w:rsidR="00063434" w:rsidRPr="00A00D51">
        <w:t xml:space="preserve">are </w:t>
      </w:r>
      <w:r w:rsidRPr="00A00D51">
        <w:t>no counts or percentages wherever “</w:t>
      </w:r>
      <w:r w:rsidR="002A5045" w:rsidRPr="00A00D51">
        <w:t>Data Suppressed to Preserve Anonymity</w:t>
      </w:r>
      <w:r w:rsidRPr="00A00D51">
        <w:t>” is displayed.</w:t>
      </w:r>
    </w:p>
    <w:p w14:paraId="6513D79E" w14:textId="42068AED" w:rsidR="00F92D7F" w:rsidRPr="00A00D51" w:rsidRDefault="00710348" w:rsidP="00241758">
      <w:pPr>
        <w:keepNext/>
        <w:jc w:val="center"/>
      </w:pPr>
      <w:r w:rsidRPr="00A00D51">
        <w:rPr>
          <w:noProof/>
        </w:rPr>
        <w:lastRenderedPageBreak/>
        <w:drawing>
          <wp:inline distT="0" distB="0" distL="0" distR="0" wp14:anchorId="0903BC07" wp14:editId="3570B91D">
            <wp:extent cx="6857257" cy="2344556"/>
            <wp:effectExtent l="0" t="0" r="1270"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857257" cy="2344556"/>
                    </a:xfrm>
                    <a:prstGeom prst="rect">
                      <a:avLst/>
                    </a:prstGeom>
                    <a:noFill/>
                    <a:ln>
                      <a:noFill/>
                    </a:ln>
                  </pic:spPr>
                </pic:pic>
              </a:graphicData>
            </a:graphic>
          </wp:inline>
        </w:drawing>
      </w:r>
    </w:p>
    <w:p w14:paraId="29AF0CDA" w14:textId="7EC8DD02" w:rsidR="00DB4D12" w:rsidRPr="00A00D51" w:rsidRDefault="00F92D7F" w:rsidP="004726A1">
      <w:pPr>
        <w:pStyle w:val="Caption"/>
      </w:pPr>
      <w:bookmarkStart w:id="245" w:name="_Toc291348691"/>
      <w:r w:rsidRPr="00A00D51">
        <w:t xml:space="preserve">Figure </w:t>
      </w:r>
      <w:r w:rsidR="009223FF">
        <w:fldChar w:fldCharType="begin"/>
      </w:r>
      <w:r w:rsidR="009223FF">
        <w:instrText xml:space="preserve"> SEQ Figure \* ARABIC </w:instrText>
      </w:r>
      <w:r w:rsidR="009223FF">
        <w:fldChar w:fldCharType="separate"/>
      </w:r>
      <w:r w:rsidR="005E321A">
        <w:rPr>
          <w:noProof/>
        </w:rPr>
        <w:t>86</w:t>
      </w:r>
      <w:r w:rsidR="009223FF">
        <w:rPr>
          <w:noProof/>
        </w:rPr>
        <w:fldChar w:fldCharType="end"/>
      </w:r>
      <w:r w:rsidRPr="00A00D51">
        <w:t xml:space="preserve"> - Download Current View as CSV - Suppressed Data</w:t>
      </w:r>
      <w:bookmarkEnd w:id="245"/>
    </w:p>
    <w:p w14:paraId="3B8CBF8B" w14:textId="77777777" w:rsidR="000254DB" w:rsidRPr="00A00D51" w:rsidRDefault="000254DB" w:rsidP="000254DB"/>
    <w:p w14:paraId="219D01C1" w14:textId="5E0A2DA2" w:rsidR="000254DB" w:rsidRPr="00A00D51" w:rsidRDefault="000254DB" w:rsidP="000254DB">
      <w:r w:rsidRPr="00A00D51">
        <w:t xml:space="preserve">Again, only users with PII access for the SCHOOL can </w:t>
      </w:r>
      <w:r w:rsidR="002A5045" w:rsidRPr="00A00D51">
        <w:t>d</w:t>
      </w:r>
      <w:r w:rsidRPr="00A00D51">
        <w:t>ownload</w:t>
      </w:r>
      <w:r w:rsidR="002A5045" w:rsidRPr="00A00D51">
        <w:t xml:space="preserve"> </w:t>
      </w:r>
      <w:r w:rsidR="00063434" w:rsidRPr="00A00D51">
        <w:t>s</w:t>
      </w:r>
      <w:r w:rsidR="002A5045" w:rsidRPr="00A00D51">
        <w:t xml:space="preserve">tudent </w:t>
      </w:r>
      <w:r w:rsidR="00063434" w:rsidRPr="00A00D51">
        <w:t>a</w:t>
      </w:r>
      <w:r w:rsidR="002A5045" w:rsidRPr="00A00D51">
        <w:t xml:space="preserve">ssessment </w:t>
      </w:r>
      <w:r w:rsidR="00063434" w:rsidRPr="00A00D51">
        <w:t>r</w:t>
      </w:r>
      <w:r w:rsidR="002A5045" w:rsidRPr="00A00D51">
        <w:t>esults</w:t>
      </w:r>
      <w:r w:rsidRPr="00A00D51">
        <w:t>:</w:t>
      </w:r>
    </w:p>
    <w:p w14:paraId="1F58FCD1" w14:textId="7258FF1F" w:rsidR="000254DB" w:rsidRPr="00A00D51" w:rsidRDefault="002A5045" w:rsidP="00F838C7">
      <w:pPr>
        <w:pStyle w:val="ListParagraph"/>
        <w:numPr>
          <w:ilvl w:val="0"/>
          <w:numId w:val="37"/>
        </w:numPr>
      </w:pPr>
      <w:r w:rsidRPr="00A00D51">
        <w:rPr>
          <w:b/>
        </w:rPr>
        <w:t>Download Student Assessment Results</w:t>
      </w:r>
      <w:r w:rsidR="003B290A" w:rsidRPr="00A00D51">
        <w:t xml:space="preserve"> - </w:t>
      </w:r>
      <w:r w:rsidR="00063434" w:rsidRPr="00A00D51">
        <w:t>T</w:t>
      </w:r>
      <w:r w:rsidRPr="00A00D51">
        <w:t xml:space="preserve">his provides the user with a full extract of the assessment outcomes for </w:t>
      </w:r>
      <w:r w:rsidR="0073419C" w:rsidRPr="00A00D51">
        <w:t xml:space="preserve">all the students in the SCHOOL (see also Section </w:t>
      </w:r>
      <w:r w:rsidR="0073419C" w:rsidRPr="00A00D51">
        <w:fldChar w:fldCharType="begin"/>
      </w:r>
      <w:r w:rsidR="0073419C" w:rsidRPr="00A00D51">
        <w:instrText xml:space="preserve"> REF _Ref270551764 \w \h </w:instrText>
      </w:r>
      <w:r w:rsidR="00BE13B8" w:rsidRPr="00A00D51">
        <w:instrText xml:space="preserve"> \* MERGEFORMAT </w:instrText>
      </w:r>
      <w:r w:rsidR="0073419C" w:rsidRPr="00A00D51">
        <w:fldChar w:fldCharType="separate"/>
      </w:r>
      <w:r w:rsidR="005E321A">
        <w:t>2.2.1</w:t>
      </w:r>
      <w:r w:rsidR="0073419C" w:rsidRPr="00A00D51">
        <w:fldChar w:fldCharType="end"/>
      </w:r>
      <w:r w:rsidR="0073419C" w:rsidRPr="00A00D51">
        <w:t xml:space="preserve"> - </w:t>
      </w:r>
      <w:r w:rsidR="0073419C" w:rsidRPr="00A00D51">
        <w:fldChar w:fldCharType="begin"/>
      </w:r>
      <w:r w:rsidR="0073419C" w:rsidRPr="00A00D51">
        <w:instrText xml:space="preserve"> REF _Ref270551764 \h </w:instrText>
      </w:r>
      <w:r w:rsidR="00BE13B8" w:rsidRPr="00A00D51">
        <w:instrText xml:space="preserve"> \* MERGEFORMAT </w:instrText>
      </w:r>
      <w:r w:rsidR="0073419C" w:rsidRPr="00A00D51">
        <w:fldChar w:fldCharType="separate"/>
      </w:r>
      <w:r w:rsidR="005E321A" w:rsidRPr="00A00D51">
        <w:t>Student Assessment Results</w:t>
      </w:r>
      <w:r w:rsidR="0073419C" w:rsidRPr="00A00D51">
        <w:fldChar w:fldCharType="end"/>
      </w:r>
      <w:r w:rsidR="0073419C" w:rsidRPr="00A00D51">
        <w:t>).</w:t>
      </w:r>
    </w:p>
    <w:p w14:paraId="33E79E24" w14:textId="77777777" w:rsidR="000254DB" w:rsidRPr="00A00D51" w:rsidRDefault="000254DB" w:rsidP="000254DB"/>
    <w:p w14:paraId="57AA981A" w14:textId="683DFA17" w:rsidR="00CF07D4" w:rsidRPr="00A00D51" w:rsidRDefault="00CF07D4" w:rsidP="004D609F">
      <w:pPr>
        <w:pStyle w:val="Heading4"/>
      </w:pPr>
      <w:r w:rsidRPr="00A00D51">
        <w:t>Comparing Schools in a DISTRICT</w:t>
      </w:r>
      <w:r w:rsidR="008A7881" w:rsidRPr="00A00D51">
        <w:t xml:space="preserve"> </w:t>
      </w:r>
      <w:r w:rsidR="00063434" w:rsidRPr="00A00D51">
        <w:t>Report</w:t>
      </w:r>
    </w:p>
    <w:p w14:paraId="469A1328" w14:textId="0AEBC249" w:rsidR="000254DB" w:rsidRPr="00A00D51" w:rsidRDefault="000254DB" w:rsidP="000254DB">
      <w:r w:rsidRPr="00A00D51">
        <w:t xml:space="preserve">All users can </w:t>
      </w:r>
      <w:r w:rsidR="00063434" w:rsidRPr="00A00D51">
        <w:t>d</w:t>
      </w:r>
      <w:r w:rsidRPr="00A00D51">
        <w:t xml:space="preserve">ownload </w:t>
      </w:r>
      <w:r w:rsidR="00063434" w:rsidRPr="00A00D51">
        <w:t>the c</w:t>
      </w:r>
      <w:r w:rsidRPr="00A00D51">
        <w:t xml:space="preserve">urrent </w:t>
      </w:r>
      <w:r w:rsidR="00063434" w:rsidRPr="00A00D51">
        <w:t>v</w:t>
      </w:r>
      <w:r w:rsidRPr="00A00D51">
        <w:t>iew.</w:t>
      </w:r>
    </w:p>
    <w:p w14:paraId="1FDDCD16" w14:textId="77777777" w:rsidR="000254DB" w:rsidRPr="00A00D51" w:rsidRDefault="000254DB" w:rsidP="000254DB"/>
    <w:p w14:paraId="1B117985" w14:textId="0755B411" w:rsidR="000254DB" w:rsidRPr="00A00D51" w:rsidRDefault="000254DB" w:rsidP="00F838C7">
      <w:pPr>
        <w:pStyle w:val="ListParagraph"/>
        <w:numPr>
          <w:ilvl w:val="0"/>
          <w:numId w:val="38"/>
        </w:numPr>
      </w:pPr>
      <w:r w:rsidRPr="00A00D51">
        <w:rPr>
          <w:b/>
        </w:rPr>
        <w:t xml:space="preserve">Download </w:t>
      </w:r>
      <w:r w:rsidR="00063434" w:rsidRPr="00A00D51">
        <w:rPr>
          <w:b/>
        </w:rPr>
        <w:t>C</w:t>
      </w:r>
      <w:r w:rsidRPr="00A00D51">
        <w:rPr>
          <w:b/>
        </w:rPr>
        <w:t xml:space="preserve">urrent </w:t>
      </w:r>
      <w:r w:rsidR="00063434" w:rsidRPr="00A00D51">
        <w:rPr>
          <w:b/>
        </w:rPr>
        <w:t>V</w:t>
      </w:r>
      <w:r w:rsidRPr="00A00D51">
        <w:rPr>
          <w:b/>
        </w:rPr>
        <w:t>iew as CSV</w:t>
      </w:r>
      <w:r w:rsidR="003B290A" w:rsidRPr="00A00D51">
        <w:t xml:space="preserve"> - </w:t>
      </w:r>
      <w:r w:rsidR="00063434" w:rsidRPr="00A00D51">
        <w:t>T</w:t>
      </w:r>
      <w:r w:rsidRPr="00A00D51">
        <w:t xml:space="preserve">his provides the user with a full extract of the assessment outcomes only for the aggregations visible at the time, as it takes into account the state of all sort, filter, and selection options. </w:t>
      </w:r>
    </w:p>
    <w:p w14:paraId="086FA375" w14:textId="7004E5DB" w:rsidR="000254DB" w:rsidRPr="00A00D51" w:rsidRDefault="000254DB" w:rsidP="00F838C7">
      <w:pPr>
        <w:pStyle w:val="ListParagraph"/>
        <w:numPr>
          <w:ilvl w:val="1"/>
          <w:numId w:val="38"/>
        </w:numPr>
      </w:pPr>
      <w:r w:rsidRPr="00A00D51">
        <w:t xml:space="preserve">This </w:t>
      </w:r>
      <w:r w:rsidR="002A5045" w:rsidRPr="00A00D51">
        <w:t>CSV file</w:t>
      </w:r>
      <w:r w:rsidRPr="00A00D51">
        <w:t xml:space="preserve"> provides the counts and percentages for every achievement-level proportion bar on the screen.</w:t>
      </w:r>
    </w:p>
    <w:p w14:paraId="3DDE8590" w14:textId="0911A464" w:rsidR="000254DB" w:rsidRPr="00A00D51" w:rsidRDefault="000254DB" w:rsidP="00F838C7">
      <w:pPr>
        <w:pStyle w:val="ListParagraph"/>
        <w:numPr>
          <w:ilvl w:val="1"/>
          <w:numId w:val="38"/>
        </w:numPr>
      </w:pPr>
      <w:r w:rsidRPr="00A00D51">
        <w:t>If there is “</w:t>
      </w:r>
      <w:r w:rsidR="002A5045" w:rsidRPr="00A00D51">
        <w:t>Data Suppressed to Preserve Anonymity</w:t>
      </w:r>
      <w:r w:rsidR="00063434" w:rsidRPr="00A00D51">
        <w:t>,</w:t>
      </w:r>
      <w:r w:rsidRPr="00A00D51">
        <w:t xml:space="preserve">” the </w:t>
      </w:r>
      <w:r w:rsidR="002A5045" w:rsidRPr="00A00D51">
        <w:t xml:space="preserve">CSV file </w:t>
      </w:r>
      <w:r w:rsidR="00063434" w:rsidRPr="00A00D51">
        <w:t>is</w:t>
      </w:r>
      <w:r w:rsidRPr="00A00D51">
        <w:t xml:space="preserve"> suppressed in the same way as the report display; i.e. the rows </w:t>
      </w:r>
      <w:r w:rsidR="00063434" w:rsidRPr="00A00D51">
        <w:t xml:space="preserve">are </w:t>
      </w:r>
      <w:r w:rsidRPr="00A00D51">
        <w:t xml:space="preserve">represented but there </w:t>
      </w:r>
      <w:r w:rsidR="00063434" w:rsidRPr="00A00D51">
        <w:t xml:space="preserve">are </w:t>
      </w:r>
      <w:r w:rsidRPr="00A00D51">
        <w:t>no counts or percentages wherever “</w:t>
      </w:r>
      <w:r w:rsidR="002A5045" w:rsidRPr="00A00D51">
        <w:t>Data Suppressed to Preserve Anonymity</w:t>
      </w:r>
      <w:r w:rsidRPr="00A00D51">
        <w:t>” is displayed.</w:t>
      </w:r>
    </w:p>
    <w:p w14:paraId="4FAFB19D" w14:textId="77777777" w:rsidR="00241758" w:rsidRPr="00A00D51" w:rsidRDefault="00241758" w:rsidP="00241758"/>
    <w:p w14:paraId="015909A1" w14:textId="77777777" w:rsidR="00F92D7F" w:rsidRPr="00A00D51" w:rsidRDefault="00DB4D12" w:rsidP="00241758">
      <w:pPr>
        <w:keepNext/>
        <w:jc w:val="center"/>
      </w:pPr>
      <w:r w:rsidRPr="00A00D51">
        <w:rPr>
          <w:noProof/>
        </w:rPr>
        <w:drawing>
          <wp:inline distT="0" distB="0" distL="0" distR="0" wp14:anchorId="31C7B3EE" wp14:editId="66ACCB23">
            <wp:extent cx="5943600" cy="1687282"/>
            <wp:effectExtent l="0" t="0" r="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687282"/>
                    </a:xfrm>
                    <a:prstGeom prst="rect">
                      <a:avLst/>
                    </a:prstGeom>
                    <a:noFill/>
                    <a:ln>
                      <a:noFill/>
                    </a:ln>
                  </pic:spPr>
                </pic:pic>
              </a:graphicData>
            </a:graphic>
          </wp:inline>
        </w:drawing>
      </w:r>
    </w:p>
    <w:p w14:paraId="1CB6B8C9" w14:textId="7AD38584" w:rsidR="000254DB" w:rsidRPr="00A00D51" w:rsidRDefault="00F92D7F" w:rsidP="004726A1">
      <w:pPr>
        <w:pStyle w:val="Caption"/>
      </w:pPr>
      <w:bookmarkStart w:id="246" w:name="_Toc291348692"/>
      <w:r w:rsidRPr="00A00D51">
        <w:t xml:space="preserve">Figure </w:t>
      </w:r>
      <w:r w:rsidR="009223FF">
        <w:fldChar w:fldCharType="begin"/>
      </w:r>
      <w:r w:rsidR="009223FF">
        <w:instrText xml:space="preserve"> SEQ Figure \* ARABIC </w:instrText>
      </w:r>
      <w:r w:rsidR="009223FF">
        <w:fldChar w:fldCharType="separate"/>
      </w:r>
      <w:r w:rsidR="005E321A">
        <w:rPr>
          <w:noProof/>
        </w:rPr>
        <w:t>87</w:t>
      </w:r>
      <w:r w:rsidR="009223FF">
        <w:rPr>
          <w:noProof/>
        </w:rPr>
        <w:fldChar w:fldCharType="end"/>
      </w:r>
      <w:r w:rsidRPr="00A00D51">
        <w:t xml:space="preserve"> - Download Current View as CSV aggregate report</w:t>
      </w:r>
      <w:bookmarkEnd w:id="246"/>
    </w:p>
    <w:p w14:paraId="67934587" w14:textId="34D9CFEF" w:rsidR="002A5045" w:rsidRPr="00A00D51" w:rsidRDefault="002A5045" w:rsidP="002A5045">
      <w:r w:rsidRPr="00A00D51">
        <w:lastRenderedPageBreak/>
        <w:t>Again, only users with PII access for the DISTRICT can download Student Assessment Results:</w:t>
      </w:r>
    </w:p>
    <w:p w14:paraId="17DF34B8" w14:textId="4C56CCE8" w:rsidR="002A5045" w:rsidRPr="00A00D51" w:rsidRDefault="002A5045" w:rsidP="00F838C7">
      <w:pPr>
        <w:pStyle w:val="ListParagraph"/>
        <w:numPr>
          <w:ilvl w:val="0"/>
          <w:numId w:val="78"/>
        </w:numPr>
      </w:pPr>
      <w:r w:rsidRPr="00A00D51">
        <w:rPr>
          <w:b/>
        </w:rPr>
        <w:t>Download Student Assessment Results</w:t>
      </w:r>
      <w:r w:rsidR="003B290A" w:rsidRPr="00A00D51">
        <w:t xml:space="preserve"> - </w:t>
      </w:r>
      <w:r w:rsidRPr="00A00D51">
        <w:t xml:space="preserve">this provides the user with a full extract of the assessment outcomes for all the students in the </w:t>
      </w:r>
      <w:r w:rsidR="0073419C" w:rsidRPr="00A00D51">
        <w:t xml:space="preserve">DISTRICT (see also Section </w:t>
      </w:r>
      <w:r w:rsidR="0073419C" w:rsidRPr="00A00D51">
        <w:fldChar w:fldCharType="begin"/>
      </w:r>
      <w:r w:rsidR="0073419C" w:rsidRPr="00A00D51">
        <w:instrText xml:space="preserve"> REF _Ref270551764 \w \h </w:instrText>
      </w:r>
      <w:r w:rsidR="00BE13B8" w:rsidRPr="00A00D51">
        <w:instrText xml:space="preserve"> \* MERGEFORMAT </w:instrText>
      </w:r>
      <w:r w:rsidR="0073419C" w:rsidRPr="00A00D51">
        <w:fldChar w:fldCharType="separate"/>
      </w:r>
      <w:r w:rsidR="005E321A">
        <w:t>2.2.1</w:t>
      </w:r>
      <w:r w:rsidR="0073419C" w:rsidRPr="00A00D51">
        <w:fldChar w:fldCharType="end"/>
      </w:r>
      <w:r w:rsidR="0073419C" w:rsidRPr="00A00D51">
        <w:t xml:space="preserve"> - </w:t>
      </w:r>
      <w:r w:rsidR="0073419C" w:rsidRPr="00A00D51">
        <w:fldChar w:fldCharType="begin"/>
      </w:r>
      <w:r w:rsidR="0073419C" w:rsidRPr="00A00D51">
        <w:instrText xml:space="preserve"> REF _Ref270551764 \h </w:instrText>
      </w:r>
      <w:r w:rsidR="00BE13B8" w:rsidRPr="00A00D51">
        <w:instrText xml:space="preserve"> \* MERGEFORMAT </w:instrText>
      </w:r>
      <w:r w:rsidR="0073419C" w:rsidRPr="00A00D51">
        <w:fldChar w:fldCharType="separate"/>
      </w:r>
      <w:r w:rsidR="005E321A" w:rsidRPr="00A00D51">
        <w:t>Student Assessment Results</w:t>
      </w:r>
      <w:r w:rsidR="0073419C" w:rsidRPr="00A00D51">
        <w:fldChar w:fldCharType="end"/>
      </w:r>
      <w:r w:rsidR="0073419C" w:rsidRPr="00A00D51">
        <w:t>).</w:t>
      </w:r>
    </w:p>
    <w:p w14:paraId="28DBB7D6" w14:textId="77777777" w:rsidR="00DB4D12" w:rsidRPr="00A00D51" w:rsidRDefault="00DB4D12" w:rsidP="000254DB"/>
    <w:p w14:paraId="73E3CE20" w14:textId="12193C64" w:rsidR="00CF07D4" w:rsidRPr="00A00D51" w:rsidRDefault="00CF07D4" w:rsidP="004D609F">
      <w:pPr>
        <w:pStyle w:val="Heading4"/>
      </w:pPr>
      <w:r w:rsidRPr="00A00D51">
        <w:t>Comparing Districts in a STATE</w:t>
      </w:r>
      <w:r w:rsidR="008A7881" w:rsidRPr="00A00D51">
        <w:t xml:space="preserve"> </w:t>
      </w:r>
      <w:r w:rsidR="00063434" w:rsidRPr="00A00D51">
        <w:t>Report</w:t>
      </w:r>
    </w:p>
    <w:p w14:paraId="05678C2D" w14:textId="6162B88B" w:rsidR="006E3CEC" w:rsidRPr="00A00D51" w:rsidRDefault="00073B84" w:rsidP="006E3CEC">
      <w:pPr>
        <w:keepNext/>
        <w:jc w:val="center"/>
      </w:pPr>
      <w:r w:rsidRPr="00A00D51">
        <w:rPr>
          <w:noProof/>
        </w:rPr>
        <w:drawing>
          <wp:inline distT="0" distB="0" distL="0" distR="0" wp14:anchorId="63D4FE4D" wp14:editId="0DF9F47B">
            <wp:extent cx="3032760" cy="2912947"/>
            <wp:effectExtent l="0" t="0" r="0" b="8255"/>
            <wp:docPr id="1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33231" cy="2913399"/>
                    </a:xfrm>
                    <a:prstGeom prst="rect">
                      <a:avLst/>
                    </a:prstGeom>
                    <a:noFill/>
                    <a:ln>
                      <a:noFill/>
                    </a:ln>
                  </pic:spPr>
                </pic:pic>
              </a:graphicData>
            </a:graphic>
          </wp:inline>
        </w:drawing>
      </w:r>
    </w:p>
    <w:p w14:paraId="70795936" w14:textId="1FB61975" w:rsidR="006E3CEC" w:rsidRPr="00A00D51" w:rsidRDefault="006E3CEC" w:rsidP="004726A1">
      <w:pPr>
        <w:pStyle w:val="Caption"/>
      </w:pPr>
      <w:bookmarkStart w:id="247" w:name="_Toc291348693"/>
      <w:r w:rsidRPr="00A00D51">
        <w:t xml:space="preserve">Figure </w:t>
      </w:r>
      <w:r w:rsidR="009223FF">
        <w:fldChar w:fldCharType="begin"/>
      </w:r>
      <w:r w:rsidR="009223FF">
        <w:instrText xml:space="preserve"> SEQ Figure \* ARABIC </w:instrText>
      </w:r>
      <w:r w:rsidR="009223FF">
        <w:fldChar w:fldCharType="separate"/>
      </w:r>
      <w:r w:rsidR="005E321A">
        <w:rPr>
          <w:noProof/>
        </w:rPr>
        <w:t>88</w:t>
      </w:r>
      <w:r w:rsidR="009223FF">
        <w:rPr>
          <w:noProof/>
        </w:rPr>
        <w:fldChar w:fldCharType="end"/>
      </w:r>
      <w:r w:rsidR="00B15D02" w:rsidRPr="00A00D51">
        <w:t xml:space="preserve"> - Comparing Districts in a </w:t>
      </w:r>
      <w:r w:rsidRPr="00A00D51">
        <w:t>STATE: Download options</w:t>
      </w:r>
      <w:bookmarkEnd w:id="247"/>
    </w:p>
    <w:p w14:paraId="7A6055AA" w14:textId="55763C69" w:rsidR="006E3CEC" w:rsidRPr="00A00D51" w:rsidRDefault="006E3CEC" w:rsidP="006E3CEC">
      <w:r w:rsidRPr="00A00D51">
        <w:t xml:space="preserve">All users can </w:t>
      </w:r>
      <w:r w:rsidR="00063434" w:rsidRPr="00A00D51">
        <w:t>d</w:t>
      </w:r>
      <w:r w:rsidRPr="00A00D51">
        <w:t xml:space="preserve">ownload </w:t>
      </w:r>
      <w:r w:rsidR="00063434" w:rsidRPr="00A00D51">
        <w:t>the c</w:t>
      </w:r>
      <w:r w:rsidRPr="00A00D51">
        <w:t xml:space="preserve">urrent </w:t>
      </w:r>
      <w:r w:rsidR="00063434" w:rsidRPr="00A00D51">
        <w:t>v</w:t>
      </w:r>
      <w:r w:rsidRPr="00A00D51">
        <w:t>iew.</w:t>
      </w:r>
    </w:p>
    <w:p w14:paraId="5CC34E12" w14:textId="77777777" w:rsidR="006E3CEC" w:rsidRPr="00A00D51" w:rsidRDefault="006E3CEC" w:rsidP="006E3CEC"/>
    <w:p w14:paraId="4B96F75C" w14:textId="75D5AC9B" w:rsidR="006E3CEC" w:rsidRPr="00A00D51" w:rsidRDefault="00073B84" w:rsidP="00F838C7">
      <w:pPr>
        <w:pStyle w:val="ListParagraph"/>
        <w:numPr>
          <w:ilvl w:val="0"/>
          <w:numId w:val="39"/>
        </w:numPr>
      </w:pPr>
      <w:r w:rsidRPr="00A00D51">
        <w:rPr>
          <w:b/>
        </w:rPr>
        <w:t>C</w:t>
      </w:r>
      <w:r w:rsidR="006E3CEC" w:rsidRPr="00A00D51">
        <w:rPr>
          <w:b/>
        </w:rPr>
        <w:t xml:space="preserve">urrent </w:t>
      </w:r>
      <w:r w:rsidR="00063434" w:rsidRPr="00A00D51">
        <w:rPr>
          <w:b/>
        </w:rPr>
        <w:t>V</w:t>
      </w:r>
      <w:r w:rsidR="006E3CEC" w:rsidRPr="00A00D51">
        <w:rPr>
          <w:b/>
        </w:rPr>
        <w:t>iew</w:t>
      </w:r>
      <w:r w:rsidR="003B290A" w:rsidRPr="00A00D51">
        <w:rPr>
          <w:b/>
        </w:rPr>
        <w:t xml:space="preserve"> - </w:t>
      </w:r>
      <w:r w:rsidR="00063434" w:rsidRPr="00A00D51">
        <w:t>T</w:t>
      </w:r>
      <w:r w:rsidR="006E3CEC" w:rsidRPr="00A00D51">
        <w:t xml:space="preserve">his provides the user with a full extract of the assessment outcomes only for the aggregations visible at the time, as it takes into account the state of all sort, filter, and selection options. </w:t>
      </w:r>
    </w:p>
    <w:p w14:paraId="799C50B2" w14:textId="14EAF6F6" w:rsidR="006E3CEC" w:rsidRPr="00A00D51" w:rsidRDefault="006E3CEC" w:rsidP="00F838C7">
      <w:pPr>
        <w:pStyle w:val="ListParagraph"/>
        <w:numPr>
          <w:ilvl w:val="1"/>
          <w:numId w:val="39"/>
        </w:numPr>
      </w:pPr>
      <w:r w:rsidRPr="00A00D51">
        <w:t xml:space="preserve">This </w:t>
      </w:r>
      <w:r w:rsidR="002A5045" w:rsidRPr="00A00D51">
        <w:t>CSV file</w:t>
      </w:r>
      <w:r w:rsidRPr="00A00D51">
        <w:t xml:space="preserve"> provides the counts and percentages for every achievement</w:t>
      </w:r>
      <w:r w:rsidR="00063434" w:rsidRPr="00A00D51">
        <w:t xml:space="preserve"> </w:t>
      </w:r>
      <w:r w:rsidRPr="00A00D51">
        <w:t>level proportion bar on the screen.</w:t>
      </w:r>
    </w:p>
    <w:p w14:paraId="7CD0B96B" w14:textId="1F95E724" w:rsidR="006E3CEC" w:rsidRPr="00A00D51" w:rsidRDefault="006E3CEC" w:rsidP="00F838C7">
      <w:pPr>
        <w:pStyle w:val="ListParagraph"/>
        <w:numPr>
          <w:ilvl w:val="1"/>
          <w:numId w:val="39"/>
        </w:numPr>
      </w:pPr>
      <w:r w:rsidRPr="00A00D51">
        <w:t>If there is “</w:t>
      </w:r>
      <w:r w:rsidR="002A5045" w:rsidRPr="00A00D51">
        <w:t>Data Suppressed to Preserve Anonymity</w:t>
      </w:r>
      <w:r w:rsidRPr="00A00D51">
        <w:t xml:space="preserve">”, the </w:t>
      </w:r>
      <w:r w:rsidR="002A5045" w:rsidRPr="00A00D51">
        <w:t xml:space="preserve">CSV file </w:t>
      </w:r>
      <w:r w:rsidR="00063434" w:rsidRPr="00A00D51">
        <w:t xml:space="preserve">is </w:t>
      </w:r>
      <w:r w:rsidRPr="00A00D51">
        <w:t xml:space="preserve">suppressed in the same way as the report display; i.e. the rows </w:t>
      </w:r>
      <w:r w:rsidR="00063434" w:rsidRPr="00A00D51">
        <w:t xml:space="preserve">are </w:t>
      </w:r>
      <w:r w:rsidRPr="00A00D51">
        <w:t xml:space="preserve">represented but there </w:t>
      </w:r>
      <w:r w:rsidR="00063434" w:rsidRPr="00A00D51">
        <w:t xml:space="preserve">are </w:t>
      </w:r>
      <w:r w:rsidRPr="00A00D51">
        <w:t>no counts or percentages wherever “</w:t>
      </w:r>
      <w:r w:rsidR="002A5045" w:rsidRPr="00A00D51">
        <w:t>Data Suppressed to Preserve Anonymity</w:t>
      </w:r>
      <w:r w:rsidRPr="00A00D51">
        <w:t>” is displayed.</w:t>
      </w:r>
    </w:p>
    <w:p w14:paraId="4FA5B085" w14:textId="77777777" w:rsidR="00241758" w:rsidRPr="00A00D51" w:rsidRDefault="00241758" w:rsidP="00241758"/>
    <w:p w14:paraId="3AE8F4E0" w14:textId="77777777" w:rsidR="00F92D7F" w:rsidRPr="00A00D51" w:rsidRDefault="0016457B" w:rsidP="00241758">
      <w:pPr>
        <w:keepNext/>
        <w:jc w:val="center"/>
      </w:pPr>
      <w:r w:rsidRPr="00A00D51">
        <w:rPr>
          <w:noProof/>
        </w:rPr>
        <w:drawing>
          <wp:inline distT="0" distB="0" distL="0" distR="0" wp14:anchorId="2890FAD5" wp14:editId="4924C256">
            <wp:extent cx="5943600" cy="1408850"/>
            <wp:effectExtent l="0" t="0" r="0" b="0"/>
            <wp:docPr id="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408850"/>
                    </a:xfrm>
                    <a:prstGeom prst="rect">
                      <a:avLst/>
                    </a:prstGeom>
                    <a:noFill/>
                    <a:ln>
                      <a:noFill/>
                    </a:ln>
                  </pic:spPr>
                </pic:pic>
              </a:graphicData>
            </a:graphic>
          </wp:inline>
        </w:drawing>
      </w:r>
    </w:p>
    <w:p w14:paraId="6E662857" w14:textId="27FB64C3" w:rsidR="0016457B" w:rsidRPr="00A00D51" w:rsidRDefault="00F92D7F" w:rsidP="004726A1">
      <w:pPr>
        <w:pStyle w:val="Caption"/>
      </w:pPr>
      <w:bookmarkStart w:id="248" w:name="_Toc291348694"/>
      <w:r w:rsidRPr="00A00D51">
        <w:t xml:space="preserve">Figure </w:t>
      </w:r>
      <w:r w:rsidR="009223FF">
        <w:fldChar w:fldCharType="begin"/>
      </w:r>
      <w:r w:rsidR="009223FF">
        <w:instrText xml:space="preserve"> SEQ Figure \* ARABIC </w:instrText>
      </w:r>
      <w:r w:rsidR="009223FF">
        <w:fldChar w:fldCharType="separate"/>
      </w:r>
      <w:r w:rsidR="005E321A">
        <w:rPr>
          <w:noProof/>
        </w:rPr>
        <w:t>89</w:t>
      </w:r>
      <w:r w:rsidR="009223FF">
        <w:rPr>
          <w:noProof/>
        </w:rPr>
        <w:fldChar w:fldCharType="end"/>
      </w:r>
      <w:r w:rsidRPr="00A00D51">
        <w:t xml:space="preserve"> - Download Current View as CSV aggregate report</w:t>
      </w:r>
      <w:bookmarkEnd w:id="248"/>
    </w:p>
    <w:p w14:paraId="60269627" w14:textId="77777777" w:rsidR="006E3CEC" w:rsidRPr="00A00D51" w:rsidRDefault="006E3CEC" w:rsidP="006E3CEC"/>
    <w:p w14:paraId="435B3C72" w14:textId="750CDF97" w:rsidR="006E3CEC" w:rsidRPr="00A00D51" w:rsidRDefault="006E3CEC" w:rsidP="006E3CEC">
      <w:r w:rsidRPr="00A00D51">
        <w:t xml:space="preserve">Any users with </w:t>
      </w:r>
      <w:r w:rsidR="007F3A56" w:rsidRPr="00A00D51">
        <w:t>s</w:t>
      </w:r>
      <w:r w:rsidRPr="00A00D51">
        <w:t xml:space="preserve">tate </w:t>
      </w:r>
      <w:r w:rsidR="007F3A56" w:rsidRPr="00A00D51">
        <w:t>e</w:t>
      </w:r>
      <w:r w:rsidRPr="00A00D51">
        <w:t>xtract</w:t>
      </w:r>
      <w:r w:rsidR="007F3A56" w:rsidRPr="00A00D51">
        <w:t xml:space="preserve"> access</w:t>
      </w:r>
      <w:r w:rsidRPr="00A00D51">
        <w:t xml:space="preserve"> can </w:t>
      </w:r>
      <w:r w:rsidR="00063434" w:rsidRPr="00A00D51">
        <w:t>r</w:t>
      </w:r>
      <w:r w:rsidRPr="00A00D51">
        <w:t>equest state data as bulk extract</w:t>
      </w:r>
      <w:r w:rsidR="00063434" w:rsidRPr="00A00D51">
        <w:t>.</w:t>
      </w:r>
    </w:p>
    <w:p w14:paraId="1E2AB8EF" w14:textId="77777777" w:rsidR="006E3CEC" w:rsidRPr="00A00D51" w:rsidRDefault="006E3CEC" w:rsidP="006E3CEC"/>
    <w:p w14:paraId="47B1D592" w14:textId="6EABA818" w:rsidR="002A5045" w:rsidRPr="00A00D51" w:rsidRDefault="002A5045" w:rsidP="00F838C7">
      <w:pPr>
        <w:pStyle w:val="ListParagraph"/>
        <w:numPr>
          <w:ilvl w:val="0"/>
          <w:numId w:val="39"/>
        </w:numPr>
      </w:pPr>
      <w:r w:rsidRPr="00A00D51">
        <w:rPr>
          <w:b/>
        </w:rPr>
        <w:t>Student Assessment Results</w:t>
      </w:r>
      <w:r w:rsidR="003B290A" w:rsidRPr="00A00D51">
        <w:t xml:space="preserve"> - </w:t>
      </w:r>
      <w:r w:rsidR="006E3CEC" w:rsidRPr="00A00D51">
        <w:t>Selecting this option open</w:t>
      </w:r>
      <w:r w:rsidR="00063434" w:rsidRPr="00A00D51">
        <w:t>s</w:t>
      </w:r>
      <w:r w:rsidR="006E3CEC" w:rsidRPr="00A00D51">
        <w:t xml:space="preserve"> an additional dialog, allowing for</w:t>
      </w:r>
      <w:r w:rsidR="00356F92" w:rsidRPr="00A00D51">
        <w:t xml:space="preserve"> the selection of state-extract-</w:t>
      </w:r>
      <w:r w:rsidR="006E3CEC" w:rsidRPr="00A00D51">
        <w:t>type, assessment type(s), subject(s)</w:t>
      </w:r>
      <w:r w:rsidR="00432A66" w:rsidRPr="00A00D51">
        <w:t xml:space="preserve">. </w:t>
      </w:r>
      <w:r w:rsidR="006E3CEC" w:rsidRPr="00A00D51">
        <w:t xml:space="preserve">The </w:t>
      </w:r>
      <w:r w:rsidRPr="00A00D51">
        <w:t xml:space="preserve">download </w:t>
      </w:r>
      <w:r w:rsidR="006E3CEC" w:rsidRPr="00A00D51">
        <w:t>contain</w:t>
      </w:r>
      <w:r w:rsidR="00063434" w:rsidRPr="00A00D51">
        <w:t>s</w:t>
      </w:r>
      <w:r w:rsidR="006E3CEC" w:rsidRPr="00A00D51">
        <w:t xml:space="preserve"> all Student Assessment </w:t>
      </w:r>
      <w:r w:rsidRPr="00A00D51">
        <w:t xml:space="preserve">Results </w:t>
      </w:r>
      <w:r w:rsidR="006E3CEC" w:rsidRPr="00A00D51">
        <w:t>for the state that meet the specified criteri</w:t>
      </w:r>
      <w:r w:rsidRPr="00A00D51">
        <w:t xml:space="preserve">a and </w:t>
      </w:r>
      <w:r w:rsidR="00063434" w:rsidRPr="00A00D51">
        <w:t xml:space="preserve">is </w:t>
      </w:r>
      <w:r w:rsidRPr="00A00D51">
        <w:t>provided via the HTTPS Pickup Zone to the requesting user.</w:t>
      </w:r>
    </w:p>
    <w:p w14:paraId="4BA2F595" w14:textId="77777777" w:rsidR="006E3CEC" w:rsidRPr="00A00D51" w:rsidRDefault="006E3CEC" w:rsidP="008660CA">
      <w:pPr>
        <w:pStyle w:val="ListParagraph"/>
      </w:pPr>
    </w:p>
    <w:p w14:paraId="0365DCCF" w14:textId="77777777" w:rsidR="002E7366" w:rsidRPr="00A00D51" w:rsidRDefault="002E7366" w:rsidP="00E6087D">
      <w:pPr>
        <w:pStyle w:val="Heading3"/>
      </w:pPr>
      <w:bookmarkStart w:id="249" w:name="_Toc291348506"/>
      <w:bookmarkStart w:id="250" w:name="_Toc436058905"/>
      <w:r w:rsidRPr="00A00D51">
        <w:t>Summative Assessments</w:t>
      </w:r>
      <w:bookmarkEnd w:id="249"/>
      <w:bookmarkEnd w:id="250"/>
    </w:p>
    <w:p w14:paraId="7A428C91" w14:textId="7BEDDD59" w:rsidR="007944B1" w:rsidRPr="00A00D51" w:rsidRDefault="002E7366" w:rsidP="00F92D7F">
      <w:pPr>
        <w:pStyle w:val="BodyText"/>
      </w:pPr>
      <w:r w:rsidRPr="00A00D51">
        <w:t xml:space="preserve">Reports of </w:t>
      </w:r>
      <w:r w:rsidR="00292555" w:rsidRPr="00A00D51">
        <w:t>s</w:t>
      </w:r>
      <w:r w:rsidRPr="00A00D51">
        <w:t xml:space="preserve">ummative </w:t>
      </w:r>
      <w:r w:rsidR="00292555" w:rsidRPr="00A00D51">
        <w:t>a</w:t>
      </w:r>
      <w:r w:rsidRPr="00A00D51">
        <w:t>ssessment results are end-of-year status reports, and are primarily used for student-parent-teacher level-setting and administrative review</w:t>
      </w:r>
      <w:r w:rsidR="00432A66" w:rsidRPr="00A00D51">
        <w:t xml:space="preserve">. </w:t>
      </w:r>
      <w:r w:rsidRPr="00A00D51">
        <w:t xml:space="preserve">Because of the well-defined administration parameters and process in place, the Consortium has approved reporting of </w:t>
      </w:r>
      <w:r w:rsidR="00292555" w:rsidRPr="00A00D51">
        <w:t>s</w:t>
      </w:r>
      <w:r w:rsidRPr="00A00D51">
        <w:t xml:space="preserve">ummative assessment outcomes from individual students to the </w:t>
      </w:r>
      <w:r w:rsidR="007F3A56" w:rsidRPr="00A00D51">
        <w:t>g</w:t>
      </w:r>
      <w:r w:rsidR="00356F92" w:rsidRPr="00A00D51">
        <w:t>rade</w:t>
      </w:r>
      <w:r w:rsidRPr="00A00D51">
        <w:t xml:space="preserve">, </w:t>
      </w:r>
      <w:r w:rsidR="007F3A56" w:rsidRPr="00A00D51">
        <w:t>s</w:t>
      </w:r>
      <w:r w:rsidR="00356F92" w:rsidRPr="00A00D51">
        <w:t>chool</w:t>
      </w:r>
      <w:r w:rsidRPr="00A00D51">
        <w:t xml:space="preserve">, </w:t>
      </w:r>
      <w:r w:rsidR="007F3A56" w:rsidRPr="00A00D51">
        <w:t>d</w:t>
      </w:r>
      <w:r w:rsidR="00356F92" w:rsidRPr="00A00D51">
        <w:t>istrict</w:t>
      </w:r>
      <w:r w:rsidRPr="00A00D51">
        <w:t xml:space="preserve">, and </w:t>
      </w:r>
      <w:r w:rsidR="007F3A56" w:rsidRPr="00A00D51">
        <w:t>s</w:t>
      </w:r>
      <w:r w:rsidR="00356F92" w:rsidRPr="00A00D51">
        <w:t>tate</w:t>
      </w:r>
      <w:r w:rsidRPr="00A00D51">
        <w:t xml:space="preserve"> levels</w:t>
      </w:r>
      <w:r w:rsidR="00432A66" w:rsidRPr="00A00D51">
        <w:t xml:space="preserve">. </w:t>
      </w:r>
      <w:r w:rsidRPr="00A00D51">
        <w:t xml:space="preserve">Reports provide aggregations of </w:t>
      </w:r>
      <w:r w:rsidR="00292555" w:rsidRPr="00A00D51">
        <w:t>s</w:t>
      </w:r>
      <w:r w:rsidRPr="00A00D51">
        <w:t xml:space="preserve">ummative </w:t>
      </w:r>
      <w:r w:rsidR="00292555" w:rsidRPr="00A00D51">
        <w:t>a</w:t>
      </w:r>
      <w:r w:rsidRPr="00A00D51">
        <w:t xml:space="preserve">ssessment outcomes for </w:t>
      </w:r>
      <w:r w:rsidR="00292555" w:rsidRPr="00A00D51">
        <w:t>d</w:t>
      </w:r>
      <w:r w:rsidRPr="00A00D51">
        <w:t xml:space="preserve">istricts, </w:t>
      </w:r>
      <w:r w:rsidR="00292555" w:rsidRPr="00A00D51">
        <w:t>s</w:t>
      </w:r>
      <w:r w:rsidRPr="00A00D51">
        <w:t xml:space="preserve">chools, and </w:t>
      </w:r>
      <w:r w:rsidR="00292555" w:rsidRPr="00A00D51">
        <w:t>g</w:t>
      </w:r>
      <w:r w:rsidRPr="00A00D51">
        <w:t>rades</w:t>
      </w:r>
      <w:r w:rsidR="00432A66" w:rsidRPr="00A00D51">
        <w:t xml:space="preserve">. </w:t>
      </w:r>
      <w:r w:rsidRPr="00A00D51">
        <w:t>These aggregations are presented as Achievement Level proportion bars, and provide summary information about student performance in terms of grade-specific standards.</w:t>
      </w:r>
    </w:p>
    <w:p w14:paraId="6F519830" w14:textId="77777777" w:rsidR="00F92D7F" w:rsidRPr="00A00D51" w:rsidRDefault="00F92D7F" w:rsidP="00F92D7F">
      <w:pPr>
        <w:pStyle w:val="BodyText"/>
      </w:pPr>
    </w:p>
    <w:p w14:paraId="661798AD" w14:textId="77777777" w:rsidR="002E7366" w:rsidRPr="00A00D51" w:rsidRDefault="002E7366" w:rsidP="00E6087D">
      <w:pPr>
        <w:pStyle w:val="Heading3"/>
      </w:pPr>
      <w:bookmarkStart w:id="251" w:name="_Toc291348507"/>
      <w:bookmarkStart w:id="252" w:name="_Toc436058906"/>
      <w:r w:rsidRPr="00A00D51">
        <w:t>Tenancy</w:t>
      </w:r>
      <w:bookmarkEnd w:id="251"/>
      <w:bookmarkEnd w:id="252"/>
    </w:p>
    <w:p w14:paraId="32490462" w14:textId="6A55D340" w:rsidR="002E7366" w:rsidRPr="00A00D51" w:rsidRDefault="00585760" w:rsidP="00AB6369">
      <w:pPr>
        <w:pStyle w:val="ListParagraph"/>
        <w:numPr>
          <w:ilvl w:val="0"/>
          <w:numId w:val="2"/>
        </w:numPr>
      </w:pPr>
      <w:r w:rsidRPr="00A00D51">
        <w:t>All user accounts (except</w:t>
      </w:r>
      <w:r w:rsidR="002E7366" w:rsidRPr="00A00D51">
        <w:t xml:space="preserve"> Consortium </w:t>
      </w:r>
      <w:r w:rsidR="007E7881" w:rsidRPr="00A00D51">
        <w:t>a</w:t>
      </w:r>
      <w:r w:rsidR="002E7366" w:rsidRPr="00A00D51">
        <w:t>dministrator</w:t>
      </w:r>
      <w:r w:rsidRPr="00A00D51">
        <w:t xml:space="preserve">s) </w:t>
      </w:r>
      <w:r w:rsidR="002E7366" w:rsidRPr="00A00D51">
        <w:t>provide access to one state only.</w:t>
      </w:r>
    </w:p>
    <w:p w14:paraId="3639EDC8" w14:textId="799637B5" w:rsidR="002E7366" w:rsidRPr="00A00D51" w:rsidRDefault="002E7366" w:rsidP="00AB6369">
      <w:pPr>
        <w:pStyle w:val="ListParagraph"/>
        <w:numPr>
          <w:ilvl w:val="0"/>
          <w:numId w:val="2"/>
        </w:numPr>
      </w:pPr>
      <w:r w:rsidRPr="00A00D51">
        <w:t xml:space="preserve">Registered users within one state </w:t>
      </w:r>
      <w:r w:rsidR="007E7881" w:rsidRPr="00A00D51">
        <w:t xml:space="preserve">do </w:t>
      </w:r>
      <w:r w:rsidRPr="00A00D51">
        <w:t>not have access to another state’s data.</w:t>
      </w:r>
    </w:p>
    <w:p w14:paraId="6763E4C0" w14:textId="50B1FFCB" w:rsidR="002E7366" w:rsidRPr="00A00D51" w:rsidRDefault="002E7366" w:rsidP="00AB6369">
      <w:pPr>
        <w:pStyle w:val="ListParagraph"/>
        <w:numPr>
          <w:ilvl w:val="0"/>
          <w:numId w:val="2"/>
        </w:numPr>
      </w:pPr>
      <w:r w:rsidRPr="00A00D51">
        <w:t>Each state register</w:t>
      </w:r>
      <w:r w:rsidR="007E7881" w:rsidRPr="00A00D51">
        <w:t>s</w:t>
      </w:r>
      <w:r w:rsidRPr="00A00D51">
        <w:t xml:space="preserve"> </w:t>
      </w:r>
      <w:r w:rsidR="007E7881" w:rsidRPr="00A00D51">
        <w:t xml:space="preserve">its </w:t>
      </w:r>
      <w:r w:rsidRPr="00A00D51">
        <w:t>users independently.</w:t>
      </w:r>
    </w:p>
    <w:p w14:paraId="7E4B8472" w14:textId="57AEE19E" w:rsidR="0078666E" w:rsidRPr="00A00D51" w:rsidRDefault="002E7366" w:rsidP="0078666E">
      <w:pPr>
        <w:pStyle w:val="ListParagraph"/>
        <w:numPr>
          <w:ilvl w:val="0"/>
          <w:numId w:val="2"/>
        </w:numPr>
      </w:pPr>
      <w:r w:rsidRPr="00A00D51">
        <w:t>A user who maintains roles in two states (</w:t>
      </w:r>
      <w:r w:rsidR="00EF028E" w:rsidRPr="00A00D51">
        <w:t xml:space="preserve">e.g., </w:t>
      </w:r>
      <w:r w:rsidR="002E1D88" w:rsidRPr="00A00D51">
        <w:t>administrator</w:t>
      </w:r>
      <w:r w:rsidRPr="00A00D51">
        <w:t xml:space="preserve"> in one, teacher in another) </w:t>
      </w:r>
      <w:r w:rsidR="00825059" w:rsidRPr="00A00D51">
        <w:t xml:space="preserve">has </w:t>
      </w:r>
      <w:r w:rsidRPr="00A00D51">
        <w:t>two user logins, one for each state’s data tenant.</w:t>
      </w:r>
    </w:p>
    <w:p w14:paraId="3224FC6E" w14:textId="363570D1" w:rsidR="008A7881" w:rsidRPr="00A00D51" w:rsidRDefault="008A7881" w:rsidP="008A7881">
      <w:pPr>
        <w:pStyle w:val="ListParagraph"/>
        <w:numPr>
          <w:ilvl w:val="1"/>
          <w:numId w:val="2"/>
        </w:numPr>
      </w:pPr>
      <w:r w:rsidRPr="00A00D51">
        <w:t xml:space="preserve">Parents and </w:t>
      </w:r>
      <w:r w:rsidR="007E7881" w:rsidRPr="00A00D51">
        <w:t>s</w:t>
      </w:r>
      <w:r w:rsidRPr="00A00D51">
        <w:t xml:space="preserve">tudents </w:t>
      </w:r>
      <w:r w:rsidR="007E7881" w:rsidRPr="00A00D51">
        <w:t xml:space="preserve">do </w:t>
      </w:r>
      <w:r w:rsidRPr="00A00D51">
        <w:t>not have logins or user accounts in the Smarter Balanced SSO.</w:t>
      </w:r>
    </w:p>
    <w:p w14:paraId="4FF4DAE8" w14:textId="77777777" w:rsidR="0078666E" w:rsidRPr="00A00D51" w:rsidRDefault="0078666E" w:rsidP="004D609F">
      <w:pPr>
        <w:pStyle w:val="Heading4"/>
      </w:pPr>
      <w:r w:rsidRPr="00A00D51">
        <w:t xml:space="preserve">Tenancy </w:t>
      </w:r>
      <w:r w:rsidR="002E7366" w:rsidRPr="00A00D51">
        <w:t>Personae:</w:t>
      </w:r>
    </w:p>
    <w:p w14:paraId="7F7ED30A" w14:textId="77777777" w:rsidR="002E1D88" w:rsidRPr="00A00D51" w:rsidRDefault="002E1D88" w:rsidP="002E1D88">
      <w:r w:rsidRPr="00A00D51">
        <w:t xml:space="preserve">For the use cases </w:t>
      </w:r>
      <w:r w:rsidR="008A7881" w:rsidRPr="00A00D51">
        <w:t xml:space="preserve">listed </w:t>
      </w:r>
      <w:r w:rsidRPr="00A00D51">
        <w:t>below, it</w:t>
      </w:r>
      <w:r w:rsidR="008A7881" w:rsidRPr="00A00D51">
        <w:t xml:space="preserve"> was helpful to provide specific, </w:t>
      </w:r>
      <w:r w:rsidRPr="00A00D51">
        <w:t>named examples of user situations:</w:t>
      </w:r>
    </w:p>
    <w:p w14:paraId="3F7321E4" w14:textId="3B35D3AC" w:rsidR="0078666E" w:rsidRPr="00A00D51" w:rsidRDefault="002E7366" w:rsidP="001221CE">
      <w:pPr>
        <w:pStyle w:val="ListParagraph"/>
        <w:numPr>
          <w:ilvl w:val="0"/>
          <w:numId w:val="25"/>
        </w:numPr>
      </w:pPr>
      <w:r w:rsidRPr="00A00D51">
        <w:t>Marty</w:t>
      </w:r>
      <w:r w:rsidRPr="00A00D51">
        <w:tab/>
      </w:r>
      <w:r w:rsidRPr="00A00D51">
        <w:tab/>
        <w:t xml:space="preserve">has a system role of Consortium </w:t>
      </w:r>
      <w:r w:rsidR="007E7881" w:rsidRPr="00A00D51">
        <w:t>a</w:t>
      </w:r>
      <w:r w:rsidRPr="00A00D51">
        <w:t>dministrator</w:t>
      </w:r>
    </w:p>
    <w:p w14:paraId="3EE7FA06" w14:textId="5BE52192" w:rsidR="0078666E" w:rsidRPr="00A00D51" w:rsidRDefault="002E7366" w:rsidP="001221CE">
      <w:pPr>
        <w:pStyle w:val="ListParagraph"/>
        <w:numPr>
          <w:ilvl w:val="0"/>
          <w:numId w:val="25"/>
        </w:numPr>
      </w:pPr>
      <w:r w:rsidRPr="00A00D51">
        <w:t>John</w:t>
      </w:r>
      <w:r w:rsidRPr="00A00D51">
        <w:tab/>
      </w:r>
      <w:r w:rsidRPr="00A00D51">
        <w:tab/>
        <w:t xml:space="preserve">is a </w:t>
      </w:r>
      <w:r w:rsidR="007E7881" w:rsidRPr="00A00D51">
        <w:t>d</w:t>
      </w:r>
      <w:r w:rsidRPr="00A00D51">
        <w:t xml:space="preserve">istrict </w:t>
      </w:r>
      <w:r w:rsidR="007E7881" w:rsidRPr="00A00D51">
        <w:t>a</w:t>
      </w:r>
      <w:r w:rsidRPr="00A00D51">
        <w:t>dministrator in Oregon</w:t>
      </w:r>
    </w:p>
    <w:p w14:paraId="646F9BFB" w14:textId="26B7BC13" w:rsidR="0078666E" w:rsidRPr="00A00D51" w:rsidRDefault="002E7366" w:rsidP="001221CE">
      <w:pPr>
        <w:pStyle w:val="ListParagraph"/>
        <w:numPr>
          <w:ilvl w:val="0"/>
          <w:numId w:val="25"/>
        </w:numPr>
      </w:pPr>
      <w:r w:rsidRPr="00A00D51">
        <w:t>James</w:t>
      </w:r>
      <w:r w:rsidRPr="00A00D51">
        <w:tab/>
      </w:r>
      <w:r w:rsidRPr="00A00D51">
        <w:tab/>
        <w:t xml:space="preserve">is a </w:t>
      </w:r>
      <w:r w:rsidR="007E7881" w:rsidRPr="00A00D51">
        <w:t>d</w:t>
      </w:r>
      <w:r w:rsidRPr="00A00D51">
        <w:t xml:space="preserve">istrict </w:t>
      </w:r>
      <w:r w:rsidR="007E7881" w:rsidRPr="00A00D51">
        <w:t>a</w:t>
      </w:r>
      <w:r w:rsidRPr="00A00D51">
        <w:t xml:space="preserve">dministrator in Oregon and a </w:t>
      </w:r>
      <w:r w:rsidR="007E7881" w:rsidRPr="00A00D51">
        <w:t>t</w:t>
      </w:r>
      <w:r w:rsidRPr="00A00D51">
        <w:t xml:space="preserve">eacher in a separate Oregon </w:t>
      </w:r>
      <w:r w:rsidR="004A478E" w:rsidRPr="00A00D51">
        <w:t>d</w:t>
      </w:r>
      <w:r w:rsidRPr="00A00D51">
        <w:t>istrict</w:t>
      </w:r>
    </w:p>
    <w:p w14:paraId="28BFEA4A" w14:textId="4D936D63" w:rsidR="0078666E" w:rsidRPr="00A00D51" w:rsidRDefault="002E7366" w:rsidP="001221CE">
      <w:pPr>
        <w:pStyle w:val="ListParagraph"/>
        <w:numPr>
          <w:ilvl w:val="0"/>
          <w:numId w:val="25"/>
        </w:numPr>
      </w:pPr>
      <w:r w:rsidRPr="00A00D51">
        <w:t>Linda</w:t>
      </w:r>
      <w:r w:rsidRPr="00A00D51">
        <w:tab/>
      </w:r>
      <w:r w:rsidRPr="00A00D51">
        <w:tab/>
        <w:t xml:space="preserve">is a </w:t>
      </w:r>
      <w:r w:rsidR="007E7881" w:rsidRPr="00A00D51">
        <w:t>d</w:t>
      </w:r>
      <w:r w:rsidRPr="00A00D51">
        <w:t xml:space="preserve">istrict </w:t>
      </w:r>
      <w:r w:rsidR="007E7881" w:rsidRPr="00A00D51">
        <w:t>a</w:t>
      </w:r>
      <w:r w:rsidRPr="00A00D51">
        <w:t xml:space="preserve">dministrator in Oregon and a </w:t>
      </w:r>
      <w:r w:rsidR="007E7881" w:rsidRPr="00A00D51">
        <w:t>t</w:t>
      </w:r>
      <w:r w:rsidRPr="00A00D51">
        <w:t>eacher in Washington</w:t>
      </w:r>
    </w:p>
    <w:p w14:paraId="658BE741" w14:textId="77777777" w:rsidR="00DF4398" w:rsidRPr="00A00D51" w:rsidRDefault="002E7366" w:rsidP="001221CE">
      <w:pPr>
        <w:pStyle w:val="ListParagraph"/>
        <w:numPr>
          <w:ilvl w:val="0"/>
          <w:numId w:val="25"/>
        </w:numPr>
      </w:pPr>
      <w:r w:rsidRPr="00A00D51">
        <w:t>Henrik</w:t>
      </w:r>
      <w:r w:rsidRPr="00A00D51">
        <w:tab/>
      </w:r>
      <w:r w:rsidRPr="00A00D51">
        <w:tab/>
        <w:t>is an unregistered education consultant in Norway</w:t>
      </w:r>
    </w:p>
    <w:p w14:paraId="4333A8AA" w14:textId="77777777" w:rsidR="00DF4398" w:rsidRPr="00A00D51" w:rsidRDefault="00585760" w:rsidP="004D609F">
      <w:pPr>
        <w:pStyle w:val="Heading4"/>
      </w:pPr>
      <w:r w:rsidRPr="00A00D51">
        <w:t xml:space="preserve">Tenancy </w:t>
      </w:r>
      <w:r w:rsidR="00DF4398" w:rsidRPr="00A00D51">
        <w:t>Use Case 1</w:t>
      </w:r>
    </w:p>
    <w:p w14:paraId="2FDA6BDC" w14:textId="24E66791" w:rsidR="0078666E" w:rsidRPr="00A00D51" w:rsidRDefault="007E7881" w:rsidP="00DF4398">
      <w:r w:rsidRPr="00A00D51">
        <w:t>R</w:t>
      </w:r>
      <w:r w:rsidR="002E7366" w:rsidRPr="00A00D51">
        <w:t>egistered user</w:t>
      </w:r>
      <w:r w:rsidRPr="00A00D51">
        <w:t>s</w:t>
      </w:r>
      <w:r w:rsidR="002E7366" w:rsidRPr="00A00D51">
        <w:t xml:space="preserve"> can only see data in their state</w:t>
      </w:r>
      <w:r w:rsidRPr="00A00D51">
        <w:t>s</w:t>
      </w:r>
      <w:r w:rsidR="002E7366" w:rsidRPr="00A00D51">
        <w:t>.</w:t>
      </w:r>
    </w:p>
    <w:p w14:paraId="69689230" w14:textId="77777777" w:rsidR="0078666E" w:rsidRPr="00A00D51" w:rsidRDefault="002E7366" w:rsidP="001221CE">
      <w:pPr>
        <w:pStyle w:val="ListParagraph"/>
        <w:numPr>
          <w:ilvl w:val="0"/>
          <w:numId w:val="26"/>
        </w:numPr>
      </w:pPr>
      <w:r w:rsidRPr="00A00D51">
        <w:t>John from Oregon logs in and can only see data for Oregon. </w:t>
      </w:r>
    </w:p>
    <w:p w14:paraId="6BBD2F46" w14:textId="77777777" w:rsidR="0078666E" w:rsidRPr="00A00D51" w:rsidRDefault="002E7366" w:rsidP="001221CE">
      <w:pPr>
        <w:pStyle w:val="ListParagraph"/>
        <w:numPr>
          <w:ilvl w:val="1"/>
          <w:numId w:val="26"/>
        </w:numPr>
      </w:pPr>
      <w:r w:rsidRPr="00A00D51">
        <w:t>John cannot see any reports for any other state while logged in as John from Oregon.</w:t>
      </w:r>
    </w:p>
    <w:p w14:paraId="53CB8996" w14:textId="77777777" w:rsidR="0078666E" w:rsidRPr="00A00D51" w:rsidRDefault="002E7366" w:rsidP="001221CE">
      <w:pPr>
        <w:pStyle w:val="ListParagraph"/>
        <w:numPr>
          <w:ilvl w:val="0"/>
          <w:numId w:val="26"/>
        </w:numPr>
      </w:pPr>
      <w:r w:rsidRPr="00A00D51">
        <w:t>James can freely explore all Oregon reports that he has access to in his various roles</w:t>
      </w:r>
    </w:p>
    <w:p w14:paraId="426A34C1" w14:textId="77777777" w:rsidR="00DF4398" w:rsidRPr="00A00D51" w:rsidRDefault="002E7366" w:rsidP="001221CE">
      <w:pPr>
        <w:pStyle w:val="ListParagraph"/>
        <w:numPr>
          <w:ilvl w:val="1"/>
          <w:numId w:val="26"/>
        </w:numPr>
      </w:pPr>
      <w:r w:rsidRPr="00A00D51">
        <w:t>James cannot see any reports for any other state while</w:t>
      </w:r>
      <w:r w:rsidR="0078666E" w:rsidRPr="00A00D51">
        <w:t xml:space="preserve"> logged in as James from Oregon.</w:t>
      </w:r>
    </w:p>
    <w:p w14:paraId="7F76B437" w14:textId="77777777" w:rsidR="00DF4398" w:rsidRPr="00A00D51" w:rsidRDefault="00585760" w:rsidP="004D609F">
      <w:pPr>
        <w:pStyle w:val="Heading4"/>
      </w:pPr>
      <w:r w:rsidRPr="00A00D51">
        <w:lastRenderedPageBreak/>
        <w:t xml:space="preserve">Tenancy </w:t>
      </w:r>
      <w:r w:rsidR="00DF4398" w:rsidRPr="00A00D51">
        <w:t xml:space="preserve">Use Case 2 </w:t>
      </w:r>
    </w:p>
    <w:p w14:paraId="07EC9599" w14:textId="041EA231" w:rsidR="0078666E" w:rsidRPr="00A00D51" w:rsidRDefault="002E7366" w:rsidP="00DF4398">
      <w:r w:rsidRPr="00A00D51">
        <w:t>All registered user accounts belong to one state</w:t>
      </w:r>
      <w:r w:rsidR="0078666E" w:rsidRPr="00A00D51">
        <w:t xml:space="preserve"> </w:t>
      </w:r>
      <w:r w:rsidRPr="00A00D51">
        <w:t>unless they have the Consortium Admin</w:t>
      </w:r>
      <w:r w:rsidR="00EF028E" w:rsidRPr="00A00D51">
        <w:t>istrator</w:t>
      </w:r>
      <w:r w:rsidRPr="00A00D51">
        <w:t xml:space="preserve"> role, in which case they can access all states.</w:t>
      </w:r>
    </w:p>
    <w:p w14:paraId="1A33CC8D" w14:textId="7F2B353A" w:rsidR="0078666E" w:rsidRPr="00A00D51" w:rsidRDefault="002E7366" w:rsidP="001221CE">
      <w:pPr>
        <w:pStyle w:val="ListParagraph"/>
        <w:numPr>
          <w:ilvl w:val="0"/>
          <w:numId w:val="28"/>
        </w:numPr>
      </w:pPr>
      <w:r w:rsidRPr="00A00D51">
        <w:t>If user</w:t>
      </w:r>
      <w:r w:rsidR="00825059" w:rsidRPr="00A00D51">
        <w:t>s</w:t>
      </w:r>
      <w:r w:rsidRPr="00A00D51">
        <w:t xml:space="preserve"> maintain roles in multiple states, they have separate logins for each state</w:t>
      </w:r>
    </w:p>
    <w:p w14:paraId="503AF904" w14:textId="37A5F57F" w:rsidR="0078666E" w:rsidRPr="00A00D51" w:rsidRDefault="002E7366" w:rsidP="001221CE">
      <w:pPr>
        <w:pStyle w:val="ListParagraph"/>
        <w:numPr>
          <w:ilvl w:val="1"/>
          <w:numId w:val="28"/>
        </w:numPr>
      </w:pPr>
      <w:r w:rsidRPr="00A00D51">
        <w:t>Linda must log</w:t>
      </w:r>
      <w:r w:rsidR="00E219E1" w:rsidRPr="00A00D51">
        <w:t xml:space="preserve"> </w:t>
      </w:r>
      <w:r w:rsidRPr="00A00D51">
        <w:t xml:space="preserve">in with her Oregon </w:t>
      </w:r>
      <w:r w:rsidR="00E219E1" w:rsidRPr="00A00D51">
        <w:t xml:space="preserve">credentials </w:t>
      </w:r>
      <w:r w:rsidRPr="00A00D51">
        <w:t>to explore Oregon’s reports, and cannot see Washington’s reports</w:t>
      </w:r>
      <w:r w:rsidR="00E219E1" w:rsidRPr="00A00D51">
        <w:t>.</w:t>
      </w:r>
    </w:p>
    <w:p w14:paraId="016FE659" w14:textId="74C7D3B0" w:rsidR="0078666E" w:rsidRPr="00A00D51" w:rsidRDefault="002E7366" w:rsidP="001221CE">
      <w:pPr>
        <w:pStyle w:val="ListParagraph"/>
        <w:numPr>
          <w:ilvl w:val="1"/>
          <w:numId w:val="28"/>
        </w:numPr>
      </w:pPr>
      <w:r w:rsidRPr="00A00D51">
        <w:t xml:space="preserve">Linda must log out </w:t>
      </w:r>
      <w:r w:rsidR="00E219E1" w:rsidRPr="00A00D51">
        <w:t xml:space="preserve">from </w:t>
      </w:r>
      <w:r w:rsidRPr="00A00D51">
        <w:t xml:space="preserve">her </w:t>
      </w:r>
      <w:r w:rsidR="00EF028E" w:rsidRPr="00A00D51">
        <w:t xml:space="preserve">Oregon </w:t>
      </w:r>
      <w:r w:rsidRPr="00A00D51">
        <w:t>account and log</w:t>
      </w:r>
      <w:r w:rsidR="00E219E1" w:rsidRPr="00A00D51">
        <w:t xml:space="preserve"> </w:t>
      </w:r>
      <w:r w:rsidRPr="00A00D51">
        <w:t xml:space="preserve">in with her </w:t>
      </w:r>
      <w:r w:rsidR="00EF028E" w:rsidRPr="00A00D51">
        <w:t>Washington</w:t>
      </w:r>
      <w:r w:rsidR="00EF028E" w:rsidRPr="00A00D51" w:rsidDel="00EF028E">
        <w:t xml:space="preserve"> </w:t>
      </w:r>
      <w:r w:rsidRPr="00A00D51">
        <w:t xml:space="preserve">account to see </w:t>
      </w:r>
      <w:r w:rsidR="00EF028E" w:rsidRPr="00A00D51">
        <w:t>Washington</w:t>
      </w:r>
      <w:r w:rsidR="00EF028E" w:rsidRPr="00A00D51" w:rsidDel="00EF028E">
        <w:t xml:space="preserve"> </w:t>
      </w:r>
      <w:r w:rsidRPr="00A00D51">
        <w:t xml:space="preserve">reports (and then cannot see </w:t>
      </w:r>
      <w:r w:rsidR="00EF028E" w:rsidRPr="00A00D51">
        <w:t xml:space="preserve">Oregon </w:t>
      </w:r>
      <w:r w:rsidRPr="00A00D51">
        <w:t>reports)</w:t>
      </w:r>
      <w:r w:rsidR="00E219E1" w:rsidRPr="00A00D51">
        <w:t>.</w:t>
      </w:r>
    </w:p>
    <w:p w14:paraId="3CE49A48" w14:textId="5FE998F3" w:rsidR="0078666E" w:rsidRPr="00A00D51" w:rsidRDefault="002E7366" w:rsidP="001221CE">
      <w:pPr>
        <w:pStyle w:val="ListParagraph"/>
        <w:numPr>
          <w:ilvl w:val="1"/>
          <w:numId w:val="28"/>
        </w:numPr>
      </w:pPr>
      <w:r w:rsidRPr="00A00D51">
        <w:t>Marty logs in and can select from among all states to explore reports (including any to which she has PII access) and initiate extracts</w:t>
      </w:r>
      <w:r w:rsidR="00E219E1" w:rsidRPr="00A00D51">
        <w:t>.</w:t>
      </w:r>
    </w:p>
    <w:p w14:paraId="28FF8D9B" w14:textId="77777777" w:rsidR="00DF4398" w:rsidRPr="00A00D51" w:rsidRDefault="00585760" w:rsidP="004D609F">
      <w:pPr>
        <w:pStyle w:val="Heading4"/>
      </w:pPr>
      <w:r w:rsidRPr="00A00D51">
        <w:t xml:space="preserve">Tenancy </w:t>
      </w:r>
      <w:r w:rsidR="00DF4398" w:rsidRPr="00A00D51">
        <w:t>Use Case 3</w:t>
      </w:r>
    </w:p>
    <w:p w14:paraId="6EE84341" w14:textId="0183C5EB" w:rsidR="0078666E" w:rsidRPr="00A00D51" w:rsidRDefault="002E7366" w:rsidP="00DF4398">
      <w:r w:rsidRPr="00A00D51">
        <w:rPr>
          <w:bCs/>
        </w:rPr>
        <w:t xml:space="preserve">There </w:t>
      </w:r>
      <w:r w:rsidR="00E219E1" w:rsidRPr="00A00D51">
        <w:rPr>
          <w:bCs/>
        </w:rPr>
        <w:t>is</w:t>
      </w:r>
      <w:r w:rsidRPr="00A00D51">
        <w:rPr>
          <w:b/>
          <w:bCs/>
        </w:rPr>
        <w:t xml:space="preserve"> </w:t>
      </w:r>
      <w:r w:rsidRPr="00A00D51">
        <w:rPr>
          <w:bCs/>
        </w:rPr>
        <w:t xml:space="preserve">no </w:t>
      </w:r>
      <w:r w:rsidR="0078666E" w:rsidRPr="00A00D51">
        <w:rPr>
          <w:bCs/>
        </w:rPr>
        <w:t>support for anonymous public user</w:t>
      </w:r>
      <w:r w:rsidR="00E219E1" w:rsidRPr="00A00D51">
        <w:rPr>
          <w:bCs/>
        </w:rPr>
        <w:t>s</w:t>
      </w:r>
      <w:r w:rsidRPr="00A00D51">
        <w:rPr>
          <w:b/>
          <w:bCs/>
        </w:rPr>
        <w:t xml:space="preserve"> </w:t>
      </w:r>
      <w:r w:rsidRPr="00A00D51">
        <w:t>(</w:t>
      </w:r>
      <w:r w:rsidR="008C709C" w:rsidRPr="00A00D51">
        <w:t>i.e.,</w:t>
      </w:r>
      <w:r w:rsidRPr="00A00D51">
        <w:t xml:space="preserve"> unregistered, logged</w:t>
      </w:r>
      <w:r w:rsidR="008C709C" w:rsidRPr="00A00D51">
        <w:t xml:space="preserve"> </w:t>
      </w:r>
      <w:r w:rsidRPr="00A00D51">
        <w:t>out, or not</w:t>
      </w:r>
      <w:r w:rsidR="008C709C" w:rsidRPr="00A00D51">
        <w:t xml:space="preserve"> </w:t>
      </w:r>
      <w:r w:rsidRPr="00A00D51">
        <w:t>logged</w:t>
      </w:r>
      <w:r w:rsidR="008C709C" w:rsidRPr="00A00D51">
        <w:t xml:space="preserve"> </w:t>
      </w:r>
      <w:r w:rsidRPr="00A00D51">
        <w:t>in)</w:t>
      </w:r>
      <w:r w:rsidR="008C709C" w:rsidRPr="00A00D51">
        <w:t>.</w:t>
      </w:r>
    </w:p>
    <w:p w14:paraId="5F690D8C" w14:textId="69C68160" w:rsidR="002E7366" w:rsidRPr="00A00D51" w:rsidRDefault="002E7366" w:rsidP="001221CE">
      <w:pPr>
        <w:pStyle w:val="ListParagraph"/>
        <w:numPr>
          <w:ilvl w:val="0"/>
          <w:numId w:val="27"/>
        </w:numPr>
      </w:pPr>
      <w:r w:rsidRPr="00A00D51">
        <w:t xml:space="preserve">If </w:t>
      </w:r>
      <w:r w:rsidR="008C709C" w:rsidRPr="00A00D51">
        <w:t xml:space="preserve">Henrik </w:t>
      </w:r>
      <w:r w:rsidRPr="00A00D51">
        <w:t xml:space="preserve">somehow gets a URL to the Reporting System, </w:t>
      </w:r>
      <w:r w:rsidR="008C709C" w:rsidRPr="00A00D51">
        <w:t xml:space="preserve">he </w:t>
      </w:r>
      <w:r w:rsidRPr="00A00D51">
        <w:t>cannot see anything except the logged</w:t>
      </w:r>
      <w:r w:rsidR="008C709C" w:rsidRPr="00A00D51">
        <w:t xml:space="preserve"> </w:t>
      </w:r>
      <w:r w:rsidRPr="00A00D51">
        <w:t>out landing page with publicly available support materials</w:t>
      </w:r>
      <w:r w:rsidR="008C709C" w:rsidRPr="00A00D51">
        <w:t>.</w:t>
      </w:r>
    </w:p>
    <w:p w14:paraId="5C39944A" w14:textId="77777777" w:rsidR="00DF4398" w:rsidRPr="00A00D51" w:rsidRDefault="00DF4398">
      <w:pPr>
        <w:rPr>
          <w:rFonts w:eastAsiaTheme="majorEastAsia" w:cstheme="majorBidi"/>
          <w:b/>
          <w:bCs/>
          <w:color w:val="4F81BD" w:themeColor="accent1"/>
          <w:sz w:val="26"/>
          <w:szCs w:val="26"/>
        </w:rPr>
      </w:pPr>
      <w:r w:rsidRPr="00A00D51">
        <w:br w:type="page"/>
      </w:r>
    </w:p>
    <w:p w14:paraId="27FAD252" w14:textId="77777777" w:rsidR="00EE0A34" w:rsidRPr="00A00D51" w:rsidRDefault="00EE0A34" w:rsidP="00AC2088">
      <w:pPr>
        <w:pStyle w:val="Heading2"/>
      </w:pPr>
      <w:bookmarkStart w:id="253" w:name="_Toc270554438"/>
      <w:bookmarkStart w:id="254" w:name="_Toc273632331"/>
      <w:bookmarkStart w:id="255" w:name="_Toc291348508"/>
      <w:bookmarkStart w:id="256" w:name="_Toc436058907"/>
      <w:r w:rsidRPr="00A00D51">
        <w:lastRenderedPageBreak/>
        <w:t>Technical Requirements</w:t>
      </w:r>
      <w:bookmarkEnd w:id="253"/>
      <w:bookmarkEnd w:id="254"/>
      <w:bookmarkEnd w:id="255"/>
      <w:bookmarkEnd w:id="256"/>
    </w:p>
    <w:p w14:paraId="5C635BCB" w14:textId="77777777" w:rsidR="00EE0A34" w:rsidRPr="00A00D51" w:rsidRDefault="00EE0A34" w:rsidP="00E6087D">
      <w:pPr>
        <w:pStyle w:val="Heading3"/>
      </w:pPr>
      <w:bookmarkStart w:id="257" w:name="_Toc291348509"/>
      <w:bookmarkStart w:id="258" w:name="_Toc436058908"/>
      <w:r w:rsidRPr="00A00D51">
        <w:t>Viewing reports</w:t>
      </w:r>
      <w:bookmarkEnd w:id="257"/>
      <w:bookmarkEnd w:id="258"/>
    </w:p>
    <w:p w14:paraId="6AC569F0" w14:textId="77777777" w:rsidR="00EE0A34" w:rsidRPr="00A00D51" w:rsidRDefault="00EE0A34" w:rsidP="0078666E">
      <w:pPr>
        <w:pStyle w:val="BodyText"/>
      </w:pPr>
      <w:r w:rsidRPr="00A00D51">
        <w:t xml:space="preserve">Reports are designed to be viewed using standard </w:t>
      </w:r>
      <w:r w:rsidR="00813403" w:rsidRPr="00A00D51">
        <w:t xml:space="preserve">up-to-date </w:t>
      </w:r>
      <w:r w:rsidRPr="00A00D51">
        <w:t>browsers run</w:t>
      </w:r>
      <w:r w:rsidR="00813403" w:rsidRPr="00A00D51">
        <w:t>ning</w:t>
      </w:r>
      <w:r w:rsidRPr="00A00D51">
        <w:t xml:space="preserve"> on most </w:t>
      </w:r>
      <w:r w:rsidR="00813403" w:rsidRPr="00A00D51">
        <w:t xml:space="preserve">available </w:t>
      </w:r>
      <w:r w:rsidRPr="00A00D51">
        <w:t>hardware:</w:t>
      </w:r>
    </w:p>
    <w:p w14:paraId="327E0B4F" w14:textId="7F5E33C9" w:rsidR="00EE0A34" w:rsidRPr="00A00D51" w:rsidRDefault="00EE0A34" w:rsidP="001221CE">
      <w:pPr>
        <w:pStyle w:val="ListParagraph"/>
        <w:numPr>
          <w:ilvl w:val="0"/>
          <w:numId w:val="27"/>
        </w:numPr>
      </w:pPr>
      <w:r w:rsidRPr="00A00D51">
        <w:t>Chrome v</w:t>
      </w:r>
      <w:r w:rsidR="008C709C" w:rsidRPr="00A00D51">
        <w:t xml:space="preserve">ersion </w:t>
      </w:r>
      <w:r w:rsidRPr="00A00D51">
        <w:t>31</w:t>
      </w:r>
      <w:r w:rsidR="008C709C" w:rsidRPr="00A00D51">
        <w:t xml:space="preserve"> or higher </w:t>
      </w:r>
      <w:r w:rsidRPr="00A00D51">
        <w:t xml:space="preserve">(Windows and Mac) </w:t>
      </w:r>
    </w:p>
    <w:p w14:paraId="28849790" w14:textId="5BF5A625" w:rsidR="00EE0A34" w:rsidRPr="00A00D51" w:rsidRDefault="00EE0A34" w:rsidP="001221CE">
      <w:pPr>
        <w:pStyle w:val="ListParagraph"/>
        <w:numPr>
          <w:ilvl w:val="0"/>
          <w:numId w:val="27"/>
        </w:numPr>
      </w:pPr>
      <w:r w:rsidRPr="00A00D51">
        <w:t>Firefox v</w:t>
      </w:r>
      <w:r w:rsidR="008C709C" w:rsidRPr="00A00D51">
        <w:t xml:space="preserve">ersion </w:t>
      </w:r>
      <w:r w:rsidRPr="00A00D51">
        <w:t>26</w:t>
      </w:r>
      <w:r w:rsidR="008C709C" w:rsidRPr="00A00D51">
        <w:t xml:space="preserve"> or higher </w:t>
      </w:r>
      <w:r w:rsidRPr="00A00D51">
        <w:t>(Windows and Mac)</w:t>
      </w:r>
    </w:p>
    <w:p w14:paraId="01B73C31" w14:textId="79F3CAA8" w:rsidR="00EE0A34" w:rsidRPr="00A00D51" w:rsidRDefault="00EE0A34" w:rsidP="001221CE">
      <w:pPr>
        <w:pStyle w:val="ListParagraph"/>
        <w:numPr>
          <w:ilvl w:val="0"/>
          <w:numId w:val="27"/>
        </w:numPr>
      </w:pPr>
      <w:r w:rsidRPr="00A00D51">
        <w:t>Internet Explorer 9</w:t>
      </w:r>
      <w:r w:rsidR="008C709C" w:rsidRPr="00A00D51">
        <w:t xml:space="preserve"> or higher</w:t>
      </w:r>
      <w:r w:rsidRPr="00A00D51">
        <w:t xml:space="preserve"> (Windows only)</w:t>
      </w:r>
    </w:p>
    <w:p w14:paraId="6D8CE536" w14:textId="18B27A7B" w:rsidR="00EE0A34" w:rsidRPr="00A00D51" w:rsidRDefault="00EE0A34" w:rsidP="001221CE">
      <w:pPr>
        <w:pStyle w:val="ListParagraph"/>
        <w:numPr>
          <w:ilvl w:val="0"/>
          <w:numId w:val="27"/>
        </w:numPr>
      </w:pPr>
      <w:r w:rsidRPr="00A00D51">
        <w:t>Safari 7</w:t>
      </w:r>
      <w:r w:rsidR="008C709C" w:rsidRPr="00A00D51">
        <w:t xml:space="preserve"> or higher</w:t>
      </w:r>
      <w:r w:rsidRPr="00A00D51">
        <w:t xml:space="preserve"> (Mac only)</w:t>
      </w:r>
    </w:p>
    <w:p w14:paraId="51423869" w14:textId="77777777" w:rsidR="004B3DCD" w:rsidRPr="00A00D51" w:rsidRDefault="004B3DCD" w:rsidP="004B3DCD"/>
    <w:p w14:paraId="747B055C" w14:textId="12118672" w:rsidR="004B3DCD" w:rsidRPr="00A00D51" w:rsidRDefault="004B3DCD" w:rsidP="00DF4398">
      <w:pPr>
        <w:pStyle w:val="BodyText"/>
      </w:pPr>
      <w:r w:rsidRPr="00A00D51">
        <w:t>Otherwise for Reporting System users, the technical requirements for viewing reports do not exceed or extend the technology readiness requirements established by Smarter Balanced.</w:t>
      </w:r>
    </w:p>
    <w:p w14:paraId="2E8985DF" w14:textId="77777777" w:rsidR="00EE0A34" w:rsidRPr="00A00D51" w:rsidRDefault="00EE0A34" w:rsidP="00E6087D">
      <w:pPr>
        <w:pStyle w:val="Heading3"/>
      </w:pPr>
      <w:bookmarkStart w:id="259" w:name="_Toc291348510"/>
      <w:bookmarkStart w:id="260" w:name="_Toc436058909"/>
      <w:r w:rsidRPr="00A00D51">
        <w:t>Data Sources</w:t>
      </w:r>
      <w:bookmarkEnd w:id="259"/>
      <w:bookmarkEnd w:id="260"/>
    </w:p>
    <w:p w14:paraId="6CE181C4" w14:textId="77777777" w:rsidR="00EE0A34" w:rsidRPr="00A00D51" w:rsidRDefault="00EE0A34" w:rsidP="00DF4398">
      <w:pPr>
        <w:pStyle w:val="BodyText"/>
      </w:pPr>
      <w:r w:rsidRPr="00A00D51">
        <w:t>AIR (as vendor for RFP-11 Test Delivery System, including Test Score Integrator) has committed to implementing, in the operational system, all calculations required to support the data requirements specified by the Consortium through the course of work completed with vendors.</w:t>
      </w:r>
    </w:p>
    <w:p w14:paraId="223C4087" w14:textId="77777777" w:rsidR="00EE0A34" w:rsidRPr="00A00D51" w:rsidRDefault="00EE0A34" w:rsidP="00E6087D">
      <w:pPr>
        <w:pStyle w:val="Heading3"/>
      </w:pPr>
      <w:bookmarkStart w:id="261" w:name="_Toc291348511"/>
      <w:bookmarkStart w:id="262" w:name="_Toc436058910"/>
      <w:r w:rsidRPr="00A00D51">
        <w:t>Reporting Technology Stack</w:t>
      </w:r>
      <w:bookmarkEnd w:id="261"/>
      <w:bookmarkEnd w:id="262"/>
    </w:p>
    <w:p w14:paraId="7C844C7D" w14:textId="77777777" w:rsidR="00EE0A34" w:rsidRPr="00A00D51" w:rsidRDefault="00EE0A34" w:rsidP="00DF4398">
      <w:pPr>
        <w:pStyle w:val="BodyText"/>
      </w:pPr>
      <w:r w:rsidRPr="00A00D51">
        <w:t xml:space="preserve">The reports are built on top of the </w:t>
      </w:r>
      <w:r w:rsidR="00DB5F67" w:rsidRPr="00A00D51">
        <w:t>D</w:t>
      </w:r>
      <w:r w:rsidRPr="00A00D51">
        <w:t xml:space="preserve">ata </w:t>
      </w:r>
      <w:r w:rsidR="00DB5F67" w:rsidRPr="00A00D51">
        <w:t>W</w:t>
      </w:r>
      <w:r w:rsidRPr="00A00D51">
        <w:t>arehouse using the following technologies:</w:t>
      </w:r>
    </w:p>
    <w:p w14:paraId="7A774241" w14:textId="77777777" w:rsidR="00DF4398" w:rsidRPr="00A00D51" w:rsidRDefault="00EE0A34" w:rsidP="004D609F">
      <w:pPr>
        <w:pStyle w:val="Heading4"/>
      </w:pPr>
      <w:r w:rsidRPr="00A00D51">
        <w:t xml:space="preserve">Client Side </w:t>
      </w:r>
      <w:r w:rsidR="00DF4398" w:rsidRPr="00A00D51">
        <w:t>Technologies</w:t>
      </w:r>
    </w:p>
    <w:p w14:paraId="4C35B8B7" w14:textId="77777777" w:rsidR="00EE0A34" w:rsidRPr="00A00D51" w:rsidRDefault="00EE0A34" w:rsidP="00DF4398">
      <w:pPr>
        <w:ind w:left="720"/>
        <w:rPr>
          <w:b/>
        </w:rPr>
      </w:pPr>
      <w:r w:rsidRPr="00A00D51">
        <w:t>CoffeeScript, RequireJS, jQuery, Mustache, Bootstrap, qUnit</w:t>
      </w:r>
    </w:p>
    <w:p w14:paraId="43FC1D1F" w14:textId="77777777" w:rsidR="00DF4398" w:rsidRPr="00A00D51" w:rsidRDefault="00EE0A34" w:rsidP="004D609F">
      <w:pPr>
        <w:pStyle w:val="Heading4"/>
      </w:pPr>
      <w:r w:rsidRPr="00A00D51">
        <w:t xml:space="preserve">Server Side </w:t>
      </w:r>
      <w:r w:rsidR="00813403" w:rsidRPr="00A00D51">
        <w:t>Technologies</w:t>
      </w:r>
    </w:p>
    <w:p w14:paraId="39F60388" w14:textId="77777777" w:rsidR="00EE0A34" w:rsidRPr="00A00D51" w:rsidRDefault="00EE0A34" w:rsidP="00DF4398">
      <w:pPr>
        <w:ind w:left="720"/>
        <w:rPr>
          <w:b/>
        </w:rPr>
      </w:pPr>
      <w:r w:rsidRPr="00A00D51">
        <w:t>Python 3.x, Pyramid, SqlAlchemy, Zope Components</w:t>
      </w:r>
    </w:p>
    <w:p w14:paraId="2DF24702" w14:textId="77777777" w:rsidR="00DF4398" w:rsidRPr="00A00D51" w:rsidRDefault="00EE0A34" w:rsidP="004D609F">
      <w:pPr>
        <w:pStyle w:val="Heading4"/>
      </w:pPr>
      <w:r w:rsidRPr="00A00D51">
        <w:t>Database/Middleware</w:t>
      </w:r>
    </w:p>
    <w:p w14:paraId="429ADFF5" w14:textId="77777777" w:rsidR="00EE0A34" w:rsidRPr="00A00D51" w:rsidRDefault="00EE0A34" w:rsidP="00DF4398">
      <w:pPr>
        <w:ind w:left="720"/>
        <w:rPr>
          <w:b/>
        </w:rPr>
      </w:pPr>
      <w:r w:rsidRPr="00A00D51">
        <w:t>Postgresql 9.x, pgbouncer, pgpool-II, repmgr, memcached</w:t>
      </w:r>
    </w:p>
    <w:p w14:paraId="4A8E97BD" w14:textId="77777777" w:rsidR="00DF4398" w:rsidRPr="00A00D51" w:rsidRDefault="00EE0A34" w:rsidP="004D609F">
      <w:pPr>
        <w:pStyle w:val="Heading4"/>
      </w:pPr>
      <w:r w:rsidRPr="00A00D51">
        <w:t xml:space="preserve">Testing </w:t>
      </w:r>
      <w:r w:rsidR="00DF4398" w:rsidRPr="00A00D51">
        <w:t>Tools</w:t>
      </w:r>
    </w:p>
    <w:p w14:paraId="5B60106A" w14:textId="77777777" w:rsidR="00EE0A34" w:rsidRPr="00A00D51" w:rsidRDefault="00EE0A34" w:rsidP="00DF4398">
      <w:pPr>
        <w:ind w:left="720"/>
        <w:rPr>
          <w:b/>
        </w:rPr>
      </w:pPr>
      <w:r w:rsidRPr="00A00D51">
        <w:t>pyUnit, nose, selenium/webdriver, sqlite</w:t>
      </w:r>
    </w:p>
    <w:p w14:paraId="0F629BC9" w14:textId="77777777" w:rsidR="00813403" w:rsidRPr="00A00D51" w:rsidRDefault="00813403" w:rsidP="004D609F">
      <w:pPr>
        <w:pStyle w:val="Heading4"/>
      </w:pPr>
      <w:r w:rsidRPr="00A00D51">
        <w:t>Other Software</w:t>
      </w:r>
    </w:p>
    <w:p w14:paraId="54FF295D" w14:textId="5F066A83" w:rsidR="00EE0A34" w:rsidRPr="00A00D51" w:rsidRDefault="009223FF" w:rsidP="00585760">
      <w:pPr>
        <w:ind w:left="720"/>
        <w:rPr>
          <w:lang w:val="fr-FR"/>
        </w:rPr>
      </w:pPr>
      <w:hyperlink r:id="rId186" w:history="1">
        <w:r w:rsidR="00EE0A34" w:rsidRPr="00A00D51">
          <w:rPr>
            <w:rStyle w:val="Hyperlink"/>
            <w:lang w:val="fr-FR"/>
          </w:rPr>
          <w:t>apache tomcat</w:t>
        </w:r>
      </w:hyperlink>
      <w:r w:rsidR="003B290A" w:rsidRPr="00A00D51">
        <w:rPr>
          <w:lang w:val="fr-FR"/>
        </w:rPr>
        <w:t xml:space="preserve"> - </w:t>
      </w:r>
      <w:r w:rsidR="00EE0A34" w:rsidRPr="00A00D51">
        <w:rPr>
          <w:lang w:val="fr-FR"/>
        </w:rPr>
        <w:t>open source Java Servlet / JavaServer Pages technologies</w:t>
      </w:r>
    </w:p>
    <w:p w14:paraId="5BE2A93A" w14:textId="3765CBE6" w:rsidR="00EE0A34" w:rsidRPr="00A00D51" w:rsidRDefault="009223FF" w:rsidP="00585760">
      <w:pPr>
        <w:ind w:left="720"/>
      </w:pPr>
      <w:hyperlink r:id="rId187" w:history="1">
        <w:r w:rsidR="00EE0A34" w:rsidRPr="00A00D51">
          <w:rPr>
            <w:rStyle w:val="Hyperlink"/>
          </w:rPr>
          <w:t>nutcracker</w:t>
        </w:r>
      </w:hyperlink>
      <w:r w:rsidR="003B290A" w:rsidRPr="00A00D51">
        <w:t xml:space="preserve"> - </w:t>
      </w:r>
      <w:r w:rsidR="00EE0A34" w:rsidRPr="00A00D51">
        <w:t>open source tool to support animations</w:t>
      </w:r>
    </w:p>
    <w:p w14:paraId="21830B1C" w14:textId="1C881F95" w:rsidR="00EE0A34" w:rsidRPr="00A00D51" w:rsidRDefault="009223FF" w:rsidP="00585760">
      <w:pPr>
        <w:ind w:left="720"/>
      </w:pPr>
      <w:hyperlink r:id="rId188" w:history="1">
        <w:r w:rsidR="00EE0A34" w:rsidRPr="00A00D51">
          <w:rPr>
            <w:rStyle w:val="Hyperlink"/>
          </w:rPr>
          <w:t>wkhtmltopdf</w:t>
        </w:r>
      </w:hyperlink>
      <w:r w:rsidR="003B290A" w:rsidRPr="00A00D51">
        <w:t xml:space="preserve"> - </w:t>
      </w:r>
      <w:r w:rsidR="00EE0A34" w:rsidRPr="00A00D51">
        <w:t>open source html-to-pdf generator using webkit</w:t>
      </w:r>
    </w:p>
    <w:p w14:paraId="3B4E005F" w14:textId="30BF0D14" w:rsidR="00EE0A34" w:rsidRPr="00A00D51" w:rsidRDefault="009223FF" w:rsidP="00585760">
      <w:pPr>
        <w:ind w:left="720"/>
      </w:pPr>
      <w:hyperlink r:id="rId189" w:history="1">
        <w:r w:rsidR="00EE0A34" w:rsidRPr="00A00D51">
          <w:rPr>
            <w:rStyle w:val="Hyperlink"/>
          </w:rPr>
          <w:t>Celery</w:t>
        </w:r>
      </w:hyperlink>
      <w:r w:rsidR="003B290A" w:rsidRPr="00A00D51">
        <w:t xml:space="preserve"> - </w:t>
      </w:r>
      <w:r w:rsidR="00EE0A34" w:rsidRPr="00A00D51">
        <w:t>open source asynchronous task queueing</w:t>
      </w:r>
    </w:p>
    <w:p w14:paraId="3A711620" w14:textId="4B3EFA0C" w:rsidR="00EE0A34" w:rsidRPr="00A00D51" w:rsidRDefault="009223FF" w:rsidP="00585760">
      <w:pPr>
        <w:ind w:left="720"/>
      </w:pPr>
      <w:hyperlink r:id="rId190" w:history="1">
        <w:r w:rsidR="00EE0A34" w:rsidRPr="00A00D51">
          <w:rPr>
            <w:rStyle w:val="Hyperlink"/>
          </w:rPr>
          <w:t>GlusterFS</w:t>
        </w:r>
      </w:hyperlink>
      <w:r w:rsidR="003B290A" w:rsidRPr="00A00D51">
        <w:t xml:space="preserve"> - </w:t>
      </w:r>
      <w:r w:rsidR="00EE0A34" w:rsidRPr="00A00D51">
        <w:t>open source distributed file system</w:t>
      </w:r>
    </w:p>
    <w:p w14:paraId="1F6AACC2" w14:textId="3500AED9" w:rsidR="00EE0A34" w:rsidRPr="00A00D51" w:rsidRDefault="009223FF" w:rsidP="00585760">
      <w:pPr>
        <w:ind w:left="720"/>
      </w:pPr>
      <w:hyperlink r:id="rId191" w:history="1">
        <w:r w:rsidR="00EE0A34" w:rsidRPr="00A00D51">
          <w:rPr>
            <w:rStyle w:val="Hyperlink"/>
          </w:rPr>
          <w:t>RabbitMQ</w:t>
        </w:r>
      </w:hyperlink>
      <w:r w:rsidR="003B290A" w:rsidRPr="00A00D51">
        <w:t xml:space="preserve"> - </w:t>
      </w:r>
      <w:r w:rsidR="00EE0A34" w:rsidRPr="00A00D51">
        <w:t>open source intra-component messaging</w:t>
      </w:r>
    </w:p>
    <w:p w14:paraId="5A724DDD" w14:textId="77777777" w:rsidR="0080582C" w:rsidRPr="00A00D51" w:rsidRDefault="000F2884" w:rsidP="004D609F">
      <w:pPr>
        <w:pStyle w:val="Heading4"/>
      </w:pPr>
      <w:r w:rsidRPr="00A00D51">
        <w:br w:type="page"/>
      </w:r>
    </w:p>
    <w:p w14:paraId="6E220ABF" w14:textId="77777777" w:rsidR="00DD2984" w:rsidRPr="00A00D51" w:rsidRDefault="003210CF" w:rsidP="00AC2088">
      <w:pPr>
        <w:pStyle w:val="Heading2"/>
      </w:pPr>
      <w:bookmarkStart w:id="263" w:name="_Toc270554439"/>
      <w:bookmarkStart w:id="264" w:name="_Toc273632332"/>
      <w:bookmarkStart w:id="265" w:name="_Toc291348512"/>
      <w:bookmarkStart w:id="266" w:name="_Toc436058911"/>
      <w:r w:rsidRPr="00A00D51">
        <w:lastRenderedPageBreak/>
        <w:t>Member-</w:t>
      </w:r>
      <w:r w:rsidR="00731395" w:rsidRPr="00A00D51">
        <w:t>State Configuration and Extension of the Reporting Syste</w:t>
      </w:r>
      <w:r w:rsidR="0077183A" w:rsidRPr="00A00D51">
        <w:t>m</w:t>
      </w:r>
      <w:bookmarkEnd w:id="263"/>
      <w:bookmarkEnd w:id="264"/>
      <w:bookmarkEnd w:id="265"/>
      <w:bookmarkEnd w:id="266"/>
    </w:p>
    <w:p w14:paraId="2B033E12" w14:textId="77777777" w:rsidR="004B3DCD" w:rsidRPr="00A00D51" w:rsidRDefault="004B3DCD"/>
    <w:p w14:paraId="7E80FC09" w14:textId="21CBF9E1" w:rsidR="00927453" w:rsidRPr="00A00D51" w:rsidRDefault="00927453" w:rsidP="00927453">
      <w:r w:rsidRPr="00A00D51">
        <w:t>The Smarter Balanced Reporting System provide</w:t>
      </w:r>
      <w:r w:rsidR="00825059" w:rsidRPr="00A00D51">
        <w:t>s</w:t>
      </w:r>
      <w:r w:rsidRPr="00A00D51">
        <w:t xml:space="preserve"> </w:t>
      </w:r>
      <w:r w:rsidR="006C0DC3" w:rsidRPr="00A00D51">
        <w:t>m</w:t>
      </w:r>
      <w:r w:rsidRPr="00A00D51">
        <w:t xml:space="preserve">ember </w:t>
      </w:r>
      <w:r w:rsidR="006C0DC3" w:rsidRPr="00A00D51">
        <w:t>s</w:t>
      </w:r>
      <w:r w:rsidRPr="00A00D51">
        <w:t>tates the ability to configure:</w:t>
      </w:r>
    </w:p>
    <w:p w14:paraId="3551DB82" w14:textId="77777777" w:rsidR="00927453" w:rsidRPr="00A00D51" w:rsidRDefault="00927453" w:rsidP="00F838C7">
      <w:pPr>
        <w:pStyle w:val="ListParagraph"/>
        <w:numPr>
          <w:ilvl w:val="0"/>
          <w:numId w:val="77"/>
        </w:numPr>
      </w:pPr>
      <w:r w:rsidRPr="00A00D51">
        <w:t>The graphic logo and title area that applies to all online reports</w:t>
      </w:r>
    </w:p>
    <w:p w14:paraId="205ED5FB" w14:textId="72FCD5EF" w:rsidR="00927453" w:rsidRPr="00A00D51" w:rsidRDefault="00927453" w:rsidP="00F838C7">
      <w:pPr>
        <w:pStyle w:val="ListParagraph"/>
        <w:numPr>
          <w:ilvl w:val="0"/>
          <w:numId w:val="77"/>
        </w:numPr>
      </w:pPr>
      <w:r w:rsidRPr="00A00D51">
        <w:t xml:space="preserve">Direction to </w:t>
      </w:r>
      <w:r w:rsidR="00F739E1" w:rsidRPr="00A00D51">
        <w:t>s</w:t>
      </w:r>
      <w:r w:rsidRPr="00A00D51">
        <w:t>tate resources for college content and career</w:t>
      </w:r>
      <w:r w:rsidR="00F739E1" w:rsidRPr="00A00D51">
        <w:t xml:space="preserve"> </w:t>
      </w:r>
      <w:r w:rsidRPr="00A00D51">
        <w:t>readiness</w:t>
      </w:r>
    </w:p>
    <w:p w14:paraId="7143CA28" w14:textId="77777777" w:rsidR="00927453" w:rsidRPr="00A00D51" w:rsidRDefault="00927453" w:rsidP="00927453"/>
    <w:p w14:paraId="16A99DE8" w14:textId="1ACDE6C2" w:rsidR="00927453" w:rsidRPr="00A00D51" w:rsidRDefault="00927453" w:rsidP="00927453">
      <w:pPr>
        <w:pStyle w:val="ListBullet"/>
        <w:numPr>
          <w:ilvl w:val="0"/>
          <w:numId w:val="0"/>
        </w:numPr>
      </w:pPr>
      <w:r w:rsidRPr="00A00D51">
        <w:t xml:space="preserve">More extensive customization and extension of the Smarter Balanced Reporting System and Data Warehouse components are made possible through </w:t>
      </w:r>
      <w:r w:rsidR="006C0DC3" w:rsidRPr="00A00D51">
        <w:t>m</w:t>
      </w:r>
      <w:r w:rsidRPr="00A00D51">
        <w:t xml:space="preserve">ember </w:t>
      </w:r>
      <w:r w:rsidR="006C0DC3" w:rsidRPr="00A00D51">
        <w:t>s</w:t>
      </w:r>
      <w:r w:rsidRPr="00A00D51">
        <w:t>tate access to content and source code. Member</w:t>
      </w:r>
      <w:r w:rsidR="00F739E1" w:rsidRPr="00A00D51">
        <w:t xml:space="preserve"> </w:t>
      </w:r>
      <w:r w:rsidR="006C0DC3" w:rsidRPr="00A00D51">
        <w:t>s</w:t>
      </w:r>
      <w:r w:rsidRPr="00A00D51">
        <w:t xml:space="preserve">tates that choose to implement their own instance of the reporting system can modify descriptive text to align with their particular needs; all content structures/constraints/etc. </w:t>
      </w:r>
      <w:r w:rsidR="00825059" w:rsidRPr="00A00D51">
        <w:t xml:space="preserve">are </w:t>
      </w:r>
      <w:r w:rsidRPr="00A00D51">
        <w:t>included in the technical documentation.</w:t>
      </w:r>
    </w:p>
    <w:p w14:paraId="50AF67C7" w14:textId="77777777" w:rsidR="00927453" w:rsidRPr="00A00D51" w:rsidRDefault="00927453" w:rsidP="00927453"/>
    <w:p w14:paraId="1C6CDC3A" w14:textId="77777777" w:rsidR="00927453" w:rsidRPr="00A00D51" w:rsidRDefault="00927453" w:rsidP="00927453"/>
    <w:p w14:paraId="17495113" w14:textId="681A50A7" w:rsidR="00927453" w:rsidRPr="00A00D51" w:rsidRDefault="00927453" w:rsidP="00F838C7">
      <w:pPr>
        <w:pStyle w:val="ListParagraph"/>
        <w:numPr>
          <w:ilvl w:val="0"/>
          <w:numId w:val="76"/>
        </w:numPr>
      </w:pPr>
      <w:r w:rsidRPr="00A00D51">
        <w:t xml:space="preserve">State Logo </w:t>
      </w:r>
      <w:r w:rsidR="00F24FF4" w:rsidRPr="00A00D51">
        <w:t>and</w:t>
      </w:r>
      <w:r w:rsidRPr="00A00D51">
        <w:t xml:space="preserve"> Title</w:t>
      </w:r>
    </w:p>
    <w:p w14:paraId="72B80943" w14:textId="5776D40E" w:rsidR="00927453" w:rsidRPr="00A00D51" w:rsidRDefault="00927453" w:rsidP="00927453">
      <w:pPr>
        <w:pStyle w:val="ListParagraph"/>
      </w:pPr>
      <w:r w:rsidRPr="00A00D51">
        <w:t xml:space="preserve">The Reporting </w:t>
      </w:r>
      <w:r w:rsidR="007524C3" w:rsidRPr="00A00D51">
        <w:t>S</w:t>
      </w:r>
      <w:r w:rsidRPr="00A00D51">
        <w:t xml:space="preserve">ystem currently includes the Smarter Balanced logo in the upper-left corner of the navigation area. States may update their instances to display a </w:t>
      </w:r>
      <w:r w:rsidR="00F739E1" w:rsidRPr="00A00D51">
        <w:t>s</w:t>
      </w:r>
      <w:r w:rsidRPr="00A00D51">
        <w:t>tate logo. Transparent/color background logo choice is left up to the state designer, but the process is a simple image swap:</w:t>
      </w:r>
      <w:r w:rsidR="00670948" w:rsidRPr="00670948">
        <w:rPr>
          <w:noProof/>
        </w:rPr>
        <w:t xml:space="preserve"> </w:t>
      </w:r>
    </w:p>
    <w:p w14:paraId="1948347F" w14:textId="77777777" w:rsidR="00927453" w:rsidRPr="00A00D51" w:rsidRDefault="00927453" w:rsidP="00927453">
      <w:pPr>
        <w:pStyle w:val="ListParagraph"/>
        <w:rPr>
          <w:rFonts w:cs="Arial"/>
          <w:color w:val="000000"/>
        </w:rPr>
      </w:pPr>
    </w:p>
    <w:p w14:paraId="4EC7F47A" w14:textId="04B204A4" w:rsidR="00F92D7F" w:rsidRPr="00A00D51" w:rsidRDefault="00670948" w:rsidP="00F92D7F">
      <w:pPr>
        <w:pStyle w:val="ListParagraph"/>
        <w:keepNext/>
        <w:ind w:left="0"/>
        <w:jc w:val="center"/>
      </w:pPr>
      <w:r>
        <w:rPr>
          <w:noProof/>
        </w:rPr>
        <w:drawing>
          <wp:anchor distT="0" distB="0" distL="114300" distR="114300" simplePos="0" relativeHeight="251896832" behindDoc="0" locked="0" layoutInCell="1" allowOverlap="1" wp14:anchorId="5FAA92E3" wp14:editId="5D79AAB1">
            <wp:simplePos x="0" y="0"/>
            <wp:positionH relativeFrom="column">
              <wp:posOffset>3999765</wp:posOffset>
            </wp:positionH>
            <wp:positionV relativeFrom="paragraph">
              <wp:posOffset>893445</wp:posOffset>
            </wp:positionV>
            <wp:extent cx="1706112" cy="117220"/>
            <wp:effectExtent l="0" t="0" r="0" b="10160"/>
            <wp:wrapNone/>
            <wp:docPr id="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06112" cy="11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927453" w:rsidRPr="00A00D51">
        <w:rPr>
          <w:noProof/>
        </w:rPr>
        <w:drawing>
          <wp:inline distT="0" distB="0" distL="0" distR="0" wp14:anchorId="2D6F6D1D" wp14:editId="22404B2A">
            <wp:extent cx="4572000" cy="305760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72000" cy="3057602"/>
                    </a:xfrm>
                    <a:prstGeom prst="rect">
                      <a:avLst/>
                    </a:prstGeom>
                    <a:noFill/>
                    <a:ln>
                      <a:noFill/>
                    </a:ln>
                  </pic:spPr>
                </pic:pic>
              </a:graphicData>
            </a:graphic>
          </wp:inline>
        </w:drawing>
      </w:r>
    </w:p>
    <w:p w14:paraId="0212A802" w14:textId="72555CB6" w:rsidR="00927453" w:rsidRPr="00A00D51" w:rsidRDefault="00F92D7F" w:rsidP="004726A1">
      <w:pPr>
        <w:pStyle w:val="Caption"/>
        <w:rPr>
          <w:rFonts w:cs="Arial"/>
          <w:color w:val="000000"/>
        </w:rPr>
      </w:pPr>
      <w:bookmarkStart w:id="267" w:name="_Toc291348695"/>
      <w:r w:rsidRPr="00A00D51">
        <w:t xml:space="preserve">Figure </w:t>
      </w:r>
      <w:r w:rsidR="009223FF">
        <w:fldChar w:fldCharType="begin"/>
      </w:r>
      <w:r w:rsidR="009223FF">
        <w:instrText xml:space="preserve"> SEQ Figure \* ARABIC </w:instrText>
      </w:r>
      <w:r w:rsidR="009223FF">
        <w:fldChar w:fldCharType="separate"/>
      </w:r>
      <w:r w:rsidR="005E321A">
        <w:rPr>
          <w:noProof/>
        </w:rPr>
        <w:t>90</w:t>
      </w:r>
      <w:r w:rsidR="009223FF">
        <w:rPr>
          <w:noProof/>
        </w:rPr>
        <w:fldChar w:fldCharType="end"/>
      </w:r>
      <w:r w:rsidRPr="00A00D51">
        <w:t xml:space="preserve"> - Member State Customizable Logo and Title</w:t>
      </w:r>
      <w:bookmarkEnd w:id="267"/>
    </w:p>
    <w:p w14:paraId="20C40D3A" w14:textId="77777777" w:rsidR="00927453" w:rsidRPr="00A00D51" w:rsidRDefault="00927453" w:rsidP="00927453">
      <w:pPr>
        <w:pStyle w:val="ListParagraph"/>
        <w:rPr>
          <w:rFonts w:cs="Arial"/>
          <w:color w:val="000000"/>
        </w:rPr>
      </w:pPr>
    </w:p>
    <w:p w14:paraId="1C3C1BE7" w14:textId="77777777" w:rsidR="00927453" w:rsidRPr="00A00D51" w:rsidRDefault="00927453" w:rsidP="00927453">
      <w:pPr>
        <w:rPr>
          <w:rFonts w:cs="Arial"/>
          <w:color w:val="000000"/>
        </w:rPr>
      </w:pPr>
    </w:p>
    <w:p w14:paraId="577D6E20" w14:textId="77777777" w:rsidR="00927453" w:rsidRPr="00A00D51" w:rsidRDefault="00927453" w:rsidP="00F6128B">
      <w:pPr>
        <w:rPr>
          <w:rFonts w:cs="Arial"/>
          <w:color w:val="000000"/>
        </w:rPr>
      </w:pPr>
    </w:p>
    <w:p w14:paraId="52236D3E" w14:textId="77777777" w:rsidR="00927453" w:rsidRPr="00A00D51" w:rsidRDefault="00927453" w:rsidP="00F838C7">
      <w:pPr>
        <w:pStyle w:val="ListParagraph"/>
        <w:numPr>
          <w:ilvl w:val="0"/>
          <w:numId w:val="76"/>
        </w:numPr>
      </w:pPr>
      <w:r w:rsidRPr="00A00D51">
        <w:t>College Content-Readiness Resources</w:t>
      </w:r>
    </w:p>
    <w:p w14:paraId="6E4963CB" w14:textId="51BFB371" w:rsidR="00927453" w:rsidRPr="00A00D51" w:rsidRDefault="00927453" w:rsidP="008660CA">
      <w:pPr>
        <w:pStyle w:val="ListParagraph"/>
      </w:pPr>
      <w:r w:rsidRPr="00A00D51">
        <w:t>Smarter Balanced has determined that each state may customize th</w:t>
      </w:r>
      <w:r w:rsidR="004E5986">
        <w:t>e content of one area for their</w:t>
      </w:r>
      <w:r w:rsidRPr="00A00D51">
        <w:t xml:space="preserve"> 11th grade student reports to include a link, pointer, or other direction to </w:t>
      </w:r>
      <w:r w:rsidR="00F739E1" w:rsidRPr="00A00D51">
        <w:t>s</w:t>
      </w:r>
      <w:r w:rsidRPr="00A00D51">
        <w:t>tate-maintained college content and career</w:t>
      </w:r>
      <w:r w:rsidR="00F739E1" w:rsidRPr="00A00D51">
        <w:t xml:space="preserve"> </w:t>
      </w:r>
      <w:r w:rsidRPr="00A00D51">
        <w:t>readiness materials.</w:t>
      </w:r>
    </w:p>
    <w:p w14:paraId="68FE5BCE" w14:textId="73A0FB60" w:rsidR="00927453" w:rsidRPr="00A00D51" w:rsidRDefault="001C7F30" w:rsidP="003C0170">
      <w:pPr>
        <w:rPr>
          <w:rFonts w:cs="Arial"/>
          <w:color w:val="000000"/>
        </w:rPr>
      </w:pPr>
      <w:r w:rsidRPr="00C26F9B">
        <w:rPr>
          <w:rFonts w:cs="Arial"/>
          <w:noProof/>
          <w:color w:val="4F81BD" w:themeColor="accent1"/>
        </w:rPr>
        <w:lastRenderedPageBreak/>
        <mc:AlternateContent>
          <mc:Choice Requires="wps">
            <w:drawing>
              <wp:anchor distT="0" distB="0" distL="114300" distR="114300" simplePos="0" relativeHeight="251803648" behindDoc="0" locked="0" layoutInCell="1" allowOverlap="1" wp14:anchorId="33CB3F49" wp14:editId="1274AA09">
                <wp:simplePos x="0" y="0"/>
                <wp:positionH relativeFrom="column">
                  <wp:posOffset>-195390</wp:posOffset>
                </wp:positionH>
                <wp:positionV relativeFrom="paragraph">
                  <wp:posOffset>2228850</wp:posOffset>
                </wp:positionV>
                <wp:extent cx="1943100" cy="1485900"/>
                <wp:effectExtent l="19050" t="19050" r="57150" b="57150"/>
                <wp:wrapNone/>
                <wp:docPr id="14"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1485900"/>
                        </a:xfrm>
                        <a:prstGeom prst="ellipse">
                          <a:avLst/>
                        </a:prstGeom>
                        <a:noFill/>
                        <a:ln w="38100">
                          <a:solidFill>
                            <a:srgbClr val="0085AD"/>
                          </a:solidFill>
                          <a:round/>
                          <a:headEnd/>
                          <a:tailEnd/>
                        </a:ln>
                        <a:effectLst>
                          <a:outerShdw dist="35921" dir="2700000" algn="tl" rotWithShape="0">
                            <a:srgbClr val="808080">
                              <a:alpha val="39999"/>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365760" id="Oval 272" o:spid="_x0000_s1026" style="position:absolute;margin-left:-15.4pt;margin-top:175.5pt;width:153pt;height:11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" filled="f" strokecolor="#0085ad" strokeweight="3pt">
                <v:shadow on="t" opacity="26213f" origin="-.5,-.5"/>
              </v:oval>
            </w:pict>
          </mc:Fallback>
        </mc:AlternateContent>
      </w:r>
      <w:r>
        <w:rPr>
          <w:rFonts w:cs="Arial"/>
          <w:noProof/>
          <w:color w:val="000000"/>
        </w:rPr>
        <w:drawing>
          <wp:inline distT="0" distB="0" distL="0" distR="0" wp14:anchorId="759884A8" wp14:editId="536FAC81">
            <wp:extent cx="4632903" cy="4200313"/>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kimelman:Desktop:Smarter Reporting Live:Designs and Wireframes:CDE Screen Shots:Updated_ISR_Detail_041515.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4632903" cy="4200313"/>
                    </a:xfrm>
                    <a:prstGeom prst="rect">
                      <a:avLst/>
                    </a:prstGeom>
                    <a:noFill/>
                    <a:ln>
                      <a:noFill/>
                    </a:ln>
                  </pic:spPr>
                </pic:pic>
              </a:graphicData>
            </a:graphic>
          </wp:inline>
        </w:drawing>
      </w:r>
    </w:p>
    <w:p w14:paraId="0114D983" w14:textId="4FD2A415" w:rsidR="00927453" w:rsidRPr="00A00D51" w:rsidRDefault="00F92D7F" w:rsidP="004726A1">
      <w:pPr>
        <w:pStyle w:val="Caption"/>
        <w:rPr>
          <w:rFonts w:cs="Arial"/>
          <w:color w:val="000000"/>
        </w:rPr>
      </w:pPr>
      <w:bookmarkStart w:id="268" w:name="_Toc291348696"/>
      <w:r w:rsidRPr="00A00D51">
        <w:t xml:space="preserve">Figure </w:t>
      </w:r>
      <w:r w:rsidR="009223FF">
        <w:fldChar w:fldCharType="begin"/>
      </w:r>
      <w:r w:rsidR="009223FF">
        <w:instrText xml:space="preserve"> SEQ Figure \* ARABIC </w:instrText>
      </w:r>
      <w:r w:rsidR="009223FF">
        <w:fldChar w:fldCharType="separate"/>
      </w:r>
      <w:r w:rsidR="005E321A">
        <w:rPr>
          <w:noProof/>
        </w:rPr>
        <w:t>91</w:t>
      </w:r>
      <w:r w:rsidR="009223FF">
        <w:rPr>
          <w:noProof/>
        </w:rPr>
        <w:fldChar w:fldCharType="end"/>
      </w:r>
      <w:r w:rsidRPr="00A00D51">
        <w:t xml:space="preserve"> - Member State Configurable Resources</w:t>
      </w:r>
      <w:bookmarkEnd w:id="268"/>
    </w:p>
    <w:p w14:paraId="6198AC70" w14:textId="77777777" w:rsidR="00F6128B" w:rsidRPr="00A00D51" w:rsidRDefault="00F6128B" w:rsidP="008660CA">
      <w:pPr>
        <w:pStyle w:val="ListBullet"/>
        <w:numPr>
          <w:ilvl w:val="0"/>
          <w:numId w:val="0"/>
        </w:numPr>
        <w:rPr>
          <w:rFonts w:cs="Arial"/>
          <w:color w:val="000000"/>
        </w:rPr>
      </w:pPr>
    </w:p>
    <w:p w14:paraId="44AB734D" w14:textId="0B4DC11B" w:rsidR="00F6128B" w:rsidRPr="00A00D51" w:rsidRDefault="00F6128B" w:rsidP="008660CA">
      <w:r w:rsidRPr="00A00D51">
        <w:t xml:space="preserve">Applying the </w:t>
      </w:r>
      <w:r w:rsidR="00F739E1" w:rsidRPr="00A00D51">
        <w:t>s</w:t>
      </w:r>
      <w:r w:rsidRPr="00A00D51">
        <w:t xml:space="preserve">tate-provided content is a system configuration. </w:t>
      </w:r>
    </w:p>
    <w:p w14:paraId="7C3911A1" w14:textId="11BB6A2E" w:rsidR="00DD2984" w:rsidRPr="00A00D51" w:rsidRDefault="00DD2984" w:rsidP="005A65F5">
      <w:pPr>
        <w:tabs>
          <w:tab w:val="num" w:pos="360"/>
        </w:tabs>
      </w:pPr>
    </w:p>
    <w:p w14:paraId="34664932" w14:textId="77777777" w:rsidR="00DD2984" w:rsidRPr="00A00D51" w:rsidRDefault="00DD2984" w:rsidP="00AC2088">
      <w:pPr>
        <w:pStyle w:val="Heading2"/>
      </w:pPr>
      <w:bookmarkStart w:id="269" w:name="_Toc270554440"/>
      <w:bookmarkStart w:id="270" w:name="_Toc273632333"/>
      <w:bookmarkStart w:id="271" w:name="_Toc291348513"/>
      <w:bookmarkStart w:id="272" w:name="_Toc436058912"/>
      <w:r w:rsidRPr="00A00D51">
        <w:t xml:space="preserve">Documented </w:t>
      </w:r>
      <w:r w:rsidR="006E5A08" w:rsidRPr="00A00D51">
        <w:t xml:space="preserve">Assumptions and </w:t>
      </w:r>
      <w:r w:rsidR="0077183A" w:rsidRPr="00A00D51">
        <w:t>Clarifications</w:t>
      </w:r>
      <w:bookmarkEnd w:id="269"/>
      <w:bookmarkEnd w:id="270"/>
      <w:bookmarkEnd w:id="271"/>
      <w:bookmarkEnd w:id="272"/>
    </w:p>
    <w:p w14:paraId="5312D8CE" w14:textId="78CF8EC7" w:rsidR="00DD2984" w:rsidRPr="00A00D51" w:rsidRDefault="0077183A" w:rsidP="00E6087D">
      <w:pPr>
        <w:pStyle w:val="Heading3"/>
      </w:pPr>
      <w:bookmarkStart w:id="273" w:name="_Toc291348514"/>
      <w:bookmarkStart w:id="274" w:name="_Toc436058913"/>
      <w:r w:rsidRPr="00A00D51">
        <w:t xml:space="preserve">Truth at </w:t>
      </w:r>
      <w:r w:rsidR="002525EF" w:rsidRPr="00A00D51">
        <w:t>T</w:t>
      </w:r>
      <w:r w:rsidRPr="00A00D51">
        <w:t>est</w:t>
      </w:r>
      <w:r w:rsidR="002525EF" w:rsidRPr="00A00D51">
        <w:t xml:space="preserve"> T</w:t>
      </w:r>
      <w:r w:rsidRPr="00A00D51">
        <w:t>ime</w:t>
      </w:r>
      <w:bookmarkEnd w:id="273"/>
      <w:bookmarkEnd w:id="274"/>
    </w:p>
    <w:p w14:paraId="15144848" w14:textId="5BB55855" w:rsidR="00DD2984" w:rsidRPr="00A00D51" w:rsidRDefault="00F12740" w:rsidP="00DF4398">
      <w:pPr>
        <w:pStyle w:val="BodyText"/>
      </w:pPr>
      <w:r w:rsidRPr="00A00D51">
        <w:t xml:space="preserve">The </w:t>
      </w:r>
      <w:r w:rsidR="002525EF" w:rsidRPr="00A00D51">
        <w:t>R</w:t>
      </w:r>
      <w:r w:rsidRPr="00A00D51">
        <w:t xml:space="preserve">eporting </w:t>
      </w:r>
      <w:r w:rsidR="002525EF" w:rsidRPr="00A00D51">
        <w:t>S</w:t>
      </w:r>
      <w:r w:rsidRPr="00A00D51">
        <w:t>ystem provides snapshots of student performance at a moment in time</w:t>
      </w:r>
      <w:r w:rsidR="00EF5BC3" w:rsidRPr="00A00D51">
        <w:t>. R</w:t>
      </w:r>
      <w:r w:rsidR="001C65E8" w:rsidRPr="00A00D51">
        <w:t xml:space="preserve">eports are organized by the information available </w:t>
      </w:r>
      <w:r w:rsidR="00EF5BC3" w:rsidRPr="00A00D51">
        <w:t xml:space="preserve">provided by the Test Delivery System </w:t>
      </w:r>
      <w:r w:rsidR="001C65E8" w:rsidRPr="00A00D51">
        <w:t xml:space="preserve">at the time of </w:t>
      </w:r>
      <w:r w:rsidR="00EF5BC3" w:rsidRPr="00A00D51">
        <w:t>assessment</w:t>
      </w:r>
      <w:r w:rsidR="001C65E8" w:rsidRPr="00A00D51">
        <w:t xml:space="preserve">, including student information and attribution information. Testing hypothetical situations or extrapolations are not </w:t>
      </w:r>
      <w:r w:rsidR="009D433E" w:rsidRPr="00A00D51">
        <w:t>supported.</w:t>
      </w:r>
    </w:p>
    <w:p w14:paraId="4625A5C8" w14:textId="4AB31EC8" w:rsidR="00DD2984" w:rsidRPr="00A00D51" w:rsidRDefault="00B179D2" w:rsidP="00E6087D">
      <w:pPr>
        <w:pStyle w:val="Heading3"/>
      </w:pPr>
      <w:bookmarkStart w:id="275" w:name="_Toc291348515"/>
      <w:bookmarkStart w:id="276" w:name="_Toc436058914"/>
      <w:r w:rsidRPr="00A00D51">
        <w:t>Data-</w:t>
      </w:r>
      <w:r w:rsidR="00674FB2" w:rsidRPr="00A00D51">
        <w:t>D</w:t>
      </w:r>
      <w:r w:rsidRPr="00A00D51">
        <w:t xml:space="preserve">riven </w:t>
      </w:r>
      <w:r w:rsidR="00674FB2" w:rsidRPr="00A00D51">
        <w:t>H</w:t>
      </w:r>
      <w:r w:rsidR="00F12740" w:rsidRPr="00A00D51">
        <w:t>ierarchy</w:t>
      </w:r>
      <w:bookmarkEnd w:id="275"/>
      <w:bookmarkEnd w:id="276"/>
      <w:r w:rsidR="00F12740" w:rsidRPr="00A00D51">
        <w:t xml:space="preserve"> </w:t>
      </w:r>
    </w:p>
    <w:p w14:paraId="2D55C944" w14:textId="1DB36E81" w:rsidR="003E4259" w:rsidRPr="00A00D51" w:rsidRDefault="00F12740" w:rsidP="00DF4398">
      <w:pPr>
        <w:pStyle w:val="BodyText"/>
      </w:pPr>
      <w:r w:rsidRPr="00A00D51">
        <w:t>Individual student records drive all the reports, and the reporting hierarchy is derived from those records. Any attribution or grouping information is provided at test</w:t>
      </w:r>
      <w:r w:rsidR="00674FB2" w:rsidRPr="00A00D51">
        <w:t xml:space="preserve"> </w:t>
      </w:r>
      <w:r w:rsidRPr="00A00D51">
        <w:t>time by the Test Delivery System, and is not managed or maintained in the Data Warehouse or via the Reporting System.</w:t>
      </w:r>
    </w:p>
    <w:p w14:paraId="4F1706DA" w14:textId="77777777" w:rsidR="003E4259" w:rsidRPr="00A00D51" w:rsidRDefault="00F12740" w:rsidP="00E6087D">
      <w:pPr>
        <w:pStyle w:val="Heading3"/>
      </w:pPr>
      <w:bookmarkStart w:id="277" w:name="_Toc291348516"/>
      <w:bookmarkStart w:id="278" w:name="_Toc436058915"/>
      <w:r w:rsidRPr="00A00D51">
        <w:t>Enrollment</w:t>
      </w:r>
      <w:bookmarkEnd w:id="277"/>
      <w:bookmarkEnd w:id="278"/>
      <w:r w:rsidRPr="00A00D51">
        <w:t xml:space="preserve"> </w:t>
      </w:r>
    </w:p>
    <w:p w14:paraId="416EA82C" w14:textId="07A317BE" w:rsidR="003E4259" w:rsidRPr="00A00D51" w:rsidRDefault="00EF5BC3" w:rsidP="00DF4398">
      <w:pPr>
        <w:pStyle w:val="BodyText"/>
      </w:pPr>
      <w:r w:rsidRPr="00A00D51">
        <w:t>T</w:t>
      </w:r>
      <w:r w:rsidR="00F12740" w:rsidRPr="00A00D51">
        <w:t xml:space="preserve">he Data Warehouse and Reporting System </w:t>
      </w:r>
      <w:r w:rsidR="009D433E" w:rsidRPr="00A00D51">
        <w:t xml:space="preserve">solution </w:t>
      </w:r>
      <w:r w:rsidRPr="00A00D51">
        <w:t xml:space="preserve">is an </w:t>
      </w:r>
      <w:r w:rsidR="002525EF" w:rsidRPr="00A00D51">
        <w:t>a</w:t>
      </w:r>
      <w:r w:rsidRPr="00A00D51">
        <w:t xml:space="preserve">ssessment reporting system and </w:t>
      </w:r>
      <w:r w:rsidR="00F12740" w:rsidRPr="00A00D51">
        <w:t>does not have an operational or transactional data store to support reporting on enrollment</w:t>
      </w:r>
      <w:r w:rsidRPr="00A00D51">
        <w:t xml:space="preserve">. It </w:t>
      </w:r>
      <w:r w:rsidR="00F12740" w:rsidRPr="00A00D51">
        <w:t>may be used in conjunction with a system that does.</w:t>
      </w:r>
    </w:p>
    <w:p w14:paraId="4D3664B1" w14:textId="16D29570" w:rsidR="003E4259" w:rsidRPr="00A00D51" w:rsidRDefault="00F12740" w:rsidP="00E6087D">
      <w:pPr>
        <w:pStyle w:val="Heading3"/>
      </w:pPr>
      <w:bookmarkStart w:id="279" w:name="_Toc291348517"/>
      <w:bookmarkStart w:id="280" w:name="_Toc436058916"/>
      <w:r w:rsidRPr="00A00D51">
        <w:lastRenderedPageBreak/>
        <w:t xml:space="preserve">Instructional </w:t>
      </w:r>
      <w:r w:rsidR="00674FB2" w:rsidRPr="00A00D51">
        <w:t>U</w:t>
      </w:r>
      <w:r w:rsidRPr="00A00D51">
        <w:t>se</w:t>
      </w:r>
      <w:bookmarkEnd w:id="279"/>
      <w:bookmarkEnd w:id="280"/>
      <w:r w:rsidRPr="00A00D51">
        <w:t xml:space="preserve"> </w:t>
      </w:r>
    </w:p>
    <w:p w14:paraId="3AC1C9CB" w14:textId="27BBB31E" w:rsidR="003E4259" w:rsidRPr="00A00D51" w:rsidRDefault="001C65E8" w:rsidP="00DF4398">
      <w:pPr>
        <w:pStyle w:val="BodyText"/>
      </w:pPr>
      <w:r w:rsidRPr="00A00D51">
        <w:t xml:space="preserve">The Digital Library is </w:t>
      </w:r>
      <w:r w:rsidR="003F6BF6" w:rsidRPr="00A00D51">
        <w:t>a good</w:t>
      </w:r>
      <w:r w:rsidRPr="00A00D51">
        <w:t xml:space="preserve"> source for </w:t>
      </w:r>
      <w:r w:rsidR="00674FB2" w:rsidRPr="00A00D51">
        <w:t xml:space="preserve">additional </w:t>
      </w:r>
      <w:r w:rsidRPr="00A00D51">
        <w:t>tools and modules that help address instructional questions that may be raised by inferences supported by assessment results.</w:t>
      </w:r>
    </w:p>
    <w:p w14:paraId="37675560" w14:textId="66D36009" w:rsidR="003E4259" w:rsidRPr="00A00D51" w:rsidRDefault="00B179D2" w:rsidP="00E6087D">
      <w:pPr>
        <w:pStyle w:val="Heading3"/>
      </w:pPr>
      <w:bookmarkStart w:id="281" w:name="_Toc291348518"/>
      <w:bookmarkStart w:id="282" w:name="_Toc436058917"/>
      <w:r w:rsidRPr="00A00D51">
        <w:t xml:space="preserve">Statistical </w:t>
      </w:r>
      <w:r w:rsidR="00674FB2" w:rsidRPr="00A00D51">
        <w:t>A</w:t>
      </w:r>
      <w:r w:rsidR="00F12740" w:rsidRPr="00A00D51">
        <w:t>nalysis</w:t>
      </w:r>
      <w:bookmarkEnd w:id="281"/>
      <w:bookmarkEnd w:id="282"/>
      <w:r w:rsidR="00F12740" w:rsidRPr="00A00D51">
        <w:t xml:space="preserve"> </w:t>
      </w:r>
    </w:p>
    <w:p w14:paraId="12431B8B" w14:textId="7795E8D4" w:rsidR="004E795E" w:rsidRPr="00A00D51" w:rsidRDefault="00F12740" w:rsidP="00DF4398">
      <w:pPr>
        <w:pStyle w:val="BodyText"/>
      </w:pPr>
      <w:r w:rsidRPr="00A00D51">
        <w:t>The Data Warehouse contain</w:t>
      </w:r>
      <w:r w:rsidR="001C65E8" w:rsidRPr="00A00D51">
        <w:t xml:space="preserve">s sufficient information to support statistical analysis, and the download/extract capabilities provide the ability to </w:t>
      </w:r>
      <w:r w:rsidR="00EF5BC3" w:rsidRPr="00A00D51">
        <w:t xml:space="preserve">export </w:t>
      </w:r>
      <w:r w:rsidR="001C65E8" w:rsidRPr="00A00D51">
        <w:t xml:space="preserve">data </w:t>
      </w:r>
      <w:r w:rsidR="00EF5BC3" w:rsidRPr="00A00D51">
        <w:t>to</w:t>
      </w:r>
      <w:r w:rsidR="001C65E8" w:rsidRPr="00A00D51">
        <w:t xml:space="preserve"> more fully-featured statistical solution</w:t>
      </w:r>
      <w:r w:rsidR="00EF5BC3" w:rsidRPr="00A00D51">
        <w:t xml:space="preserve">s </w:t>
      </w:r>
      <w:r w:rsidR="001C65E8" w:rsidRPr="00A00D51">
        <w:t>such as SPSS, Mi</w:t>
      </w:r>
      <w:r w:rsidR="009D433E" w:rsidRPr="00A00D51">
        <w:t>nitab, R</w:t>
      </w:r>
      <w:r w:rsidR="00EF5BC3" w:rsidRPr="00A00D51">
        <w:t xml:space="preserve"> </w:t>
      </w:r>
      <w:r w:rsidR="009D433E" w:rsidRPr="00A00D51">
        <w:t xml:space="preserve">or </w:t>
      </w:r>
      <w:r w:rsidR="00EF5BC3" w:rsidRPr="00A00D51">
        <w:t>Microsoft Excel</w:t>
      </w:r>
      <w:r w:rsidR="00432A66" w:rsidRPr="00A00D51">
        <w:t xml:space="preserve">. </w:t>
      </w:r>
      <w:r w:rsidR="00EF5BC3" w:rsidRPr="00A00D51">
        <w:t xml:space="preserve">The </w:t>
      </w:r>
      <w:r w:rsidR="00DB5F67" w:rsidRPr="00A00D51">
        <w:t>D</w:t>
      </w:r>
      <w:r w:rsidR="00EF5BC3" w:rsidRPr="00A00D51">
        <w:t xml:space="preserve">ata </w:t>
      </w:r>
      <w:r w:rsidR="00DB5F67" w:rsidRPr="00A00D51">
        <w:t>W</w:t>
      </w:r>
      <w:r w:rsidR="00EF5BC3" w:rsidRPr="00A00D51">
        <w:t xml:space="preserve">arehouse’s </w:t>
      </w:r>
      <w:r w:rsidR="009D433E" w:rsidRPr="00A00D51">
        <w:t>star schema</w:t>
      </w:r>
      <w:r w:rsidR="00EF5BC3" w:rsidRPr="00A00D51">
        <w:t xml:space="preserve"> structure</w:t>
      </w:r>
      <w:r w:rsidR="009D433E" w:rsidRPr="00A00D51">
        <w:t xml:space="preserve"> supports integration</w:t>
      </w:r>
      <w:r w:rsidR="00EF5BC3" w:rsidRPr="00A00D51">
        <w:t xml:space="preserve"> with OLAP tools</w:t>
      </w:r>
      <w:r w:rsidR="009D433E" w:rsidRPr="00A00D51">
        <w:t>.</w:t>
      </w:r>
    </w:p>
    <w:p w14:paraId="33846AE7" w14:textId="77777777" w:rsidR="004E795E" w:rsidRPr="00A00D51" w:rsidRDefault="004E795E" w:rsidP="00E6087D">
      <w:pPr>
        <w:pStyle w:val="Heading3"/>
      </w:pPr>
      <w:bookmarkStart w:id="283" w:name="_Toc291348519"/>
      <w:bookmarkStart w:id="284" w:name="_Toc436058918"/>
      <w:r w:rsidRPr="00A00D51">
        <w:t>Longitudinal Data and Student IDs</w:t>
      </w:r>
      <w:bookmarkEnd w:id="283"/>
      <w:bookmarkEnd w:id="284"/>
    </w:p>
    <w:p w14:paraId="7A05FDBA" w14:textId="4D12031A" w:rsidR="0077183A" w:rsidRPr="00A00D51" w:rsidRDefault="0077183A" w:rsidP="00DF4398">
      <w:pPr>
        <w:pStyle w:val="BodyText"/>
      </w:pPr>
      <w:r w:rsidRPr="00A00D51">
        <w:t xml:space="preserve">All data in the </w:t>
      </w:r>
      <w:r w:rsidR="00DB5F67" w:rsidRPr="00A00D51">
        <w:t>D</w:t>
      </w:r>
      <w:r w:rsidRPr="00A00D51">
        <w:t xml:space="preserve">ata </w:t>
      </w:r>
      <w:r w:rsidR="00DB5F67" w:rsidRPr="00A00D51">
        <w:t>W</w:t>
      </w:r>
      <w:r w:rsidRPr="00A00D51">
        <w:t xml:space="preserve">arehouse is implicitly longitudinal, in that all results for a given student </w:t>
      </w:r>
      <w:r w:rsidR="00825059" w:rsidRPr="00A00D51">
        <w:t xml:space="preserve">are </w:t>
      </w:r>
      <w:r w:rsidRPr="00A00D51">
        <w:t>connected by that student’s ID.</w:t>
      </w:r>
    </w:p>
    <w:p w14:paraId="52E3B24B" w14:textId="70FFC4BE" w:rsidR="004C1C1F" w:rsidRPr="00A00D51" w:rsidRDefault="004C1C1F" w:rsidP="001221CE">
      <w:pPr>
        <w:pStyle w:val="ListBullet2"/>
        <w:numPr>
          <w:ilvl w:val="0"/>
          <w:numId w:val="29"/>
        </w:numPr>
      </w:pPr>
      <w:r w:rsidRPr="00A00D51">
        <w:t>Version 1 of the system provide</w:t>
      </w:r>
      <w:r w:rsidR="00825059" w:rsidRPr="00A00D51">
        <w:t>s</w:t>
      </w:r>
      <w:r w:rsidRPr="00A00D51">
        <w:t xml:space="preserve"> reporting designed for </w:t>
      </w:r>
      <w:r w:rsidR="00674FB2" w:rsidRPr="00A00D51">
        <w:t xml:space="preserve">one </w:t>
      </w:r>
      <w:r w:rsidRPr="00A00D51">
        <w:t>year of data due to additional requirements gathering needed for appropriate display of data over time.</w:t>
      </w:r>
    </w:p>
    <w:p w14:paraId="043BCC7A" w14:textId="53910EAD" w:rsidR="004C1C1F" w:rsidRPr="00A00D51" w:rsidRDefault="004C1C1F" w:rsidP="001221CE">
      <w:pPr>
        <w:pStyle w:val="ListBullet2"/>
        <w:numPr>
          <w:ilvl w:val="0"/>
          <w:numId w:val="29"/>
        </w:numPr>
      </w:pPr>
      <w:r w:rsidRPr="00A00D51">
        <w:t>Amplify provide</w:t>
      </w:r>
      <w:r w:rsidR="00825059" w:rsidRPr="00A00D51">
        <w:t>s</w:t>
      </w:r>
      <w:r w:rsidRPr="00A00D51">
        <w:t xml:space="preserve"> visual design services to document direction for future reporting capabilities, includ</w:t>
      </w:r>
      <w:r w:rsidR="00EF5BC3" w:rsidRPr="00A00D51">
        <w:t>ing</w:t>
      </w:r>
      <w:r w:rsidRPr="00A00D51">
        <w:t xml:space="preserve"> the following </w:t>
      </w:r>
      <w:r w:rsidR="00674FB2" w:rsidRPr="00A00D51">
        <w:t>y</w:t>
      </w:r>
      <w:r w:rsidRPr="00A00D51">
        <w:t>ear-over-year reports:</w:t>
      </w:r>
    </w:p>
    <w:p w14:paraId="05202703" w14:textId="7EECE959" w:rsidR="004C1C1F" w:rsidRPr="00A00D51" w:rsidRDefault="004C1C1F" w:rsidP="001221CE">
      <w:pPr>
        <w:pStyle w:val="ListBullet3"/>
        <w:numPr>
          <w:ilvl w:val="1"/>
          <w:numId w:val="29"/>
        </w:numPr>
      </w:pPr>
      <w:r w:rsidRPr="00A00D51">
        <w:t xml:space="preserve">Reporting on multiple years of </w:t>
      </w:r>
      <w:r w:rsidR="00674FB2" w:rsidRPr="00A00D51">
        <w:t>s</w:t>
      </w:r>
      <w:r w:rsidRPr="00A00D51">
        <w:t>ummative data for Comparing Districts</w:t>
      </w:r>
      <w:r w:rsidR="002E1D88" w:rsidRPr="00A00D51">
        <w:t xml:space="preserve"> in a STATE</w:t>
      </w:r>
      <w:r w:rsidRPr="00A00D51">
        <w:t>, Comparing Schools</w:t>
      </w:r>
      <w:r w:rsidR="002E1D88" w:rsidRPr="00A00D51">
        <w:t xml:space="preserve"> in a DISTRICT</w:t>
      </w:r>
      <w:r w:rsidRPr="00A00D51">
        <w:t xml:space="preserve">, and Results by Grade </w:t>
      </w:r>
      <w:r w:rsidR="002E1D88" w:rsidRPr="00A00D51">
        <w:t xml:space="preserve">for a SCHOOL </w:t>
      </w:r>
      <w:r w:rsidRPr="00A00D51">
        <w:t>reports</w:t>
      </w:r>
    </w:p>
    <w:p w14:paraId="3D854487" w14:textId="6A7A25CC" w:rsidR="004C1C1F" w:rsidRPr="00A00D51" w:rsidRDefault="004C1C1F" w:rsidP="001221CE">
      <w:pPr>
        <w:pStyle w:val="ListBullet3"/>
        <w:numPr>
          <w:ilvl w:val="1"/>
          <w:numId w:val="29"/>
        </w:numPr>
      </w:pPr>
      <w:r w:rsidRPr="00A00D51">
        <w:t xml:space="preserve">Reporting on multiple years of </w:t>
      </w:r>
      <w:r w:rsidR="00674FB2" w:rsidRPr="00A00D51">
        <w:t>s</w:t>
      </w:r>
      <w:r w:rsidRPr="00A00D51">
        <w:t xml:space="preserve">ummative and </w:t>
      </w:r>
      <w:r w:rsidR="00674FB2" w:rsidRPr="00A00D51">
        <w:t>i</w:t>
      </w:r>
      <w:r w:rsidR="00DB5F67" w:rsidRPr="00A00D51">
        <w:t xml:space="preserve">nterim </w:t>
      </w:r>
      <w:r w:rsidR="00674FB2" w:rsidRPr="00A00D51">
        <w:t>c</w:t>
      </w:r>
      <w:r w:rsidR="00DB5F67" w:rsidRPr="00A00D51">
        <w:t xml:space="preserve">omprehensive </w:t>
      </w:r>
      <w:r w:rsidR="00674FB2" w:rsidRPr="00A00D51">
        <w:t>a</w:t>
      </w:r>
      <w:r w:rsidR="008F471C" w:rsidRPr="00A00D51">
        <w:t xml:space="preserve">ssessment </w:t>
      </w:r>
      <w:r w:rsidRPr="00A00D51">
        <w:t xml:space="preserve">data for the </w:t>
      </w:r>
      <w:r w:rsidR="00E20CE4">
        <w:t>List of Students by Assessment GRADE</w:t>
      </w:r>
      <w:r w:rsidR="00A554E0" w:rsidRPr="00A00D51">
        <w:t xml:space="preserve"> </w:t>
      </w:r>
      <w:r w:rsidRPr="00A00D51">
        <w:t>report</w:t>
      </w:r>
    </w:p>
    <w:p w14:paraId="3CA2CFDA" w14:textId="7EECFAF1" w:rsidR="004C1C1F" w:rsidRPr="00A00D51" w:rsidRDefault="004C1C1F" w:rsidP="001221CE">
      <w:pPr>
        <w:pStyle w:val="ListBullet3"/>
        <w:numPr>
          <w:ilvl w:val="1"/>
          <w:numId w:val="29"/>
        </w:numPr>
      </w:pPr>
      <w:r w:rsidRPr="00A00D51">
        <w:t xml:space="preserve">Reporting on multiple years of </w:t>
      </w:r>
      <w:r w:rsidR="00674FB2" w:rsidRPr="00A00D51">
        <w:t>s</w:t>
      </w:r>
      <w:r w:rsidRPr="00A00D51">
        <w:t xml:space="preserve">ummative and </w:t>
      </w:r>
      <w:r w:rsidR="00674FB2" w:rsidRPr="00A00D51">
        <w:t>i</w:t>
      </w:r>
      <w:r w:rsidR="00DB5F67" w:rsidRPr="00A00D51">
        <w:t xml:space="preserve">nterim </w:t>
      </w:r>
      <w:r w:rsidR="00674FB2" w:rsidRPr="00A00D51">
        <w:t>c</w:t>
      </w:r>
      <w:r w:rsidR="00DB5F67" w:rsidRPr="00A00D51">
        <w:t>omprehensive</w:t>
      </w:r>
      <w:r w:rsidR="008F471C" w:rsidRPr="00A00D51">
        <w:t xml:space="preserve"> </w:t>
      </w:r>
      <w:r w:rsidR="00674FB2" w:rsidRPr="00A00D51">
        <w:t>a</w:t>
      </w:r>
      <w:r w:rsidR="008F471C" w:rsidRPr="00A00D51">
        <w:t>ssessment</w:t>
      </w:r>
      <w:r w:rsidR="00D25030" w:rsidRPr="00A00D51">
        <w:t xml:space="preserve"> </w:t>
      </w:r>
      <w:r w:rsidRPr="00A00D51">
        <w:t xml:space="preserve">data for the Individual </w:t>
      </w:r>
      <w:r w:rsidR="003F6BF6" w:rsidRPr="00A00D51">
        <w:t xml:space="preserve">STUDENT </w:t>
      </w:r>
      <w:r w:rsidRPr="00A00D51">
        <w:t>Report</w:t>
      </w:r>
    </w:p>
    <w:p w14:paraId="4D0CABBF" w14:textId="22CD83F6" w:rsidR="004E795E" w:rsidRPr="00A00D51" w:rsidRDefault="004E795E" w:rsidP="001221CE">
      <w:pPr>
        <w:pStyle w:val="ListBullet2"/>
        <w:numPr>
          <w:ilvl w:val="0"/>
          <w:numId w:val="29"/>
        </w:numPr>
      </w:pPr>
      <w:r w:rsidRPr="00A00D51">
        <w:t xml:space="preserve">The </w:t>
      </w:r>
      <w:r w:rsidR="00674FB2" w:rsidRPr="00A00D51">
        <w:t>i</w:t>
      </w:r>
      <w:r w:rsidRPr="00A00D51">
        <w:t xml:space="preserve">dentity </w:t>
      </w:r>
      <w:r w:rsidR="00674FB2" w:rsidRPr="00A00D51">
        <w:t>m</w:t>
      </w:r>
      <w:r w:rsidRPr="00A00D51">
        <w:t xml:space="preserve">anagement systems of each state </w:t>
      </w:r>
      <w:r w:rsidR="00825059" w:rsidRPr="00A00D51">
        <w:t xml:space="preserve">are </w:t>
      </w:r>
      <w:r w:rsidRPr="00A00D51">
        <w:t>responsible for reconciling multiple student IDs generated for a single student into a single student ID.</w:t>
      </w:r>
    </w:p>
    <w:p w14:paraId="7A259826" w14:textId="293B1122" w:rsidR="0077183A" w:rsidRPr="00A00D51" w:rsidRDefault="004E795E" w:rsidP="001221CE">
      <w:pPr>
        <w:pStyle w:val="ListBullet2"/>
        <w:numPr>
          <w:ilvl w:val="0"/>
          <w:numId w:val="29"/>
        </w:numPr>
      </w:pPr>
      <w:r w:rsidRPr="00A00D51">
        <w:t xml:space="preserve">The Reporting System </w:t>
      </w:r>
      <w:r w:rsidR="00955281">
        <w:t>is</w:t>
      </w:r>
      <w:r w:rsidR="00955281" w:rsidRPr="00A00D51">
        <w:t xml:space="preserve"> </w:t>
      </w:r>
      <w:r w:rsidRPr="00A00D51">
        <w:t xml:space="preserve">dependent on the state </w:t>
      </w:r>
      <w:r w:rsidR="00674FB2" w:rsidRPr="00A00D51">
        <w:t>i</w:t>
      </w:r>
      <w:r w:rsidRPr="00A00D51">
        <w:t xml:space="preserve">dentity </w:t>
      </w:r>
      <w:r w:rsidR="00674FB2" w:rsidRPr="00A00D51">
        <w:t>m</w:t>
      </w:r>
      <w:r w:rsidRPr="00A00D51">
        <w:t xml:space="preserve">anagement systems to provide </w:t>
      </w:r>
      <w:r w:rsidR="00674FB2" w:rsidRPr="00A00D51">
        <w:t>s</w:t>
      </w:r>
      <w:r w:rsidRPr="00A00D51">
        <w:t>tudent IDs.</w:t>
      </w:r>
    </w:p>
    <w:p w14:paraId="0F4ADAE0" w14:textId="77777777" w:rsidR="004C1C1F" w:rsidRPr="00A00D51" w:rsidRDefault="004C1C1F" w:rsidP="00E6087D">
      <w:pPr>
        <w:pStyle w:val="Heading3"/>
      </w:pPr>
      <w:bookmarkStart w:id="285" w:name="_Toc291348520"/>
      <w:bookmarkStart w:id="286" w:name="_Toc436058919"/>
      <w:r w:rsidRPr="00A00D51">
        <w:t>Comparing Aggregates</w:t>
      </w:r>
      <w:bookmarkEnd w:id="285"/>
      <w:bookmarkEnd w:id="286"/>
      <w:r w:rsidRPr="00A00D51">
        <w:t xml:space="preserve"> </w:t>
      </w:r>
    </w:p>
    <w:p w14:paraId="45BB7A99" w14:textId="77777777" w:rsidR="004C1C1F" w:rsidRPr="00A00D51" w:rsidRDefault="004C1C1F" w:rsidP="001221CE">
      <w:pPr>
        <w:pStyle w:val="ListBullet2"/>
        <w:numPr>
          <w:ilvl w:val="0"/>
          <w:numId w:val="7"/>
        </w:numPr>
      </w:pPr>
      <w:r w:rsidRPr="00A00D51">
        <w:t>The Reporting System compares aggregates to each other via the following reports:</w:t>
      </w:r>
    </w:p>
    <w:p w14:paraId="445B1467" w14:textId="77777777" w:rsidR="004C1C1F" w:rsidRPr="00A00D51" w:rsidRDefault="004C1C1F" w:rsidP="001221CE">
      <w:pPr>
        <w:pStyle w:val="ListBullet3"/>
        <w:numPr>
          <w:ilvl w:val="1"/>
          <w:numId w:val="7"/>
        </w:numPr>
      </w:pPr>
      <w:r w:rsidRPr="00A00D51">
        <w:t>Comparing Districts</w:t>
      </w:r>
      <w:r w:rsidR="002E1D88" w:rsidRPr="00A00D51">
        <w:t xml:space="preserve"> in a STATE</w:t>
      </w:r>
    </w:p>
    <w:p w14:paraId="752A7E91" w14:textId="77777777" w:rsidR="004C1C1F" w:rsidRPr="00A00D51" w:rsidRDefault="004C1C1F" w:rsidP="001221CE">
      <w:pPr>
        <w:pStyle w:val="ListBullet3"/>
        <w:numPr>
          <w:ilvl w:val="1"/>
          <w:numId w:val="7"/>
        </w:numPr>
      </w:pPr>
      <w:r w:rsidRPr="00A00D51">
        <w:t>Comparing Schools</w:t>
      </w:r>
      <w:r w:rsidR="002E1D88" w:rsidRPr="00A00D51">
        <w:t xml:space="preserve"> in a DISTRICT</w:t>
      </w:r>
    </w:p>
    <w:p w14:paraId="7A4687FE" w14:textId="77777777" w:rsidR="004C1C1F" w:rsidRPr="00A00D51" w:rsidRDefault="004C1C1F" w:rsidP="001221CE">
      <w:pPr>
        <w:pStyle w:val="ListBullet3"/>
        <w:numPr>
          <w:ilvl w:val="1"/>
          <w:numId w:val="7"/>
        </w:numPr>
      </w:pPr>
      <w:r w:rsidRPr="00A00D51">
        <w:t>Results by Grade</w:t>
      </w:r>
      <w:r w:rsidR="002E1D88" w:rsidRPr="00A00D51">
        <w:t xml:space="preserve"> for a SCHOOL</w:t>
      </w:r>
    </w:p>
    <w:p w14:paraId="7EDC1D45" w14:textId="3A8BFAF0" w:rsidR="004C1C1F" w:rsidRPr="00A00D51" w:rsidRDefault="004C1C1F" w:rsidP="001221CE">
      <w:pPr>
        <w:pStyle w:val="ListBullet2"/>
        <w:numPr>
          <w:ilvl w:val="0"/>
          <w:numId w:val="7"/>
        </w:numPr>
      </w:pPr>
      <w:r w:rsidRPr="00A00D51">
        <w:t xml:space="preserve">The Reporting </w:t>
      </w:r>
      <w:r w:rsidR="007524C3" w:rsidRPr="00A00D51">
        <w:t>S</w:t>
      </w:r>
      <w:r w:rsidRPr="00A00D51">
        <w:t xml:space="preserve">ystem provides the ability to filter to subpopulations of interest across aggregates, including by grade(s), demographics, and school programs. </w:t>
      </w:r>
    </w:p>
    <w:p w14:paraId="5D5BE5F6" w14:textId="1131EABE" w:rsidR="004C1C1F" w:rsidRPr="00A00D51" w:rsidRDefault="004C1C1F" w:rsidP="001221CE">
      <w:pPr>
        <w:pStyle w:val="ListBullet2"/>
        <w:numPr>
          <w:ilvl w:val="0"/>
          <w:numId w:val="7"/>
        </w:numPr>
      </w:pPr>
      <w:r w:rsidRPr="00A00D51">
        <w:t xml:space="preserve">The Reporting System </w:t>
      </w:r>
      <w:r w:rsidR="00673EBD" w:rsidRPr="00A00D51">
        <w:t xml:space="preserve">does </w:t>
      </w:r>
      <w:r w:rsidRPr="00A00D51">
        <w:t xml:space="preserve">not provide a way to directly create a gap analysis. Sophisticated cross-tabs and conditional analyses </w:t>
      </w:r>
      <w:r w:rsidR="00E161F0" w:rsidRPr="00A00D51">
        <w:t xml:space="preserve">are </w:t>
      </w:r>
      <w:r w:rsidRPr="00A00D51">
        <w:t>supported only by external tools populated through data extracts.</w:t>
      </w:r>
    </w:p>
    <w:p w14:paraId="2991FEFC" w14:textId="62BEA931" w:rsidR="004C1C1F" w:rsidRPr="00A00D51" w:rsidRDefault="004C1C1F" w:rsidP="001221CE">
      <w:pPr>
        <w:pStyle w:val="ListBullet3"/>
        <w:numPr>
          <w:ilvl w:val="1"/>
          <w:numId w:val="7"/>
        </w:numPr>
      </w:pPr>
      <w:r w:rsidRPr="00A00D51">
        <w:t xml:space="preserve">For example, the Reporting </w:t>
      </w:r>
      <w:r w:rsidR="00673EBD" w:rsidRPr="00A00D51">
        <w:t>S</w:t>
      </w:r>
      <w:r w:rsidRPr="00A00D51">
        <w:t xml:space="preserve">ystem </w:t>
      </w:r>
      <w:r w:rsidR="00673EBD" w:rsidRPr="00A00D51">
        <w:t xml:space="preserve">does </w:t>
      </w:r>
      <w:r w:rsidRPr="00A00D51">
        <w:t xml:space="preserve">not provide a way to analyze </w:t>
      </w:r>
      <w:r w:rsidR="00673EBD" w:rsidRPr="00A00D51">
        <w:t xml:space="preserve">fifth </w:t>
      </w:r>
      <w:r w:rsidRPr="00A00D51">
        <w:t xml:space="preserve">grade </w:t>
      </w:r>
      <w:r w:rsidR="00673EBD" w:rsidRPr="00A00D51">
        <w:t>s</w:t>
      </w:r>
      <w:r w:rsidRPr="00A00D51">
        <w:t xml:space="preserve">ummative </w:t>
      </w:r>
      <w:r w:rsidR="00673EBD" w:rsidRPr="00A00D51">
        <w:t>m</w:t>
      </w:r>
      <w:r w:rsidR="00DD7B27" w:rsidRPr="00A00D51">
        <w:t>athematics</w:t>
      </w:r>
      <w:r w:rsidR="006F5EE1" w:rsidRPr="00A00D51">
        <w:t xml:space="preserve"> </w:t>
      </w:r>
      <w:r w:rsidRPr="00A00D51">
        <w:t xml:space="preserve">assessment and compare Hispanic LEP males to non-Hispanic, non-LEP males. </w:t>
      </w:r>
    </w:p>
    <w:p w14:paraId="60EFE39C" w14:textId="533B979C" w:rsidR="004C1C1F" w:rsidRPr="00A00D51" w:rsidRDefault="004C1C1F" w:rsidP="001221CE">
      <w:pPr>
        <w:pStyle w:val="ListBullet3"/>
        <w:numPr>
          <w:ilvl w:val="1"/>
          <w:numId w:val="7"/>
        </w:numPr>
      </w:pPr>
      <w:r w:rsidRPr="00A00D51">
        <w:t xml:space="preserve">The Reporting System </w:t>
      </w:r>
      <w:r w:rsidR="00673EBD" w:rsidRPr="00A00D51">
        <w:t xml:space="preserve">does </w:t>
      </w:r>
      <w:r w:rsidRPr="00A00D51">
        <w:t>not provide multi-year aggregate reporting or comparison between assessment administrations. The Data Warehouse provide</w:t>
      </w:r>
      <w:r w:rsidR="00673EBD" w:rsidRPr="00A00D51">
        <w:t>s</w:t>
      </w:r>
      <w:r w:rsidRPr="00A00D51">
        <w:t xml:space="preserve"> data extracts to support offline calculation of trend or growth data.</w:t>
      </w:r>
    </w:p>
    <w:p w14:paraId="6DFBBE3F" w14:textId="5B017F0D" w:rsidR="00EF5BC3" w:rsidRPr="00A00D51" w:rsidRDefault="00EF5BC3" w:rsidP="001221CE">
      <w:pPr>
        <w:pStyle w:val="ListBullet2"/>
        <w:numPr>
          <w:ilvl w:val="0"/>
          <w:numId w:val="7"/>
        </w:numPr>
      </w:pPr>
      <w:r w:rsidRPr="00A00D51">
        <w:t xml:space="preserve">As requested by the Consortium, the Reporting </w:t>
      </w:r>
      <w:r w:rsidR="00673EBD" w:rsidRPr="00A00D51">
        <w:t>S</w:t>
      </w:r>
      <w:r w:rsidRPr="00A00D51">
        <w:t xml:space="preserve">ystem </w:t>
      </w:r>
      <w:r w:rsidR="00673EBD" w:rsidRPr="00A00D51">
        <w:t xml:space="preserve">does </w:t>
      </w:r>
      <w:r w:rsidRPr="00A00D51">
        <w:t>not support comparisons between different states.</w:t>
      </w:r>
    </w:p>
    <w:p w14:paraId="6DBE6A46" w14:textId="77777777" w:rsidR="004E795E" w:rsidRPr="00A00D51" w:rsidRDefault="004E795E" w:rsidP="00E6087D">
      <w:pPr>
        <w:pStyle w:val="Heading3"/>
      </w:pPr>
      <w:bookmarkStart w:id="287" w:name="_Toc291348521"/>
      <w:bookmarkStart w:id="288" w:name="_Toc436058920"/>
      <w:r w:rsidRPr="00A00D51">
        <w:lastRenderedPageBreak/>
        <w:t>Group and Permission Definitions</w:t>
      </w:r>
      <w:bookmarkEnd w:id="287"/>
      <w:bookmarkEnd w:id="288"/>
    </w:p>
    <w:p w14:paraId="3CFFF524" w14:textId="21AA8F6F" w:rsidR="004E795E" w:rsidRPr="00A00D51" w:rsidRDefault="004E795E" w:rsidP="001221CE">
      <w:pPr>
        <w:pStyle w:val="ListParagraph"/>
        <w:numPr>
          <w:ilvl w:val="0"/>
          <w:numId w:val="15"/>
        </w:numPr>
      </w:pPr>
      <w:r w:rsidRPr="00A00D51">
        <w:t xml:space="preserve">Configuration of </w:t>
      </w:r>
      <w:r w:rsidR="00673EBD" w:rsidRPr="00A00D51">
        <w:t>u</w:t>
      </w:r>
      <w:r w:rsidRPr="00A00D51">
        <w:t xml:space="preserve">ser </w:t>
      </w:r>
      <w:r w:rsidR="00673EBD" w:rsidRPr="00A00D51">
        <w:t>g</w:t>
      </w:r>
      <w:r w:rsidRPr="00A00D51">
        <w:t xml:space="preserve">roups and </w:t>
      </w:r>
      <w:r w:rsidR="00673EBD" w:rsidRPr="00A00D51">
        <w:t>p</w:t>
      </w:r>
      <w:r w:rsidRPr="00A00D51">
        <w:t xml:space="preserve">ermissions </w:t>
      </w:r>
      <w:r w:rsidR="00E161F0" w:rsidRPr="00A00D51">
        <w:t xml:space="preserve">are </w:t>
      </w:r>
      <w:r w:rsidRPr="00A00D51">
        <w:t xml:space="preserve">maintained through the SSO shared service. </w:t>
      </w:r>
      <w:r w:rsidR="00673EBD" w:rsidRPr="00A00D51">
        <w:t xml:space="preserve">Users are </w:t>
      </w:r>
      <w:r w:rsidRPr="00A00D51">
        <w:t xml:space="preserve">associated with school(s)/district(s)/and state(s) by their state. </w:t>
      </w:r>
    </w:p>
    <w:p w14:paraId="426C4DB4" w14:textId="01B73CB4" w:rsidR="004E795E" w:rsidRPr="00A00D51" w:rsidRDefault="004E795E" w:rsidP="001221CE">
      <w:pPr>
        <w:pStyle w:val="ListParagraph"/>
        <w:numPr>
          <w:ilvl w:val="0"/>
          <w:numId w:val="15"/>
        </w:numPr>
      </w:pPr>
      <w:r w:rsidRPr="00A00D51">
        <w:t xml:space="preserve">All user associations </w:t>
      </w:r>
      <w:r w:rsidR="00673EBD" w:rsidRPr="00A00D51">
        <w:t xml:space="preserve">are </w:t>
      </w:r>
      <w:r w:rsidRPr="00A00D51">
        <w:t xml:space="preserve">passed to the Data Warehouse by the state </w:t>
      </w:r>
      <w:r w:rsidR="00673EBD" w:rsidRPr="00A00D51">
        <w:t>i</w:t>
      </w:r>
      <w:r w:rsidRPr="00A00D51">
        <w:t xml:space="preserve">dentification </w:t>
      </w:r>
      <w:r w:rsidR="00673EBD" w:rsidRPr="00A00D51">
        <w:t>m</w:t>
      </w:r>
      <w:r w:rsidRPr="00A00D51">
        <w:t>anagement system.</w:t>
      </w:r>
    </w:p>
    <w:p w14:paraId="4FEDD43F" w14:textId="77777777" w:rsidR="004E795E" w:rsidRPr="00A00D51" w:rsidRDefault="004E795E" w:rsidP="00E6087D">
      <w:pPr>
        <w:pStyle w:val="Heading3"/>
      </w:pPr>
      <w:bookmarkStart w:id="289" w:name="_Toc291348522"/>
      <w:bookmarkStart w:id="290" w:name="_Toc436058921"/>
      <w:r w:rsidRPr="00A00D51">
        <w:t>System Functionality Restrictions</w:t>
      </w:r>
      <w:bookmarkEnd w:id="289"/>
      <w:bookmarkEnd w:id="290"/>
    </w:p>
    <w:p w14:paraId="71F45744" w14:textId="4F06F423" w:rsidR="004E795E" w:rsidRPr="00A00D51" w:rsidRDefault="004E795E" w:rsidP="001221CE">
      <w:pPr>
        <w:pStyle w:val="ListParagraph"/>
        <w:numPr>
          <w:ilvl w:val="0"/>
          <w:numId w:val="16"/>
        </w:numPr>
      </w:pPr>
      <w:r w:rsidRPr="00A00D51">
        <w:t xml:space="preserve">System functionality in the Data Warehouse </w:t>
      </w:r>
      <w:r w:rsidR="00673EBD" w:rsidRPr="00A00D51">
        <w:t>and Reporting S</w:t>
      </w:r>
      <w:r w:rsidRPr="00A00D51">
        <w:t xml:space="preserve">ystem </w:t>
      </w:r>
      <w:r w:rsidR="00673EBD" w:rsidRPr="00A00D51">
        <w:t xml:space="preserve">is </w:t>
      </w:r>
      <w:r w:rsidRPr="00A00D51">
        <w:t xml:space="preserve">granted or restricted to user groups or entities, including Smarter Balanced, state, district, and school building levels by </w:t>
      </w:r>
      <w:r w:rsidR="00673EBD" w:rsidRPr="00A00D51">
        <w:t>s</w:t>
      </w:r>
      <w:r w:rsidRPr="00A00D51">
        <w:t xml:space="preserve">ystem </w:t>
      </w:r>
      <w:r w:rsidR="00673EBD" w:rsidRPr="00A00D51">
        <w:t>a</w:t>
      </w:r>
      <w:r w:rsidRPr="00A00D51">
        <w:t>dministrators.</w:t>
      </w:r>
    </w:p>
    <w:p w14:paraId="45C4B880" w14:textId="3B404EB3" w:rsidR="004E795E" w:rsidRPr="00A00D51" w:rsidRDefault="006F5EE1" w:rsidP="001221CE">
      <w:pPr>
        <w:pStyle w:val="ListParagraph"/>
        <w:numPr>
          <w:ilvl w:val="0"/>
          <w:numId w:val="16"/>
        </w:numPr>
      </w:pPr>
      <w:r w:rsidRPr="00A00D51">
        <w:t>Permissions are feature-based</w:t>
      </w:r>
      <w:r w:rsidR="004E795E" w:rsidRPr="00A00D51">
        <w:t>.</w:t>
      </w:r>
    </w:p>
    <w:p w14:paraId="26E6D673" w14:textId="77777777" w:rsidR="004C1C1F" w:rsidRPr="00A00D51" w:rsidRDefault="004C1C1F" w:rsidP="00E6087D">
      <w:pPr>
        <w:pStyle w:val="Heading3"/>
      </w:pPr>
      <w:bookmarkStart w:id="291" w:name="_Toc291348523"/>
      <w:bookmarkStart w:id="292" w:name="_Toc436058922"/>
      <w:r w:rsidRPr="00A00D51">
        <w:t>Statistical Support</w:t>
      </w:r>
      <w:bookmarkEnd w:id="291"/>
      <w:bookmarkEnd w:id="292"/>
    </w:p>
    <w:p w14:paraId="00BDCC5A" w14:textId="59321887" w:rsidR="004C1C1F" w:rsidRPr="00A00D51" w:rsidRDefault="004C1C1F" w:rsidP="001221CE">
      <w:pPr>
        <w:pStyle w:val="ListBullet2"/>
        <w:numPr>
          <w:ilvl w:val="0"/>
          <w:numId w:val="7"/>
        </w:numPr>
      </w:pPr>
      <w:r w:rsidRPr="00A00D51">
        <w:t xml:space="preserve">The Data Warehouse and Reporting </w:t>
      </w:r>
      <w:r w:rsidR="00673EBD" w:rsidRPr="00A00D51">
        <w:t>S</w:t>
      </w:r>
      <w:r w:rsidRPr="00A00D51">
        <w:t xml:space="preserve">ystem </w:t>
      </w:r>
      <w:r w:rsidR="00DF4398" w:rsidRPr="00A00D51">
        <w:t xml:space="preserve">contain and make available data to </w:t>
      </w:r>
      <w:r w:rsidRPr="00A00D51">
        <w:t xml:space="preserve">allow for: </w:t>
      </w:r>
    </w:p>
    <w:p w14:paraId="0C55529E" w14:textId="23D9DB96" w:rsidR="004C1C1F" w:rsidRPr="00A00D51" w:rsidRDefault="004C1C1F" w:rsidP="001221CE">
      <w:pPr>
        <w:pStyle w:val="ListBullet3"/>
        <w:numPr>
          <w:ilvl w:val="1"/>
          <w:numId w:val="7"/>
        </w:numPr>
      </w:pPr>
      <w:r w:rsidRPr="00A00D51">
        <w:t>Conditional Analyses</w:t>
      </w:r>
      <w:r w:rsidR="003B290A" w:rsidRPr="00A00D51">
        <w:t xml:space="preserve"> - </w:t>
      </w:r>
      <w:r w:rsidR="003D3164" w:rsidRPr="00A00D51">
        <w:t xml:space="preserve">Basic </w:t>
      </w:r>
      <w:r w:rsidRPr="00A00D51">
        <w:t xml:space="preserve">conditional analyses </w:t>
      </w:r>
      <w:r w:rsidR="003D3164" w:rsidRPr="00A00D51">
        <w:t xml:space="preserve">are </w:t>
      </w:r>
      <w:r w:rsidRPr="00A00D51">
        <w:t>achievable through filtering of reports. More advanced analyses require external tools applied to data extracted from the Data Warehouse.</w:t>
      </w:r>
    </w:p>
    <w:p w14:paraId="404F3A89" w14:textId="11ED4190" w:rsidR="004C1C1F" w:rsidRPr="00A00D51" w:rsidRDefault="004C1C1F" w:rsidP="001221CE">
      <w:pPr>
        <w:pStyle w:val="ListBullet3"/>
        <w:numPr>
          <w:ilvl w:val="1"/>
          <w:numId w:val="7"/>
        </w:numPr>
      </w:pPr>
      <w:r w:rsidRPr="00A00D51">
        <w:t>Basic Inferential Tests</w:t>
      </w:r>
      <w:r w:rsidR="003B290A" w:rsidRPr="00A00D51">
        <w:t xml:space="preserve"> - </w:t>
      </w:r>
      <w:r w:rsidRPr="00A00D51">
        <w:t>Offline regressions (e.g.</w:t>
      </w:r>
      <w:r w:rsidR="00A554E0" w:rsidRPr="00A00D51">
        <w:t>,</w:t>
      </w:r>
      <w:r w:rsidRPr="00A00D51">
        <w:t xml:space="preserve"> psychometric calibration</w:t>
      </w:r>
      <w:r w:rsidR="00A554E0" w:rsidRPr="00A00D51">
        <w:t>,</w:t>
      </w:r>
      <w:r w:rsidR="002A5045" w:rsidRPr="00A00D51">
        <w:t xml:space="preserve"> </w:t>
      </w:r>
      <w:r w:rsidRPr="00A00D51">
        <w:t xml:space="preserve">state/district custom metrics) require the use of external tools applied to data extracted </w:t>
      </w:r>
      <w:r w:rsidR="002A5045" w:rsidRPr="00A00D51">
        <w:t xml:space="preserve">or downloaded </w:t>
      </w:r>
      <w:r w:rsidRPr="00A00D51">
        <w:t>from the Data Warehouse.</w:t>
      </w:r>
    </w:p>
    <w:p w14:paraId="3A857585" w14:textId="3D25285A" w:rsidR="004C1C1F" w:rsidRPr="00A00D51" w:rsidRDefault="004C1C1F" w:rsidP="001221CE">
      <w:pPr>
        <w:pStyle w:val="ListBullet3"/>
        <w:numPr>
          <w:ilvl w:val="1"/>
          <w:numId w:val="7"/>
        </w:numPr>
      </w:pPr>
      <w:r w:rsidRPr="00A00D51">
        <w:t>Frequencies</w:t>
      </w:r>
      <w:r w:rsidR="003B290A" w:rsidRPr="00A00D51">
        <w:t xml:space="preserve"> - </w:t>
      </w:r>
      <w:r w:rsidR="003D3164" w:rsidRPr="00A00D51">
        <w:t xml:space="preserve">They are </w:t>
      </w:r>
      <w:r w:rsidRPr="00A00D51">
        <w:t xml:space="preserve">available in both the </w:t>
      </w:r>
      <w:r w:rsidR="00596731">
        <w:t>C</w:t>
      </w:r>
      <w:r w:rsidRPr="00A00D51">
        <w:t xml:space="preserve">omparing </w:t>
      </w:r>
      <w:r w:rsidR="00596731">
        <w:t>P</w:t>
      </w:r>
      <w:r w:rsidRPr="00A00D51">
        <w:t xml:space="preserve">opulations and Results by Grade </w:t>
      </w:r>
      <w:r w:rsidR="00596731" w:rsidRPr="00A00D51">
        <w:t>for SCHOOL reports</w:t>
      </w:r>
      <w:r w:rsidR="00DD2801" w:rsidRPr="00A00D51">
        <w:t>.</w:t>
      </w:r>
    </w:p>
    <w:p w14:paraId="2CFA4616" w14:textId="6C3B3283" w:rsidR="004C1C1F" w:rsidRPr="00A00D51" w:rsidRDefault="004C1C1F" w:rsidP="001221CE">
      <w:pPr>
        <w:pStyle w:val="ListBullet3"/>
        <w:numPr>
          <w:ilvl w:val="1"/>
          <w:numId w:val="7"/>
        </w:numPr>
      </w:pPr>
      <w:r w:rsidRPr="00A00D51">
        <w:t>Crosstabs</w:t>
      </w:r>
      <w:r w:rsidR="003B290A" w:rsidRPr="00A00D51">
        <w:t xml:space="preserve"> - </w:t>
      </w:r>
      <w:r w:rsidR="003D3164" w:rsidRPr="00A00D51">
        <w:t xml:space="preserve">They </w:t>
      </w:r>
      <w:r w:rsidRPr="00A00D51">
        <w:t>require the use of external tools applied to data extracted from the Data Warehouse.</w:t>
      </w:r>
    </w:p>
    <w:p w14:paraId="185F7A82" w14:textId="1E4B5C43" w:rsidR="004C1C1F" w:rsidRPr="00A00D51" w:rsidRDefault="004C1C1F" w:rsidP="001221CE">
      <w:pPr>
        <w:pStyle w:val="ListBullet2"/>
        <w:numPr>
          <w:ilvl w:val="0"/>
          <w:numId w:val="7"/>
        </w:numPr>
      </w:pPr>
      <w:r w:rsidRPr="00A00D51">
        <w:t xml:space="preserve">The Data Warehouse and Reporting </w:t>
      </w:r>
      <w:r w:rsidR="003D3164" w:rsidRPr="00A00D51">
        <w:t>S</w:t>
      </w:r>
      <w:r w:rsidRPr="00A00D51">
        <w:t xml:space="preserve">ystem </w:t>
      </w:r>
      <w:r w:rsidR="003D3164" w:rsidRPr="00A00D51">
        <w:t xml:space="preserve">do </w:t>
      </w:r>
      <w:r w:rsidRPr="00A00D51">
        <w:t xml:space="preserve">not support: </w:t>
      </w:r>
    </w:p>
    <w:p w14:paraId="21EB8FC4" w14:textId="468A27F2" w:rsidR="004C1C1F" w:rsidRPr="00A00D51" w:rsidRDefault="004C1C1F" w:rsidP="001221CE">
      <w:pPr>
        <w:pStyle w:val="ListBullet3"/>
        <w:numPr>
          <w:ilvl w:val="1"/>
          <w:numId w:val="7"/>
        </w:numPr>
      </w:pPr>
      <w:r w:rsidRPr="00A00D51">
        <w:t>Descriptive Statistics</w:t>
      </w:r>
      <w:r w:rsidR="003B290A" w:rsidRPr="00A00D51">
        <w:t xml:space="preserve"> - </w:t>
      </w:r>
      <w:r w:rsidRPr="00A00D51">
        <w:t>As per direction of Psychometric validation partner ETS, Amplify recommends against publishing mean or quartile scores for a given aggregation.</w:t>
      </w:r>
    </w:p>
    <w:p w14:paraId="64F71111" w14:textId="77777777" w:rsidR="00137D83" w:rsidRPr="00A00D51" w:rsidRDefault="00137D83" w:rsidP="00E6087D">
      <w:pPr>
        <w:pStyle w:val="Heading3"/>
      </w:pPr>
      <w:bookmarkStart w:id="293" w:name="_Toc291348524"/>
      <w:bookmarkStart w:id="294" w:name="_Toc436058923"/>
      <w:r w:rsidRPr="00A00D51">
        <w:t>Availability of Data</w:t>
      </w:r>
      <w:bookmarkEnd w:id="293"/>
      <w:bookmarkEnd w:id="294"/>
    </w:p>
    <w:p w14:paraId="7556A239" w14:textId="4C1F33B5" w:rsidR="00137D83" w:rsidRPr="00A00D51" w:rsidRDefault="00137D83" w:rsidP="001221CE">
      <w:pPr>
        <w:pStyle w:val="ListParagraph"/>
        <w:numPr>
          <w:ilvl w:val="0"/>
          <w:numId w:val="17"/>
        </w:numPr>
      </w:pPr>
      <w:r w:rsidRPr="00A00D51">
        <w:t xml:space="preserve">Reports and data </w:t>
      </w:r>
      <w:r w:rsidR="003D3164" w:rsidRPr="00A00D51">
        <w:t xml:space="preserve">are </w:t>
      </w:r>
      <w:r w:rsidRPr="00A00D51">
        <w:t>made available as soon as incoming assessment results are completely processed.</w:t>
      </w:r>
    </w:p>
    <w:p w14:paraId="179A57E0" w14:textId="29200232" w:rsidR="00137D83" w:rsidRPr="00A00D51" w:rsidRDefault="00137D83" w:rsidP="009A099D">
      <w:pPr>
        <w:pStyle w:val="ListParagraph"/>
        <w:numPr>
          <w:ilvl w:val="0"/>
          <w:numId w:val="17"/>
        </w:numPr>
      </w:pPr>
      <w:r w:rsidRPr="00A00D51">
        <w:t xml:space="preserve">Assessment results </w:t>
      </w:r>
      <w:r w:rsidR="003D3164" w:rsidRPr="00A00D51">
        <w:t xml:space="preserve">are </w:t>
      </w:r>
      <w:r w:rsidRPr="00A00D51">
        <w:t xml:space="preserve">provided to the Reporting System </w:t>
      </w:r>
      <w:r w:rsidR="00EF5BC3" w:rsidRPr="00A00D51">
        <w:t xml:space="preserve">by a Test Score </w:t>
      </w:r>
      <w:r w:rsidR="003F6BF6" w:rsidRPr="00A00D51">
        <w:t>Integrator</w:t>
      </w:r>
      <w:r w:rsidRPr="00A00D51">
        <w:t xml:space="preserve"> which </w:t>
      </w:r>
      <w:r w:rsidR="00EF5BC3" w:rsidRPr="00A00D51">
        <w:t>integrate</w:t>
      </w:r>
      <w:r w:rsidR="003D3164" w:rsidRPr="00A00D51">
        <w:t>s</w:t>
      </w:r>
      <w:r w:rsidRPr="00A00D51">
        <w:t xml:space="preserve"> all the scoring information into a final set of scale</w:t>
      </w:r>
      <w:r w:rsidR="003D3164" w:rsidRPr="00A00D51">
        <w:t xml:space="preserve"> </w:t>
      </w:r>
      <w:r w:rsidRPr="00A00D51">
        <w:t xml:space="preserve">scores, error bands, cut-scores, and achievement levels and </w:t>
      </w:r>
      <w:r w:rsidR="00EF5BC3" w:rsidRPr="00A00D51">
        <w:t>provide</w:t>
      </w:r>
      <w:r w:rsidR="003D3164" w:rsidRPr="00A00D51">
        <w:t>s</w:t>
      </w:r>
      <w:r w:rsidRPr="00A00D51">
        <w:t xml:space="preserve"> a bulk upload of assessment results for a given administration (e.g.</w:t>
      </w:r>
      <w:r w:rsidR="00A554E0" w:rsidRPr="00A00D51">
        <w:t>,</w:t>
      </w:r>
      <w:r w:rsidRPr="00A00D51">
        <w:t xml:space="preserve"> </w:t>
      </w:r>
      <w:r w:rsidR="002A5045" w:rsidRPr="00A00D51">
        <w:t xml:space="preserve">DE 2017 Grade 6 Summative </w:t>
      </w:r>
      <w:r w:rsidR="00DD7B27" w:rsidRPr="00A00D51">
        <w:t>ELA</w:t>
      </w:r>
      <w:r w:rsidR="009A099D" w:rsidRPr="00A00D51">
        <w:t>). Reporting l</w:t>
      </w:r>
      <w:r w:rsidRPr="00A00D51">
        <w:t xml:space="preserve">atency </w:t>
      </w:r>
      <w:r w:rsidR="003D3164" w:rsidRPr="00A00D51">
        <w:t xml:space="preserve">is </w:t>
      </w:r>
      <w:r w:rsidR="009A099D" w:rsidRPr="00A00D51">
        <w:t>primarily driven by Scoring l</w:t>
      </w:r>
      <w:r w:rsidRPr="00A00D51">
        <w:t>atency.</w:t>
      </w:r>
    </w:p>
    <w:p w14:paraId="4DE48278" w14:textId="4C010424" w:rsidR="009A099D" w:rsidRPr="00A00D51" w:rsidRDefault="00137D83" w:rsidP="001221CE">
      <w:pPr>
        <w:pStyle w:val="ListParagraph"/>
        <w:numPr>
          <w:ilvl w:val="0"/>
          <w:numId w:val="17"/>
        </w:numPr>
      </w:pPr>
      <w:r w:rsidRPr="00A00D51">
        <w:t xml:space="preserve">The </w:t>
      </w:r>
      <w:r w:rsidR="00A76970" w:rsidRPr="00A00D51">
        <w:t>s</w:t>
      </w:r>
      <w:r w:rsidRPr="00A00D51">
        <w:t xml:space="preserve">ervice </w:t>
      </w:r>
      <w:r w:rsidR="00A76970" w:rsidRPr="00A00D51">
        <w:t>l</w:t>
      </w:r>
      <w:r w:rsidRPr="00A00D51">
        <w:t xml:space="preserve">evel </w:t>
      </w:r>
      <w:r w:rsidR="00A76970" w:rsidRPr="00A00D51">
        <w:t>a</w:t>
      </w:r>
      <w:r w:rsidRPr="00A00D51">
        <w:t xml:space="preserve">greement for reporting </w:t>
      </w:r>
      <w:r w:rsidR="003D3164" w:rsidRPr="00A00D51">
        <w:t>is</w:t>
      </w:r>
      <w:r w:rsidR="009A099D" w:rsidRPr="00A00D51">
        <w:t>:</w:t>
      </w:r>
    </w:p>
    <w:p w14:paraId="28F5F7E9" w14:textId="77777777" w:rsidR="009A099D" w:rsidRPr="00A00D51" w:rsidRDefault="009A099D" w:rsidP="009A099D">
      <w:pPr>
        <w:pStyle w:val="ListParagraph"/>
        <w:numPr>
          <w:ilvl w:val="1"/>
          <w:numId w:val="17"/>
        </w:numPr>
      </w:pPr>
      <w:r w:rsidRPr="00A00D51">
        <w:t xml:space="preserve">Upon receipt of data from Test Integration, data will be visible in the Reporting System within </w:t>
      </w:r>
      <w:r w:rsidR="00137D83" w:rsidRPr="00A00D51">
        <w:t>24-96 hours</w:t>
      </w:r>
      <w:r w:rsidRPr="00A00D51">
        <w:t>.</w:t>
      </w:r>
    </w:p>
    <w:p w14:paraId="1729E6E6" w14:textId="1E7FE8E8" w:rsidR="00137D83" w:rsidRPr="00A00D51" w:rsidRDefault="009A099D" w:rsidP="009A099D">
      <w:pPr>
        <w:pStyle w:val="ListParagraph"/>
        <w:numPr>
          <w:ilvl w:val="1"/>
          <w:numId w:val="17"/>
        </w:numPr>
      </w:pPr>
      <w:r w:rsidRPr="00A00D51">
        <w:t xml:space="preserve">This agreement is </w:t>
      </w:r>
      <w:r w:rsidR="00137D83" w:rsidRPr="00A00D51">
        <w:t>subject to change as specifications and hardware characterizations are finalized.</w:t>
      </w:r>
    </w:p>
    <w:p w14:paraId="3D8BB3B6" w14:textId="33BB13CA" w:rsidR="008445F0" w:rsidRPr="00A00D51" w:rsidRDefault="00A76970" w:rsidP="001221CE">
      <w:pPr>
        <w:pStyle w:val="ListParagraph"/>
        <w:numPr>
          <w:ilvl w:val="0"/>
          <w:numId w:val="17"/>
        </w:numPr>
      </w:pPr>
      <w:r w:rsidRPr="00A00D51">
        <w:t xml:space="preserve">The service level agreement for data extracts </w:t>
      </w:r>
      <w:r w:rsidR="002A5045" w:rsidRPr="00A00D51">
        <w:t xml:space="preserve">may </w:t>
      </w:r>
      <w:r w:rsidRPr="00A00D51">
        <w:t xml:space="preserve">be longer than 96 hours </w:t>
      </w:r>
      <w:r w:rsidR="002A5045" w:rsidRPr="00A00D51">
        <w:t>but is dependent on system activity and available resources.</w:t>
      </w:r>
    </w:p>
    <w:p w14:paraId="337A22C3" w14:textId="2B14BDC5" w:rsidR="00496B59" w:rsidRPr="00A00D51" w:rsidRDefault="00137D83" w:rsidP="001221CE">
      <w:pPr>
        <w:pStyle w:val="ListParagraph"/>
        <w:numPr>
          <w:ilvl w:val="0"/>
          <w:numId w:val="17"/>
        </w:numPr>
        <w:rPr>
          <w:color w:val="auto"/>
          <w:sz w:val="24"/>
        </w:rPr>
      </w:pPr>
      <w:r w:rsidRPr="00A00D51">
        <w:t xml:space="preserve">Data and reports </w:t>
      </w:r>
      <w:r w:rsidR="00D839E6" w:rsidRPr="00A00D51">
        <w:t>are</w:t>
      </w:r>
      <w:r w:rsidRPr="00A00D51">
        <w:t xml:space="preserve"> released to all users with the appropriate level of access as and when the data </w:t>
      </w:r>
      <w:r w:rsidR="00713A36" w:rsidRPr="00A00D51">
        <w:t xml:space="preserve">are </w:t>
      </w:r>
      <w:r w:rsidRPr="00A00D51">
        <w:t>processed, which depend</w:t>
      </w:r>
      <w:r w:rsidR="00D839E6" w:rsidRPr="00A00D51">
        <w:t>s</w:t>
      </w:r>
      <w:r w:rsidRPr="00A00D51">
        <w:t xml:space="preserve"> on the aggregation rules in effect in the source system. There </w:t>
      </w:r>
      <w:r w:rsidR="00D839E6" w:rsidRPr="00A00D51">
        <w:t>is</w:t>
      </w:r>
      <w:r w:rsidRPr="00A00D51">
        <w:t xml:space="preserve"> no timed, staged, or staggered release of reports, and data </w:t>
      </w:r>
      <w:r w:rsidR="00D839E6" w:rsidRPr="00A00D51">
        <w:t xml:space="preserve">are </w:t>
      </w:r>
      <w:r w:rsidRPr="00A00D51">
        <w:t>not embargoed for any period of time</w:t>
      </w:r>
      <w:r w:rsidR="00124865" w:rsidRPr="00A00D51">
        <w:t>, i.e. as soon as an assessment result is live in the Data Warehouse, the assessment result is reportable and reported on</w:t>
      </w:r>
      <w:r w:rsidRPr="00A00D51">
        <w:t>.</w:t>
      </w:r>
    </w:p>
    <w:p w14:paraId="5880530C" w14:textId="552AD50A" w:rsidR="0021042A" w:rsidRPr="00A00D51" w:rsidRDefault="0021042A">
      <w:pPr>
        <w:rPr>
          <w:color w:val="auto"/>
          <w:sz w:val="24"/>
        </w:rPr>
      </w:pPr>
    </w:p>
    <w:sectPr w:rsidR="0021042A" w:rsidRPr="00A00D51" w:rsidSect="000726BC">
      <w:headerReference w:type="even" r:id="rId194"/>
      <w:headerReference w:type="default" r:id="rId195"/>
      <w:footerReference w:type="even" r:id="rId196"/>
      <w:footerReference w:type="default" r:id="rId197"/>
      <w:headerReference w:type="first" r:id="rId198"/>
      <w:footerReference w:type="first" r:id="rId199"/>
      <w:pgSz w:w="12240" w:h="15840"/>
      <w:pgMar w:top="720" w:right="720" w:bottom="720" w:left="72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CC163E" w14:textId="77777777" w:rsidR="009223FF" w:rsidRDefault="009223FF" w:rsidP="00F90B5C">
      <w:r>
        <w:separator/>
      </w:r>
    </w:p>
  </w:endnote>
  <w:endnote w:type="continuationSeparator" w:id="0">
    <w:p w14:paraId="7A30BE0E" w14:textId="77777777" w:rsidR="009223FF" w:rsidRDefault="009223FF" w:rsidP="00F90B5C">
      <w:r>
        <w:continuationSeparator/>
      </w:r>
    </w:p>
  </w:endnote>
  <w:endnote w:type="continuationNotice" w:id="1">
    <w:p w14:paraId="5D9E3724" w14:textId="77777777" w:rsidR="009223FF" w:rsidRDefault="009223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FranklinGothic-Book">
    <w:altName w:val="Franklin Gothic Book"/>
    <w:panose1 w:val="00000000000000000000"/>
    <w:charset w:val="00"/>
    <w:family w:val="swiss"/>
    <w:notTrueType/>
    <w:pitch w:val="default"/>
    <w:sig w:usb0="000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7E4A" w14:textId="77777777" w:rsidR="00B014C6" w:rsidRDefault="00B014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CEFA6" w14:textId="77777777" w:rsidR="004A5F36" w:rsidRDefault="004A5F36" w:rsidP="00087C73">
    <w:pPr>
      <w:pBdr>
        <w:bottom w:val="single" w:sz="12" w:space="1" w:color="auto"/>
      </w:pBdr>
      <w:rPr>
        <w:color w:val="002B5C"/>
        <w:sz w:val="18"/>
        <w:szCs w:val="18"/>
      </w:rPr>
    </w:pPr>
  </w:p>
  <w:p w14:paraId="7652B1B5" w14:textId="6CBC0325" w:rsidR="004A5F36" w:rsidRDefault="004A5F36" w:rsidP="00B30AB2">
    <w:pPr>
      <w:jc w:val="both"/>
    </w:pPr>
    <w:r w:rsidRPr="00087C73">
      <w:rPr>
        <w:color w:val="002B5C"/>
        <w:sz w:val="18"/>
        <w:szCs w:val="18"/>
      </w:rPr>
      <w:t xml:space="preserve">Smarter Balanced Reporting </w:t>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Pr>
        <w:color w:val="002B5C"/>
        <w:sz w:val="18"/>
        <w:szCs w:val="18"/>
      </w:rPr>
      <w:tab/>
    </w:r>
    <w:r w:rsidRPr="00087C73">
      <w:rPr>
        <w:sz w:val="18"/>
        <w:szCs w:val="18"/>
      </w:rPr>
      <w:t xml:space="preserve">Page </w:t>
    </w:r>
    <w:r w:rsidRPr="00087C73">
      <w:rPr>
        <w:sz w:val="18"/>
        <w:szCs w:val="18"/>
      </w:rPr>
      <w:fldChar w:fldCharType="begin"/>
    </w:r>
    <w:r w:rsidRPr="00087C73">
      <w:rPr>
        <w:sz w:val="18"/>
        <w:szCs w:val="18"/>
      </w:rPr>
      <w:instrText xml:space="preserve"> PAGE </w:instrText>
    </w:r>
    <w:r w:rsidRPr="00087C73">
      <w:rPr>
        <w:sz w:val="18"/>
        <w:szCs w:val="18"/>
      </w:rPr>
      <w:fldChar w:fldCharType="separate"/>
    </w:r>
    <w:r w:rsidR="00B014C6">
      <w:rPr>
        <w:noProof/>
        <w:sz w:val="18"/>
        <w:szCs w:val="18"/>
      </w:rPr>
      <w:t>2</w:t>
    </w:r>
    <w:r w:rsidRPr="00087C73">
      <w:rPr>
        <w:sz w:val="18"/>
        <w:szCs w:val="18"/>
      </w:rPr>
      <w:fldChar w:fldCharType="end"/>
    </w:r>
    <w:r w:rsidRPr="00087C73">
      <w:rPr>
        <w:sz w:val="18"/>
        <w:szCs w:val="18"/>
      </w:rPr>
      <w:t xml:space="preserve"> of </w:t>
    </w:r>
    <w:r w:rsidRPr="00087C73">
      <w:rPr>
        <w:sz w:val="18"/>
        <w:szCs w:val="18"/>
      </w:rPr>
      <w:fldChar w:fldCharType="begin"/>
    </w:r>
    <w:r w:rsidRPr="00087C73">
      <w:rPr>
        <w:sz w:val="18"/>
        <w:szCs w:val="18"/>
      </w:rPr>
      <w:instrText xml:space="preserve"> NUMPAGES </w:instrText>
    </w:r>
    <w:r w:rsidRPr="00087C73">
      <w:rPr>
        <w:sz w:val="18"/>
        <w:szCs w:val="18"/>
      </w:rPr>
      <w:fldChar w:fldCharType="separate"/>
    </w:r>
    <w:r w:rsidR="00B014C6">
      <w:rPr>
        <w:noProof/>
        <w:sz w:val="18"/>
        <w:szCs w:val="18"/>
      </w:rPr>
      <w:t>142</w:t>
    </w:r>
    <w:r w:rsidRPr="00087C73">
      <w:rPr>
        <w:sz w:val="18"/>
        <w:szCs w:val="18"/>
      </w:rPr>
      <w:fldChar w:fldCharType="end"/>
    </w:r>
  </w:p>
  <w:p w14:paraId="5D785700" w14:textId="49D08C41" w:rsidR="004A5F36" w:rsidRPr="00087C73" w:rsidRDefault="004A5F36" w:rsidP="00087C73">
    <w:pPr>
      <w:rPr>
        <w:color w:val="002B5C"/>
        <w:sz w:val="18"/>
        <w:szCs w:val="18"/>
      </w:rPr>
    </w:pPr>
    <w:r>
      <w:rPr>
        <w:color w:val="002B5C"/>
        <w:sz w:val="18"/>
        <w:szCs w:val="18"/>
      </w:rPr>
      <w:t>User Guide, v2.</w:t>
    </w:r>
    <w:ins w:id="295" w:author="Dean, Alex" w:date="2016-03-30T15:51:00Z">
      <w:r w:rsidR="00B014C6">
        <w:rPr>
          <w:color w:val="002B5C"/>
          <w:sz w:val="18"/>
          <w:szCs w:val="18"/>
        </w:rPr>
        <w:t>2</w:t>
      </w:r>
    </w:ins>
    <w:bookmarkStart w:id="296" w:name="_GoBack"/>
    <w:bookmarkEnd w:id="296"/>
    <w:del w:id="297" w:author="Dean, Alex" w:date="2016-03-30T15:51:00Z">
      <w:r w:rsidDel="00B014C6">
        <w:rPr>
          <w:color w:val="002B5C"/>
          <w:sz w:val="18"/>
          <w:szCs w:val="18"/>
        </w:rPr>
        <w:delText>1</w:delText>
      </w:r>
    </w:del>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06CF3" w14:textId="77777777" w:rsidR="00B014C6" w:rsidRDefault="00B014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7F5F69" w14:textId="77777777" w:rsidR="009223FF" w:rsidRDefault="009223FF" w:rsidP="00F90B5C">
      <w:r>
        <w:separator/>
      </w:r>
    </w:p>
  </w:footnote>
  <w:footnote w:type="continuationSeparator" w:id="0">
    <w:p w14:paraId="7BE01856" w14:textId="77777777" w:rsidR="009223FF" w:rsidRDefault="009223FF" w:rsidP="00F90B5C">
      <w:r>
        <w:continuationSeparator/>
      </w:r>
    </w:p>
  </w:footnote>
  <w:footnote w:type="continuationNotice" w:id="1">
    <w:p w14:paraId="692FA728" w14:textId="77777777" w:rsidR="009223FF" w:rsidRDefault="009223F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7585F" w14:textId="77777777" w:rsidR="00B014C6" w:rsidRDefault="00B014C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FF708" w14:textId="77777777" w:rsidR="004A5F36" w:rsidRPr="000821CC" w:rsidRDefault="004A5F36" w:rsidP="003B290A">
    <w:pPr>
      <w:pStyle w:val="Header"/>
      <w:jc w:val="right"/>
      <w:rPr>
        <w:rFonts w:ascii="Franklin Gothic Medium" w:hAnsi="Franklin Gothic Medium"/>
        <w:color w:val="505357"/>
        <w:sz w:val="32"/>
        <w:szCs w:val="32"/>
      </w:rPr>
    </w:pPr>
    <w:r w:rsidRPr="000821CC">
      <w:rPr>
        <w:noProof/>
        <w:color w:val="505357"/>
        <w:sz w:val="32"/>
        <w:szCs w:val="32"/>
      </w:rPr>
      <w:drawing>
        <wp:anchor distT="0" distB="0" distL="114300" distR="114300" simplePos="0" relativeHeight="251659264" behindDoc="0" locked="0" layoutInCell="1" allowOverlap="1" wp14:anchorId="0AE5DC9F" wp14:editId="2F4D69CD">
          <wp:simplePos x="0" y="0"/>
          <wp:positionH relativeFrom="column">
            <wp:posOffset>9525</wp:posOffset>
          </wp:positionH>
          <wp:positionV relativeFrom="paragraph">
            <wp:posOffset>-64770</wp:posOffset>
          </wp:positionV>
          <wp:extent cx="1801495" cy="571500"/>
          <wp:effectExtent l="19050" t="0" r="8255" b="0"/>
          <wp:wrapNone/>
          <wp:docPr id="279" name="Picture 279" descr="SmarterBalanced_logo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erBalanced_logo_HEADER.png"/>
                  <pic:cNvPicPr>
                    <a:picLocks noChangeAspect="1" noChangeArrowheads="1"/>
                  </pic:cNvPicPr>
                </pic:nvPicPr>
                <pic:blipFill>
                  <a:blip r:embed="rId1"/>
                  <a:srcRect/>
                  <a:stretch>
                    <a:fillRect/>
                  </a:stretch>
                </pic:blipFill>
                <pic:spPr bwMode="auto">
                  <a:xfrm>
                    <a:off x="0" y="0"/>
                    <a:ext cx="1801495" cy="571500"/>
                  </a:xfrm>
                  <a:prstGeom prst="rect">
                    <a:avLst/>
                  </a:prstGeom>
                  <a:noFill/>
                  <a:ln w="9525">
                    <a:noFill/>
                    <a:miter lim="800000"/>
                    <a:headEnd/>
                    <a:tailEnd/>
                  </a:ln>
                </pic:spPr>
              </pic:pic>
            </a:graphicData>
          </a:graphic>
        </wp:anchor>
      </w:drawing>
    </w:r>
    <w:r w:rsidRPr="000821CC">
      <w:rPr>
        <w:rFonts w:ascii="Franklin Gothic Medium" w:hAnsi="Franklin Gothic Medium"/>
        <w:color w:val="505357"/>
        <w:sz w:val="32"/>
        <w:szCs w:val="32"/>
      </w:rPr>
      <w:t xml:space="preserve"> Reporting System</w:t>
    </w:r>
  </w:p>
  <w:p w14:paraId="6204CEAB" w14:textId="2D183577" w:rsidR="004A5F36" w:rsidRDefault="004A5F36" w:rsidP="003B290A">
    <w:pPr>
      <w:pStyle w:val="Header"/>
      <w:jc w:val="right"/>
      <w:rPr>
        <w:rFonts w:ascii="Franklin Gothic Medium" w:hAnsi="Franklin Gothic Medium"/>
        <w:color w:val="505357"/>
        <w:sz w:val="32"/>
        <w:szCs w:val="32"/>
      </w:rPr>
    </w:pPr>
    <w:r>
      <w:rPr>
        <w:rFonts w:ascii="Franklin Gothic Medium" w:hAnsi="Franklin Gothic Medium"/>
        <w:color w:val="505357"/>
        <w:sz w:val="32"/>
        <w:szCs w:val="32"/>
      </w:rPr>
      <w:t>Design and Implementation</w:t>
    </w:r>
  </w:p>
  <w:p w14:paraId="14C7CF67" w14:textId="77777777" w:rsidR="004A5F36" w:rsidRPr="003B290A" w:rsidRDefault="004A5F36" w:rsidP="003B290A">
    <w:pPr>
      <w:pStyle w:val="Header"/>
      <w:jc w:val="right"/>
      <w:rPr>
        <w:rFonts w:ascii="Franklin Gothic Medium" w:hAnsi="Franklin Gothic Medium"/>
        <w:color w:val="505357"/>
        <w:sz w:val="32"/>
        <w:szCs w:val="3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29864" w14:textId="77777777" w:rsidR="00B014C6" w:rsidRDefault="00B014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2"/>
    <w:multiLevelType w:val="singleLevel"/>
    <w:tmpl w:val="74CE879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0A06C586"/>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29E5FA0"/>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8D3DE2"/>
    <w:multiLevelType w:val="hybridMultilevel"/>
    <w:tmpl w:val="B4A23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344440"/>
    <w:multiLevelType w:val="hybridMultilevel"/>
    <w:tmpl w:val="FB3E3DF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1344FFB"/>
    <w:multiLevelType w:val="hybridMultilevel"/>
    <w:tmpl w:val="18FCEF86"/>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3C05F7"/>
    <w:multiLevelType w:val="hybridMultilevel"/>
    <w:tmpl w:val="2DA20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6118AC"/>
    <w:multiLevelType w:val="hybridMultilevel"/>
    <w:tmpl w:val="641CFB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1845433"/>
    <w:multiLevelType w:val="hybridMultilevel"/>
    <w:tmpl w:val="BC022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8B568E"/>
    <w:multiLevelType w:val="hybridMultilevel"/>
    <w:tmpl w:val="9D5A0B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84360E"/>
    <w:multiLevelType w:val="hybridMultilevel"/>
    <w:tmpl w:val="451A7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946C3C"/>
    <w:multiLevelType w:val="hybridMultilevel"/>
    <w:tmpl w:val="EB7CA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DF119A"/>
    <w:multiLevelType w:val="hybridMultilevel"/>
    <w:tmpl w:val="05107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4F256D8"/>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30352D"/>
    <w:multiLevelType w:val="hybridMultilevel"/>
    <w:tmpl w:val="802EE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A7002D"/>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60E04CB"/>
    <w:multiLevelType w:val="hybridMultilevel"/>
    <w:tmpl w:val="010EB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121C5B"/>
    <w:multiLevelType w:val="multilevel"/>
    <w:tmpl w:val="1654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B580F"/>
    <w:multiLevelType w:val="hybridMultilevel"/>
    <w:tmpl w:val="FCBC5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534E56"/>
    <w:multiLevelType w:val="hybridMultilevel"/>
    <w:tmpl w:val="DCE004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2A3FBA"/>
    <w:multiLevelType w:val="hybridMultilevel"/>
    <w:tmpl w:val="D9A88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4F19A5"/>
    <w:multiLevelType w:val="hybridMultilevel"/>
    <w:tmpl w:val="01C8C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B806CDA"/>
    <w:multiLevelType w:val="hybridMultilevel"/>
    <w:tmpl w:val="BBAC2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C606225"/>
    <w:multiLevelType w:val="hybridMultilevel"/>
    <w:tmpl w:val="E4A65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CFF4CFD"/>
    <w:multiLevelType w:val="hybridMultilevel"/>
    <w:tmpl w:val="01EAE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D06564F"/>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D551AA9"/>
    <w:multiLevelType w:val="hybridMultilevel"/>
    <w:tmpl w:val="02FCC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993F2C"/>
    <w:multiLevelType w:val="hybridMultilevel"/>
    <w:tmpl w:val="9174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312725"/>
    <w:multiLevelType w:val="hybridMultilevel"/>
    <w:tmpl w:val="DF16F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17609B3"/>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29F2170"/>
    <w:multiLevelType w:val="hybridMultilevel"/>
    <w:tmpl w:val="E75A0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CB32B3"/>
    <w:multiLevelType w:val="hybridMultilevel"/>
    <w:tmpl w:val="990C0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2EE5AB3"/>
    <w:multiLevelType w:val="hybridMultilevel"/>
    <w:tmpl w:val="9868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920AD2"/>
    <w:multiLevelType w:val="hybridMultilevel"/>
    <w:tmpl w:val="99EE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A732A0"/>
    <w:multiLevelType w:val="multilevel"/>
    <w:tmpl w:val="3000D6C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BB1759"/>
    <w:multiLevelType w:val="hybridMultilevel"/>
    <w:tmpl w:val="BCB2A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756ED0"/>
    <w:multiLevelType w:val="multilevel"/>
    <w:tmpl w:val="E0CA6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786C39"/>
    <w:multiLevelType w:val="hybridMultilevel"/>
    <w:tmpl w:val="CF604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47877A7"/>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7A2174"/>
    <w:multiLevelType w:val="hybridMultilevel"/>
    <w:tmpl w:val="1E54E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65155A1"/>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B25202"/>
    <w:multiLevelType w:val="hybridMultilevel"/>
    <w:tmpl w:val="C03C4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10758D"/>
    <w:multiLevelType w:val="hybridMultilevel"/>
    <w:tmpl w:val="C5ACF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749799B"/>
    <w:multiLevelType w:val="hybridMultilevel"/>
    <w:tmpl w:val="CF604B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7F426FD"/>
    <w:multiLevelType w:val="hybridMultilevel"/>
    <w:tmpl w:val="E75A09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87D2FD6"/>
    <w:multiLevelType w:val="hybridMultilevel"/>
    <w:tmpl w:val="DD743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90A3DB2"/>
    <w:multiLevelType w:val="hybridMultilevel"/>
    <w:tmpl w:val="51DE4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9550677"/>
    <w:multiLevelType w:val="hybridMultilevel"/>
    <w:tmpl w:val="4BDA7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B7509C5"/>
    <w:multiLevelType w:val="hybridMultilevel"/>
    <w:tmpl w:val="15B871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BE8513C"/>
    <w:multiLevelType w:val="hybridMultilevel"/>
    <w:tmpl w:val="5D90C8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DB5707F"/>
    <w:multiLevelType w:val="multilevel"/>
    <w:tmpl w:val="87B6F85C"/>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51" w15:restartNumberingAfterBreak="0">
    <w:nsid w:val="1F826D43"/>
    <w:multiLevelType w:val="hybridMultilevel"/>
    <w:tmpl w:val="5FFEF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FC5703A"/>
    <w:multiLevelType w:val="hybridMultilevel"/>
    <w:tmpl w:val="7A9E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0B20EE1"/>
    <w:multiLevelType w:val="multilevel"/>
    <w:tmpl w:val="F22A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9914B8"/>
    <w:multiLevelType w:val="hybridMultilevel"/>
    <w:tmpl w:val="13A4F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A50256"/>
    <w:multiLevelType w:val="hybridMultilevel"/>
    <w:tmpl w:val="9CDC1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6D56D4"/>
    <w:multiLevelType w:val="hybridMultilevel"/>
    <w:tmpl w:val="B8926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E71D31"/>
    <w:multiLevelType w:val="hybridMultilevel"/>
    <w:tmpl w:val="0BB8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CB370F"/>
    <w:multiLevelType w:val="hybridMultilevel"/>
    <w:tmpl w:val="00B8E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6717686"/>
    <w:multiLevelType w:val="hybridMultilevel"/>
    <w:tmpl w:val="A3E87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82F4F0A"/>
    <w:multiLevelType w:val="hybridMultilevel"/>
    <w:tmpl w:val="D34CC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84D5F44"/>
    <w:multiLevelType w:val="hybridMultilevel"/>
    <w:tmpl w:val="0C044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95277DA"/>
    <w:multiLevelType w:val="hybridMultilevel"/>
    <w:tmpl w:val="5D26F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ABD47F8"/>
    <w:multiLevelType w:val="hybridMultilevel"/>
    <w:tmpl w:val="834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AF666F3"/>
    <w:multiLevelType w:val="hybridMultilevel"/>
    <w:tmpl w:val="7C8466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2AF8140A"/>
    <w:multiLevelType w:val="hybridMultilevel"/>
    <w:tmpl w:val="09323E0A"/>
    <w:lvl w:ilvl="0" w:tplc="0DD039FA">
      <w:start w:val="1"/>
      <w:numFmt w:val="bullet"/>
      <w:lvlText w:val=""/>
      <w:lvlJc w:val="left"/>
      <w:pPr>
        <w:ind w:left="1080" w:hanging="72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C562B6A"/>
    <w:multiLevelType w:val="hybridMultilevel"/>
    <w:tmpl w:val="30244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DB127E3"/>
    <w:multiLevelType w:val="hybridMultilevel"/>
    <w:tmpl w:val="B04CC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ECC1464"/>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FBE55E4"/>
    <w:multiLevelType w:val="hybridMultilevel"/>
    <w:tmpl w:val="37D6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2603A18"/>
    <w:multiLevelType w:val="hybridMultilevel"/>
    <w:tmpl w:val="A9A8FD0A"/>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1" w15:restartNumberingAfterBreak="0">
    <w:nsid w:val="32EC4C83"/>
    <w:multiLevelType w:val="hybridMultilevel"/>
    <w:tmpl w:val="FA3A2D6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2" w15:restartNumberingAfterBreak="0">
    <w:nsid w:val="336146B1"/>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3626332"/>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40A26BB"/>
    <w:multiLevelType w:val="hybridMultilevel"/>
    <w:tmpl w:val="3E525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43635D2"/>
    <w:multiLevelType w:val="hybridMultilevel"/>
    <w:tmpl w:val="CA9AFB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67F5CD9"/>
    <w:multiLevelType w:val="hybridMultilevel"/>
    <w:tmpl w:val="91F02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704664F"/>
    <w:multiLevelType w:val="hybridMultilevel"/>
    <w:tmpl w:val="53BA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77B16E6"/>
    <w:multiLevelType w:val="hybridMultilevel"/>
    <w:tmpl w:val="3E887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7B66EA9"/>
    <w:multiLevelType w:val="hybridMultilevel"/>
    <w:tmpl w:val="1F4AD782"/>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0" w15:restartNumberingAfterBreak="0">
    <w:nsid w:val="380B39A7"/>
    <w:multiLevelType w:val="hybridMultilevel"/>
    <w:tmpl w:val="F8E02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9326BEC"/>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979123E"/>
    <w:multiLevelType w:val="hybridMultilevel"/>
    <w:tmpl w:val="0BCC08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3B236F8A"/>
    <w:multiLevelType w:val="hybridMultilevel"/>
    <w:tmpl w:val="BE3235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B446594"/>
    <w:multiLevelType w:val="hybridMultilevel"/>
    <w:tmpl w:val="36B62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E2D0667"/>
    <w:multiLevelType w:val="hybridMultilevel"/>
    <w:tmpl w:val="B96C07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E5E6A47"/>
    <w:multiLevelType w:val="hybridMultilevel"/>
    <w:tmpl w:val="FE98B1A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3E840122"/>
    <w:multiLevelType w:val="hybridMultilevel"/>
    <w:tmpl w:val="18FCEF86"/>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EEC2861"/>
    <w:multiLevelType w:val="hybridMultilevel"/>
    <w:tmpl w:val="9272A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F456DF5"/>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F9323A1"/>
    <w:multiLevelType w:val="hybridMultilevel"/>
    <w:tmpl w:val="081C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0220DA7"/>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0C16A31"/>
    <w:multiLevelType w:val="hybridMultilevel"/>
    <w:tmpl w:val="679EB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2421F66"/>
    <w:multiLevelType w:val="hybridMultilevel"/>
    <w:tmpl w:val="95D4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2F15593"/>
    <w:multiLevelType w:val="multilevel"/>
    <w:tmpl w:val="E4A2B742"/>
    <w:lvl w:ilvl="0">
      <w:start w:val="1"/>
      <w:numFmt w:val="decimal"/>
      <w:pStyle w:val="Heading1"/>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5" w15:restartNumberingAfterBreak="0">
    <w:nsid w:val="435C629B"/>
    <w:multiLevelType w:val="hybridMultilevel"/>
    <w:tmpl w:val="8CB2F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3775C93"/>
    <w:multiLevelType w:val="multilevel"/>
    <w:tmpl w:val="16AE7166"/>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7" w15:restartNumberingAfterBreak="0">
    <w:nsid w:val="43BB2730"/>
    <w:multiLevelType w:val="hybridMultilevel"/>
    <w:tmpl w:val="17D24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50F11DE"/>
    <w:multiLevelType w:val="hybridMultilevel"/>
    <w:tmpl w:val="E8EEB3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5910DDE"/>
    <w:multiLevelType w:val="hybridMultilevel"/>
    <w:tmpl w:val="8312D0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5DB2660"/>
    <w:multiLevelType w:val="hybridMultilevel"/>
    <w:tmpl w:val="B01C8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7C17D84"/>
    <w:multiLevelType w:val="hybridMultilevel"/>
    <w:tmpl w:val="609A7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481C1CE8"/>
    <w:multiLevelType w:val="hybridMultilevel"/>
    <w:tmpl w:val="37FAF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9EF1973"/>
    <w:multiLevelType w:val="hybridMultilevel"/>
    <w:tmpl w:val="04686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A346FBA"/>
    <w:multiLevelType w:val="hybridMultilevel"/>
    <w:tmpl w:val="F29AB1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AA26B8F"/>
    <w:multiLevelType w:val="hybridMultilevel"/>
    <w:tmpl w:val="16D2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AE14E6F"/>
    <w:multiLevelType w:val="hybridMultilevel"/>
    <w:tmpl w:val="620A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CA46E96"/>
    <w:multiLevelType w:val="hybridMultilevel"/>
    <w:tmpl w:val="78A4B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CE93AE3"/>
    <w:multiLevelType w:val="multilevel"/>
    <w:tmpl w:val="0A06C5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9" w15:restartNumberingAfterBreak="0">
    <w:nsid w:val="4D8C3343"/>
    <w:multiLevelType w:val="hybridMultilevel"/>
    <w:tmpl w:val="ADCAB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CF3A0A"/>
    <w:multiLevelType w:val="hybridMultilevel"/>
    <w:tmpl w:val="9E0A7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E107E61"/>
    <w:multiLevelType w:val="hybridMultilevel"/>
    <w:tmpl w:val="26D8A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E3E5B7C"/>
    <w:multiLevelType w:val="hybridMultilevel"/>
    <w:tmpl w:val="C39CC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F151150"/>
    <w:multiLevelType w:val="hybridMultilevel"/>
    <w:tmpl w:val="C054C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F3444D9"/>
    <w:multiLevelType w:val="hybridMultilevel"/>
    <w:tmpl w:val="F24E4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00F1F23"/>
    <w:multiLevelType w:val="hybridMultilevel"/>
    <w:tmpl w:val="7764C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27D41D9"/>
    <w:multiLevelType w:val="hybridMultilevel"/>
    <w:tmpl w:val="CE24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38F5705"/>
    <w:multiLevelType w:val="hybridMultilevel"/>
    <w:tmpl w:val="737A7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46A40C9"/>
    <w:multiLevelType w:val="hybridMultilevel"/>
    <w:tmpl w:val="4F8E91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548952AD"/>
    <w:multiLevelType w:val="hybridMultilevel"/>
    <w:tmpl w:val="AC18A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500207F"/>
    <w:multiLevelType w:val="hybridMultilevel"/>
    <w:tmpl w:val="AF3AB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6222E49"/>
    <w:multiLevelType w:val="hybridMultilevel"/>
    <w:tmpl w:val="B204C2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15:restartNumberingAfterBreak="0">
    <w:nsid w:val="56455ED0"/>
    <w:multiLevelType w:val="hybridMultilevel"/>
    <w:tmpl w:val="1C2C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6582D0B"/>
    <w:multiLevelType w:val="hybridMultilevel"/>
    <w:tmpl w:val="840AF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7103AC2"/>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7AB1030"/>
    <w:multiLevelType w:val="hybridMultilevel"/>
    <w:tmpl w:val="77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7C57BE8"/>
    <w:multiLevelType w:val="hybridMultilevel"/>
    <w:tmpl w:val="AA621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D36611"/>
    <w:multiLevelType w:val="hybridMultilevel"/>
    <w:tmpl w:val="EB42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9137FE3"/>
    <w:multiLevelType w:val="hybridMultilevel"/>
    <w:tmpl w:val="1916BC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A9006F4"/>
    <w:multiLevelType w:val="hybridMultilevel"/>
    <w:tmpl w:val="A0F8D9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B3C53EE"/>
    <w:multiLevelType w:val="hybridMultilevel"/>
    <w:tmpl w:val="23A49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CC54504"/>
    <w:multiLevelType w:val="hybridMultilevel"/>
    <w:tmpl w:val="C5003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5D6F2857"/>
    <w:multiLevelType w:val="hybridMultilevel"/>
    <w:tmpl w:val="3E662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D7A61C4"/>
    <w:multiLevelType w:val="hybridMultilevel"/>
    <w:tmpl w:val="5FFEF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DE25F2B"/>
    <w:multiLevelType w:val="hybridMultilevel"/>
    <w:tmpl w:val="87E24A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E2C0937"/>
    <w:multiLevelType w:val="hybridMultilevel"/>
    <w:tmpl w:val="5FAE3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F3C5A4E"/>
    <w:multiLevelType w:val="hybridMultilevel"/>
    <w:tmpl w:val="4F8E91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5F6744DD"/>
    <w:multiLevelType w:val="hybridMultilevel"/>
    <w:tmpl w:val="0CA8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F994E2D"/>
    <w:multiLevelType w:val="hybridMultilevel"/>
    <w:tmpl w:val="CA047D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FD12215"/>
    <w:multiLevelType w:val="hybridMultilevel"/>
    <w:tmpl w:val="7FC659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06D0E6D"/>
    <w:multiLevelType w:val="hybridMultilevel"/>
    <w:tmpl w:val="210AC0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1" w15:restartNumberingAfterBreak="0">
    <w:nsid w:val="608351D4"/>
    <w:multiLevelType w:val="hybridMultilevel"/>
    <w:tmpl w:val="058C3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11A6B62"/>
    <w:multiLevelType w:val="hybridMultilevel"/>
    <w:tmpl w:val="D012D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11B0D30"/>
    <w:multiLevelType w:val="hybridMultilevel"/>
    <w:tmpl w:val="343A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21872C4"/>
    <w:multiLevelType w:val="hybridMultilevel"/>
    <w:tmpl w:val="53FA1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28D0C1F"/>
    <w:multiLevelType w:val="hybridMultilevel"/>
    <w:tmpl w:val="8BC0C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2A638A9"/>
    <w:multiLevelType w:val="hybridMultilevel"/>
    <w:tmpl w:val="D5EE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2D9673A"/>
    <w:multiLevelType w:val="hybridMultilevel"/>
    <w:tmpl w:val="EF042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3C82ADF"/>
    <w:multiLevelType w:val="hybridMultilevel"/>
    <w:tmpl w:val="B0EE19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3F62761"/>
    <w:multiLevelType w:val="hybridMultilevel"/>
    <w:tmpl w:val="C1B82D2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40319E5"/>
    <w:multiLevelType w:val="hybridMultilevel"/>
    <w:tmpl w:val="57D03A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15:restartNumberingAfterBreak="0">
    <w:nsid w:val="646F3C58"/>
    <w:multiLevelType w:val="multilevel"/>
    <w:tmpl w:val="833AE7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2" w15:restartNumberingAfterBreak="0">
    <w:nsid w:val="65D437FA"/>
    <w:multiLevelType w:val="hybridMultilevel"/>
    <w:tmpl w:val="4712D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6690822"/>
    <w:multiLevelType w:val="hybridMultilevel"/>
    <w:tmpl w:val="84145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6767DFC"/>
    <w:multiLevelType w:val="hybridMultilevel"/>
    <w:tmpl w:val="13A04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6DD74C6"/>
    <w:multiLevelType w:val="hybridMultilevel"/>
    <w:tmpl w:val="3D065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7DA5EB6"/>
    <w:multiLevelType w:val="hybridMultilevel"/>
    <w:tmpl w:val="139A4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85C6A87"/>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8861748"/>
    <w:multiLevelType w:val="hybridMultilevel"/>
    <w:tmpl w:val="9CA03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8D04B0A"/>
    <w:multiLevelType w:val="hybridMultilevel"/>
    <w:tmpl w:val="08AC2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8DC1A24"/>
    <w:multiLevelType w:val="hybridMultilevel"/>
    <w:tmpl w:val="303C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8E15D79"/>
    <w:multiLevelType w:val="hybridMultilevel"/>
    <w:tmpl w:val="8342F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8F54B14"/>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97F01C6"/>
    <w:multiLevelType w:val="hybridMultilevel"/>
    <w:tmpl w:val="81D07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A0639C3"/>
    <w:multiLevelType w:val="hybridMultilevel"/>
    <w:tmpl w:val="508A2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AD117D8"/>
    <w:multiLevelType w:val="hybridMultilevel"/>
    <w:tmpl w:val="D6A89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B991F60"/>
    <w:multiLevelType w:val="hybridMultilevel"/>
    <w:tmpl w:val="C1B4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D4826F1"/>
    <w:multiLevelType w:val="hybridMultilevel"/>
    <w:tmpl w:val="990C0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DA1024A"/>
    <w:multiLevelType w:val="hybridMultilevel"/>
    <w:tmpl w:val="BE2C584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DFF2287"/>
    <w:multiLevelType w:val="hybridMultilevel"/>
    <w:tmpl w:val="AD0A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E270DF5"/>
    <w:multiLevelType w:val="hybridMultilevel"/>
    <w:tmpl w:val="29AC1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EF02D43"/>
    <w:multiLevelType w:val="hybridMultilevel"/>
    <w:tmpl w:val="1A1C0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F961D5C"/>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05F37A4"/>
    <w:multiLevelType w:val="hybridMultilevel"/>
    <w:tmpl w:val="990C0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70D15739"/>
    <w:multiLevelType w:val="multilevel"/>
    <w:tmpl w:val="C8ACE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1BA4B0C"/>
    <w:multiLevelType w:val="hybridMultilevel"/>
    <w:tmpl w:val="BD028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71BD384D"/>
    <w:multiLevelType w:val="hybridMultilevel"/>
    <w:tmpl w:val="24F43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35D16D1"/>
    <w:multiLevelType w:val="hybridMultilevel"/>
    <w:tmpl w:val="0260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3763733"/>
    <w:multiLevelType w:val="hybridMultilevel"/>
    <w:tmpl w:val="9EE680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744B3A02"/>
    <w:multiLevelType w:val="hybridMultilevel"/>
    <w:tmpl w:val="28A6B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47B6C3A"/>
    <w:multiLevelType w:val="hybridMultilevel"/>
    <w:tmpl w:val="7A9E9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4A23422"/>
    <w:multiLevelType w:val="hybridMultilevel"/>
    <w:tmpl w:val="51D83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4BE69AE"/>
    <w:multiLevelType w:val="hybridMultilevel"/>
    <w:tmpl w:val="1DA0F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56E4044"/>
    <w:multiLevelType w:val="hybridMultilevel"/>
    <w:tmpl w:val="62C8F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59F30E2"/>
    <w:multiLevelType w:val="hybridMultilevel"/>
    <w:tmpl w:val="B9EC29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7AA083B"/>
    <w:multiLevelType w:val="hybridMultilevel"/>
    <w:tmpl w:val="C82A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8081822"/>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8C2040B"/>
    <w:multiLevelType w:val="hybridMultilevel"/>
    <w:tmpl w:val="96802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9784024"/>
    <w:multiLevelType w:val="hybridMultilevel"/>
    <w:tmpl w:val="BB147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79B731E9"/>
    <w:multiLevelType w:val="hybridMultilevel"/>
    <w:tmpl w:val="330E2218"/>
    <w:lvl w:ilvl="0" w:tplc="54AA7F1E">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A0433D5"/>
    <w:multiLevelType w:val="hybridMultilevel"/>
    <w:tmpl w:val="80FE08CE"/>
    <w:lvl w:ilvl="0" w:tplc="0DD039FA">
      <w:start w:val="1"/>
      <w:numFmt w:val="bullet"/>
      <w:lvlText w:val=""/>
      <w:lvlJc w:val="left"/>
      <w:pPr>
        <w:ind w:left="1080" w:hanging="72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BAC4DB2"/>
    <w:multiLevelType w:val="hybridMultilevel"/>
    <w:tmpl w:val="C1B82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D4C27A6"/>
    <w:multiLevelType w:val="hybridMultilevel"/>
    <w:tmpl w:val="8CDAEE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3" w15:restartNumberingAfterBreak="0">
    <w:nsid w:val="7F0C34A7"/>
    <w:multiLevelType w:val="hybridMultilevel"/>
    <w:tmpl w:val="2D2C6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1"/>
  </w:num>
  <w:num w:numId="2">
    <w:abstractNumId w:val="170"/>
  </w:num>
  <w:num w:numId="3">
    <w:abstractNumId w:val="176"/>
  </w:num>
  <w:num w:numId="4">
    <w:abstractNumId w:val="20"/>
  </w:num>
  <w:num w:numId="5">
    <w:abstractNumId w:val="102"/>
  </w:num>
  <w:num w:numId="6">
    <w:abstractNumId w:val="154"/>
  </w:num>
  <w:num w:numId="7">
    <w:abstractNumId w:val="45"/>
  </w:num>
  <w:num w:numId="8">
    <w:abstractNumId w:val="14"/>
  </w:num>
  <w:num w:numId="9">
    <w:abstractNumId w:val="24"/>
  </w:num>
  <w:num w:numId="10">
    <w:abstractNumId w:val="94"/>
  </w:num>
  <w:num w:numId="11">
    <w:abstractNumId w:val="13"/>
  </w:num>
  <w:num w:numId="12">
    <w:abstractNumId w:val="189"/>
  </w:num>
  <w:num w:numId="13">
    <w:abstractNumId w:val="112"/>
  </w:num>
  <w:num w:numId="14">
    <w:abstractNumId w:val="86"/>
  </w:num>
  <w:num w:numId="15">
    <w:abstractNumId w:val="32"/>
  </w:num>
  <w:num w:numId="16">
    <w:abstractNumId w:val="135"/>
  </w:num>
  <w:num w:numId="17">
    <w:abstractNumId w:val="59"/>
  </w:num>
  <w:num w:numId="18">
    <w:abstractNumId w:val="26"/>
  </w:num>
  <w:num w:numId="19">
    <w:abstractNumId w:val="2"/>
  </w:num>
  <w:num w:numId="20">
    <w:abstractNumId w:val="1"/>
  </w:num>
  <w:num w:numId="21">
    <w:abstractNumId w:val="0"/>
  </w:num>
  <w:num w:numId="22">
    <w:abstractNumId w:val="186"/>
  </w:num>
  <w:num w:numId="23">
    <w:abstractNumId w:val="131"/>
  </w:num>
  <w:num w:numId="24">
    <w:abstractNumId w:val="91"/>
  </w:num>
  <w:num w:numId="25">
    <w:abstractNumId w:val="61"/>
  </w:num>
  <w:num w:numId="26">
    <w:abstractNumId w:val="152"/>
  </w:num>
  <w:num w:numId="27">
    <w:abstractNumId w:val="171"/>
  </w:num>
  <w:num w:numId="28">
    <w:abstractNumId w:val="126"/>
  </w:num>
  <w:num w:numId="29">
    <w:abstractNumId w:val="158"/>
  </w:num>
  <w:num w:numId="30">
    <w:abstractNumId w:val="193"/>
  </w:num>
  <w:num w:numId="31">
    <w:abstractNumId w:val="95"/>
  </w:num>
  <w:num w:numId="32">
    <w:abstractNumId w:val="97"/>
  </w:num>
  <w:num w:numId="33">
    <w:abstractNumId w:val="63"/>
  </w:num>
  <w:num w:numId="34">
    <w:abstractNumId w:val="106"/>
  </w:num>
  <w:num w:numId="35">
    <w:abstractNumId w:val="172"/>
  </w:num>
  <w:num w:numId="36">
    <w:abstractNumId w:val="164"/>
  </w:num>
  <w:num w:numId="37">
    <w:abstractNumId w:val="29"/>
  </w:num>
  <w:num w:numId="38">
    <w:abstractNumId w:val="73"/>
  </w:num>
  <w:num w:numId="39">
    <w:abstractNumId w:val="72"/>
  </w:num>
  <w:num w:numId="40">
    <w:abstractNumId w:val="168"/>
  </w:num>
  <w:num w:numId="41">
    <w:abstractNumId w:val="147"/>
  </w:num>
  <w:num w:numId="42">
    <w:abstractNumId w:val="75"/>
  </w:num>
  <w:num w:numId="43">
    <w:abstractNumId w:val="178"/>
  </w:num>
  <w:num w:numId="44">
    <w:abstractNumId w:val="23"/>
  </w:num>
  <w:num w:numId="45">
    <w:abstractNumId w:val="46"/>
  </w:num>
  <w:num w:numId="46">
    <w:abstractNumId w:val="114"/>
  </w:num>
  <w:num w:numId="47">
    <w:abstractNumId w:val="47"/>
  </w:num>
  <w:num w:numId="48">
    <w:abstractNumId w:val="177"/>
  </w:num>
  <w:num w:numId="49">
    <w:abstractNumId w:val="160"/>
  </w:num>
  <w:num w:numId="50">
    <w:abstractNumId w:val="27"/>
  </w:num>
  <w:num w:numId="51">
    <w:abstractNumId w:val="93"/>
  </w:num>
  <w:num w:numId="52">
    <w:abstractNumId w:val="79"/>
  </w:num>
  <w:num w:numId="53">
    <w:abstractNumId w:val="37"/>
  </w:num>
  <w:num w:numId="54">
    <w:abstractNumId w:val="43"/>
  </w:num>
  <w:num w:numId="55">
    <w:abstractNumId w:val="11"/>
  </w:num>
  <w:num w:numId="56">
    <w:abstractNumId w:val="70"/>
  </w:num>
  <w:num w:numId="57">
    <w:abstractNumId w:val="50"/>
  </w:num>
  <w:num w:numId="58">
    <w:abstractNumId w:val="71"/>
  </w:num>
  <w:num w:numId="59">
    <w:abstractNumId w:val="98"/>
  </w:num>
  <w:num w:numId="60">
    <w:abstractNumId w:val="105"/>
  </w:num>
  <w:num w:numId="61">
    <w:abstractNumId w:val="145"/>
  </w:num>
  <w:num w:numId="62">
    <w:abstractNumId w:val="117"/>
  </w:num>
  <w:num w:numId="63">
    <w:abstractNumId w:val="80"/>
  </w:num>
  <w:num w:numId="64">
    <w:abstractNumId w:val="18"/>
  </w:num>
  <w:num w:numId="65">
    <w:abstractNumId w:val="62"/>
  </w:num>
  <w:num w:numId="66">
    <w:abstractNumId w:val="8"/>
  </w:num>
  <w:num w:numId="67">
    <w:abstractNumId w:val="151"/>
  </w:num>
  <w:num w:numId="68">
    <w:abstractNumId w:val="41"/>
  </w:num>
  <w:num w:numId="69">
    <w:abstractNumId w:val="113"/>
  </w:num>
  <w:num w:numId="70">
    <w:abstractNumId w:val="166"/>
  </w:num>
  <w:num w:numId="71">
    <w:abstractNumId w:val="58"/>
  </w:num>
  <w:num w:numId="72">
    <w:abstractNumId w:val="120"/>
  </w:num>
  <w:num w:numId="73">
    <w:abstractNumId w:val="78"/>
  </w:num>
  <w:num w:numId="74">
    <w:abstractNumId w:val="137"/>
  </w:num>
  <w:num w:numId="75">
    <w:abstractNumId w:val="124"/>
  </w:num>
  <w:num w:numId="76">
    <w:abstractNumId w:val="83"/>
  </w:num>
  <w:num w:numId="77">
    <w:abstractNumId w:val="7"/>
  </w:num>
  <w:num w:numId="78">
    <w:abstractNumId w:val="162"/>
  </w:num>
  <w:num w:numId="79">
    <w:abstractNumId w:val="85"/>
  </w:num>
  <w:num w:numId="80">
    <w:abstractNumId w:val="185"/>
  </w:num>
  <w:num w:numId="81">
    <w:abstractNumId w:val="17"/>
  </w:num>
  <w:num w:numId="82">
    <w:abstractNumId w:val="187"/>
  </w:num>
  <w:num w:numId="83">
    <w:abstractNumId w:val="36"/>
  </w:num>
  <w:num w:numId="84">
    <w:abstractNumId w:val="53"/>
  </w:num>
  <w:num w:numId="85">
    <w:abstractNumId w:val="174"/>
  </w:num>
  <w:num w:numId="86">
    <w:abstractNumId w:val="150"/>
  </w:num>
  <w:num w:numId="87">
    <w:abstractNumId w:val="65"/>
  </w:num>
  <w:num w:numId="88">
    <w:abstractNumId w:val="16"/>
  </w:num>
  <w:num w:numId="89">
    <w:abstractNumId w:val="31"/>
  </w:num>
  <w:num w:numId="90">
    <w:abstractNumId w:val="190"/>
  </w:num>
  <w:num w:numId="91">
    <w:abstractNumId w:val="81"/>
  </w:num>
  <w:num w:numId="92">
    <w:abstractNumId w:val="68"/>
  </w:num>
  <w:num w:numId="93">
    <w:abstractNumId w:val="167"/>
  </w:num>
  <w:num w:numId="94">
    <w:abstractNumId w:val="25"/>
  </w:num>
  <w:num w:numId="95">
    <w:abstractNumId w:val="89"/>
  </w:num>
  <w:num w:numId="96">
    <w:abstractNumId w:val="38"/>
  </w:num>
  <w:num w:numId="97">
    <w:abstractNumId w:val="40"/>
  </w:num>
  <w:num w:numId="98">
    <w:abstractNumId w:val="15"/>
  </w:num>
  <w:num w:numId="99">
    <w:abstractNumId w:val="173"/>
  </w:num>
  <w:num w:numId="100">
    <w:abstractNumId w:val="148"/>
  </w:num>
  <w:num w:numId="101">
    <w:abstractNumId w:val="101"/>
  </w:num>
  <w:num w:numId="102">
    <w:abstractNumId w:val="4"/>
  </w:num>
  <w:num w:numId="103">
    <w:abstractNumId w:val="140"/>
  </w:num>
  <w:num w:numId="104">
    <w:abstractNumId w:val="188"/>
  </w:num>
  <w:num w:numId="105">
    <w:abstractNumId w:val="35"/>
  </w:num>
  <w:num w:numId="106">
    <w:abstractNumId w:val="111"/>
  </w:num>
  <w:num w:numId="107">
    <w:abstractNumId w:val="109"/>
  </w:num>
  <w:num w:numId="108">
    <w:abstractNumId w:val="155"/>
  </w:num>
  <w:num w:numId="109">
    <w:abstractNumId w:val="123"/>
  </w:num>
  <w:num w:numId="110">
    <w:abstractNumId w:val="180"/>
  </w:num>
  <w:num w:numId="111">
    <w:abstractNumId w:val="143"/>
  </w:num>
  <w:num w:numId="112">
    <w:abstractNumId w:val="103"/>
  </w:num>
  <w:num w:numId="113">
    <w:abstractNumId w:val="192"/>
  </w:num>
  <w:num w:numId="114">
    <w:abstractNumId w:val="74"/>
  </w:num>
  <w:num w:numId="115">
    <w:abstractNumId w:val="3"/>
  </w:num>
  <w:num w:numId="116">
    <w:abstractNumId w:val="60"/>
  </w:num>
  <w:num w:numId="117">
    <w:abstractNumId w:val="181"/>
  </w:num>
  <w:num w:numId="118">
    <w:abstractNumId w:val="21"/>
  </w:num>
  <w:num w:numId="119">
    <w:abstractNumId w:val="57"/>
  </w:num>
  <w:num w:numId="120">
    <w:abstractNumId w:val="39"/>
  </w:num>
  <w:num w:numId="121">
    <w:abstractNumId w:val="161"/>
  </w:num>
  <w:num w:numId="122">
    <w:abstractNumId w:val="191"/>
  </w:num>
  <w:num w:numId="123">
    <w:abstractNumId w:val="153"/>
  </w:num>
  <w:num w:numId="124">
    <w:abstractNumId w:val="90"/>
  </w:num>
  <w:num w:numId="125">
    <w:abstractNumId w:val="165"/>
  </w:num>
  <w:num w:numId="126">
    <w:abstractNumId w:val="54"/>
  </w:num>
  <w:num w:numId="127">
    <w:abstractNumId w:val="122"/>
  </w:num>
  <w:num w:numId="128">
    <w:abstractNumId w:val="110"/>
  </w:num>
  <w:num w:numId="129">
    <w:abstractNumId w:val="159"/>
  </w:num>
  <w:num w:numId="130">
    <w:abstractNumId w:val="88"/>
  </w:num>
  <w:num w:numId="131">
    <w:abstractNumId w:val="84"/>
  </w:num>
  <w:num w:numId="132">
    <w:abstractNumId w:val="125"/>
  </w:num>
  <w:num w:numId="133">
    <w:abstractNumId w:val="12"/>
  </w:num>
  <w:num w:numId="134">
    <w:abstractNumId w:val="144"/>
  </w:num>
  <w:num w:numId="135">
    <w:abstractNumId w:val="28"/>
  </w:num>
  <w:num w:numId="136">
    <w:abstractNumId w:val="179"/>
  </w:num>
  <w:num w:numId="137">
    <w:abstractNumId w:val="96"/>
  </w:num>
  <w:num w:numId="138">
    <w:abstractNumId w:val="136"/>
  </w:num>
  <w:num w:numId="139">
    <w:abstractNumId w:val="118"/>
  </w:num>
  <w:num w:numId="140">
    <w:abstractNumId w:val="121"/>
  </w:num>
  <w:num w:numId="141">
    <w:abstractNumId w:val="76"/>
  </w:num>
  <w:num w:numId="142">
    <w:abstractNumId w:val="9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55"/>
  </w:num>
  <w:num w:numId="144">
    <w:abstractNumId w:val="107"/>
  </w:num>
  <w:num w:numId="145">
    <w:abstractNumId w:val="92"/>
  </w:num>
  <w:num w:numId="146">
    <w:abstractNumId w:val="30"/>
  </w:num>
  <w:num w:numId="147">
    <w:abstractNumId w:val="33"/>
  </w:num>
  <w:num w:numId="148">
    <w:abstractNumId w:val="67"/>
  </w:num>
  <w:num w:numId="149">
    <w:abstractNumId w:val="127"/>
  </w:num>
  <w:num w:numId="150">
    <w:abstractNumId w:val="52"/>
  </w:num>
  <w:num w:numId="151">
    <w:abstractNumId w:val="77"/>
  </w:num>
  <w:num w:numId="152">
    <w:abstractNumId w:val="116"/>
  </w:num>
  <w:num w:numId="153">
    <w:abstractNumId w:val="69"/>
  </w:num>
  <w:num w:numId="154">
    <w:abstractNumId w:val="130"/>
  </w:num>
  <w:num w:numId="155">
    <w:abstractNumId w:val="146"/>
  </w:num>
  <w:num w:numId="156">
    <w:abstractNumId w:val="5"/>
  </w:num>
  <w:num w:numId="157">
    <w:abstractNumId w:val="48"/>
  </w:num>
  <w:num w:numId="158">
    <w:abstractNumId w:val="183"/>
  </w:num>
  <w:num w:numId="159">
    <w:abstractNumId w:val="182"/>
  </w:num>
  <w:num w:numId="160">
    <w:abstractNumId w:val="56"/>
  </w:num>
  <w:num w:numId="161">
    <w:abstractNumId w:val="66"/>
  </w:num>
  <w:num w:numId="162">
    <w:abstractNumId w:val="6"/>
  </w:num>
  <w:num w:numId="163">
    <w:abstractNumId w:val="138"/>
  </w:num>
  <w:num w:numId="164">
    <w:abstractNumId w:val="128"/>
  </w:num>
  <w:num w:numId="165">
    <w:abstractNumId w:val="129"/>
  </w:num>
  <w:num w:numId="166">
    <w:abstractNumId w:val="134"/>
  </w:num>
  <w:num w:numId="167">
    <w:abstractNumId w:val="99"/>
  </w:num>
  <w:num w:numId="168">
    <w:abstractNumId w:val="139"/>
  </w:num>
  <w:num w:numId="169">
    <w:abstractNumId w:val="104"/>
  </w:num>
  <w:num w:numId="170">
    <w:abstractNumId w:val="9"/>
  </w:num>
  <w:num w:numId="171">
    <w:abstractNumId w:val="149"/>
  </w:num>
  <w:num w:numId="172">
    <w:abstractNumId w:val="163"/>
  </w:num>
  <w:num w:numId="173">
    <w:abstractNumId w:val="184"/>
  </w:num>
  <w:num w:numId="174">
    <w:abstractNumId w:val="49"/>
  </w:num>
  <w:num w:numId="175">
    <w:abstractNumId w:val="22"/>
  </w:num>
  <w:num w:numId="176">
    <w:abstractNumId w:val="87"/>
  </w:num>
  <w:num w:numId="177">
    <w:abstractNumId w:val="44"/>
  </w:num>
  <w:num w:numId="178">
    <w:abstractNumId w:val="19"/>
  </w:num>
  <w:num w:numId="179">
    <w:abstractNumId w:val="51"/>
  </w:num>
  <w:num w:numId="180">
    <w:abstractNumId w:val="142"/>
  </w:num>
  <w:num w:numId="181">
    <w:abstractNumId w:val="133"/>
  </w:num>
  <w:num w:numId="182">
    <w:abstractNumId w:val="115"/>
  </w:num>
  <w:num w:numId="183">
    <w:abstractNumId w:val="119"/>
  </w:num>
  <w:num w:numId="184">
    <w:abstractNumId w:val="10"/>
  </w:num>
  <w:num w:numId="185">
    <w:abstractNumId w:val="169"/>
  </w:num>
  <w:num w:numId="186">
    <w:abstractNumId w:val="157"/>
  </w:num>
  <w:num w:numId="187">
    <w:abstractNumId w:val="156"/>
  </w:num>
  <w:num w:numId="188">
    <w:abstractNumId w:val="34"/>
  </w:num>
  <w:num w:numId="189">
    <w:abstractNumId w:val="64"/>
  </w:num>
  <w:num w:numId="190">
    <w:abstractNumId w:val="82"/>
  </w:num>
  <w:num w:numId="191">
    <w:abstractNumId w:val="132"/>
  </w:num>
  <w:num w:numId="192">
    <w:abstractNumId w:val="175"/>
  </w:num>
  <w:num w:numId="193">
    <w:abstractNumId w:val="108"/>
  </w:num>
  <w:num w:numId="194">
    <w:abstractNumId w:val="100"/>
  </w:num>
  <w:num w:numId="195">
    <w:abstractNumId w:val="42"/>
  </w:num>
  <w:numIdMacAtCleanup w:val="18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an, Alex">
    <w15:presenceInfo w15:providerId="None" w15:userId="Dean, 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131078" w:nlCheck="1" w:checkStyle="1"/>
  <w:activeWritingStyle w:appName="MSWord" w:lang="en-US" w:vendorID="64" w:dllVersion="131078" w:nlCheck="1" w:checkStyle="1"/>
  <w:activeWritingStyle w:appName="MSWord" w:lang="de-DE" w:vendorID="64" w:dllVersion="131078" w:nlCheck="1" w:checkStyle="1"/>
  <w:activeWritingStyle w:appName="MSWord" w:lang="es-ES" w:vendorID="64" w:dllVersion="131078" w:nlCheck="1" w:checkStyle="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049"/>
    <w:rsid w:val="000007AE"/>
    <w:rsid w:val="00002EC4"/>
    <w:rsid w:val="00003184"/>
    <w:rsid w:val="0000414C"/>
    <w:rsid w:val="00011A42"/>
    <w:rsid w:val="00011E7B"/>
    <w:rsid w:val="00013750"/>
    <w:rsid w:val="00014E5C"/>
    <w:rsid w:val="0001581F"/>
    <w:rsid w:val="00016832"/>
    <w:rsid w:val="000202A7"/>
    <w:rsid w:val="00020565"/>
    <w:rsid w:val="0002081B"/>
    <w:rsid w:val="000214DA"/>
    <w:rsid w:val="000214E5"/>
    <w:rsid w:val="00022D04"/>
    <w:rsid w:val="00023341"/>
    <w:rsid w:val="00023E2C"/>
    <w:rsid w:val="00024017"/>
    <w:rsid w:val="000254DB"/>
    <w:rsid w:val="00027E4B"/>
    <w:rsid w:val="00037000"/>
    <w:rsid w:val="00037122"/>
    <w:rsid w:val="00041605"/>
    <w:rsid w:val="00044EB1"/>
    <w:rsid w:val="0004519B"/>
    <w:rsid w:val="00045FD6"/>
    <w:rsid w:val="000518F6"/>
    <w:rsid w:val="000553F0"/>
    <w:rsid w:val="000560F9"/>
    <w:rsid w:val="0005620C"/>
    <w:rsid w:val="00056D6C"/>
    <w:rsid w:val="00060C44"/>
    <w:rsid w:val="0006270A"/>
    <w:rsid w:val="0006299C"/>
    <w:rsid w:val="00063434"/>
    <w:rsid w:val="00066CA7"/>
    <w:rsid w:val="000705D1"/>
    <w:rsid w:val="00071192"/>
    <w:rsid w:val="000713F6"/>
    <w:rsid w:val="000726BC"/>
    <w:rsid w:val="000731CD"/>
    <w:rsid w:val="000735F3"/>
    <w:rsid w:val="00073B84"/>
    <w:rsid w:val="00075898"/>
    <w:rsid w:val="00075AA1"/>
    <w:rsid w:val="00077688"/>
    <w:rsid w:val="00077E32"/>
    <w:rsid w:val="00081D68"/>
    <w:rsid w:val="000828CA"/>
    <w:rsid w:val="0008291A"/>
    <w:rsid w:val="00082E9A"/>
    <w:rsid w:val="0008424C"/>
    <w:rsid w:val="00087C73"/>
    <w:rsid w:val="00090721"/>
    <w:rsid w:val="00091472"/>
    <w:rsid w:val="00093747"/>
    <w:rsid w:val="00094B7F"/>
    <w:rsid w:val="00096E9B"/>
    <w:rsid w:val="000A29F3"/>
    <w:rsid w:val="000A2EAE"/>
    <w:rsid w:val="000A7425"/>
    <w:rsid w:val="000A751C"/>
    <w:rsid w:val="000B0E4C"/>
    <w:rsid w:val="000B2496"/>
    <w:rsid w:val="000B46BF"/>
    <w:rsid w:val="000B57C0"/>
    <w:rsid w:val="000B72BC"/>
    <w:rsid w:val="000C0F44"/>
    <w:rsid w:val="000C1D6A"/>
    <w:rsid w:val="000C285F"/>
    <w:rsid w:val="000C3068"/>
    <w:rsid w:val="000C31B3"/>
    <w:rsid w:val="000C4628"/>
    <w:rsid w:val="000C4AE9"/>
    <w:rsid w:val="000C5119"/>
    <w:rsid w:val="000C5AE2"/>
    <w:rsid w:val="000C61C7"/>
    <w:rsid w:val="000C74C0"/>
    <w:rsid w:val="000C7C2C"/>
    <w:rsid w:val="000D4380"/>
    <w:rsid w:val="000D5474"/>
    <w:rsid w:val="000D573F"/>
    <w:rsid w:val="000D5B29"/>
    <w:rsid w:val="000D631C"/>
    <w:rsid w:val="000D767A"/>
    <w:rsid w:val="000E0E9A"/>
    <w:rsid w:val="000E1943"/>
    <w:rsid w:val="000E3C5D"/>
    <w:rsid w:val="000E401A"/>
    <w:rsid w:val="000E54AA"/>
    <w:rsid w:val="000E6002"/>
    <w:rsid w:val="000F056B"/>
    <w:rsid w:val="000F2884"/>
    <w:rsid w:val="000F42E2"/>
    <w:rsid w:val="000F557E"/>
    <w:rsid w:val="000F7815"/>
    <w:rsid w:val="001010A2"/>
    <w:rsid w:val="001021C0"/>
    <w:rsid w:val="00102CB6"/>
    <w:rsid w:val="00103624"/>
    <w:rsid w:val="00103FCD"/>
    <w:rsid w:val="00104D1D"/>
    <w:rsid w:val="001062F7"/>
    <w:rsid w:val="0010649B"/>
    <w:rsid w:val="00110115"/>
    <w:rsid w:val="00110CBE"/>
    <w:rsid w:val="00115760"/>
    <w:rsid w:val="0011740C"/>
    <w:rsid w:val="0012053A"/>
    <w:rsid w:val="001221CE"/>
    <w:rsid w:val="00124865"/>
    <w:rsid w:val="00124B75"/>
    <w:rsid w:val="00125574"/>
    <w:rsid w:val="00126155"/>
    <w:rsid w:val="0012716B"/>
    <w:rsid w:val="001300FE"/>
    <w:rsid w:val="00133913"/>
    <w:rsid w:val="00134353"/>
    <w:rsid w:val="00135A13"/>
    <w:rsid w:val="00137D83"/>
    <w:rsid w:val="001427DE"/>
    <w:rsid w:val="0014429D"/>
    <w:rsid w:val="00146EFC"/>
    <w:rsid w:val="00151D9D"/>
    <w:rsid w:val="001521B0"/>
    <w:rsid w:val="001534DD"/>
    <w:rsid w:val="0015371D"/>
    <w:rsid w:val="00155FEE"/>
    <w:rsid w:val="0015635D"/>
    <w:rsid w:val="0015678E"/>
    <w:rsid w:val="0015722A"/>
    <w:rsid w:val="001578E0"/>
    <w:rsid w:val="00160447"/>
    <w:rsid w:val="00160543"/>
    <w:rsid w:val="00163C41"/>
    <w:rsid w:val="0016457B"/>
    <w:rsid w:val="00170CC4"/>
    <w:rsid w:val="00171131"/>
    <w:rsid w:val="00176C8F"/>
    <w:rsid w:val="00186A1D"/>
    <w:rsid w:val="001904DE"/>
    <w:rsid w:val="00190D06"/>
    <w:rsid w:val="00193906"/>
    <w:rsid w:val="001945E6"/>
    <w:rsid w:val="00194DA8"/>
    <w:rsid w:val="001A2151"/>
    <w:rsid w:val="001A2202"/>
    <w:rsid w:val="001A4435"/>
    <w:rsid w:val="001A5617"/>
    <w:rsid w:val="001A5819"/>
    <w:rsid w:val="001A62B1"/>
    <w:rsid w:val="001A7030"/>
    <w:rsid w:val="001B27E0"/>
    <w:rsid w:val="001B331D"/>
    <w:rsid w:val="001B3EDD"/>
    <w:rsid w:val="001C1AAC"/>
    <w:rsid w:val="001C1B86"/>
    <w:rsid w:val="001C33C2"/>
    <w:rsid w:val="001C65E8"/>
    <w:rsid w:val="001C791F"/>
    <w:rsid w:val="001C7F30"/>
    <w:rsid w:val="001D07DB"/>
    <w:rsid w:val="001D19F3"/>
    <w:rsid w:val="001D2195"/>
    <w:rsid w:val="001D30C8"/>
    <w:rsid w:val="001D382A"/>
    <w:rsid w:val="001D4AD5"/>
    <w:rsid w:val="001D59EE"/>
    <w:rsid w:val="001D62E2"/>
    <w:rsid w:val="001D758F"/>
    <w:rsid w:val="001E0EBC"/>
    <w:rsid w:val="001E1833"/>
    <w:rsid w:val="001E3429"/>
    <w:rsid w:val="001E7B7E"/>
    <w:rsid w:val="001F2130"/>
    <w:rsid w:val="001F45F1"/>
    <w:rsid w:val="002045CB"/>
    <w:rsid w:val="00204E9C"/>
    <w:rsid w:val="00205197"/>
    <w:rsid w:val="00207B6C"/>
    <w:rsid w:val="00207DBB"/>
    <w:rsid w:val="00207E2F"/>
    <w:rsid w:val="0021042A"/>
    <w:rsid w:val="00211D05"/>
    <w:rsid w:val="00211F53"/>
    <w:rsid w:val="00212EA6"/>
    <w:rsid w:val="00213754"/>
    <w:rsid w:val="00213EB9"/>
    <w:rsid w:val="00216588"/>
    <w:rsid w:val="0021687E"/>
    <w:rsid w:val="00216B61"/>
    <w:rsid w:val="0021732F"/>
    <w:rsid w:val="00217946"/>
    <w:rsid w:val="00217C7E"/>
    <w:rsid w:val="00221787"/>
    <w:rsid w:val="00221CD9"/>
    <w:rsid w:val="00221EBB"/>
    <w:rsid w:val="0022320F"/>
    <w:rsid w:val="0022391F"/>
    <w:rsid w:val="00225161"/>
    <w:rsid w:val="00225E97"/>
    <w:rsid w:val="0022618A"/>
    <w:rsid w:val="00226916"/>
    <w:rsid w:val="00227816"/>
    <w:rsid w:val="00231B72"/>
    <w:rsid w:val="00233F9B"/>
    <w:rsid w:val="00234997"/>
    <w:rsid w:val="00234E2D"/>
    <w:rsid w:val="0023580A"/>
    <w:rsid w:val="00240BFE"/>
    <w:rsid w:val="00241758"/>
    <w:rsid w:val="00244E2C"/>
    <w:rsid w:val="0024552C"/>
    <w:rsid w:val="00246777"/>
    <w:rsid w:val="00246EB2"/>
    <w:rsid w:val="00247535"/>
    <w:rsid w:val="00247C37"/>
    <w:rsid w:val="0025015F"/>
    <w:rsid w:val="0025056C"/>
    <w:rsid w:val="0025244B"/>
    <w:rsid w:val="002525EF"/>
    <w:rsid w:val="0025271E"/>
    <w:rsid w:val="0026191C"/>
    <w:rsid w:val="002620CE"/>
    <w:rsid w:val="002623B0"/>
    <w:rsid w:val="002632BD"/>
    <w:rsid w:val="002638B6"/>
    <w:rsid w:val="00265ACF"/>
    <w:rsid w:val="00266C1E"/>
    <w:rsid w:val="002674A6"/>
    <w:rsid w:val="0026789A"/>
    <w:rsid w:val="002700B3"/>
    <w:rsid w:val="0027082C"/>
    <w:rsid w:val="00270A89"/>
    <w:rsid w:val="0027542C"/>
    <w:rsid w:val="00275D2E"/>
    <w:rsid w:val="002760AA"/>
    <w:rsid w:val="00277C66"/>
    <w:rsid w:val="00281492"/>
    <w:rsid w:val="00287417"/>
    <w:rsid w:val="00290008"/>
    <w:rsid w:val="00291DE2"/>
    <w:rsid w:val="00292555"/>
    <w:rsid w:val="00292CA8"/>
    <w:rsid w:val="00293089"/>
    <w:rsid w:val="00293198"/>
    <w:rsid w:val="002940C9"/>
    <w:rsid w:val="00294470"/>
    <w:rsid w:val="002959A6"/>
    <w:rsid w:val="0029620F"/>
    <w:rsid w:val="002A0FFD"/>
    <w:rsid w:val="002A171F"/>
    <w:rsid w:val="002A1D90"/>
    <w:rsid w:val="002A3849"/>
    <w:rsid w:val="002A38C9"/>
    <w:rsid w:val="002A5045"/>
    <w:rsid w:val="002A6C8F"/>
    <w:rsid w:val="002B064A"/>
    <w:rsid w:val="002B25EA"/>
    <w:rsid w:val="002B38AF"/>
    <w:rsid w:val="002B6F07"/>
    <w:rsid w:val="002B77AF"/>
    <w:rsid w:val="002C1533"/>
    <w:rsid w:val="002C2BB6"/>
    <w:rsid w:val="002C31BF"/>
    <w:rsid w:val="002C44BD"/>
    <w:rsid w:val="002C4ECE"/>
    <w:rsid w:val="002D02A7"/>
    <w:rsid w:val="002D19A9"/>
    <w:rsid w:val="002D1FBB"/>
    <w:rsid w:val="002D3970"/>
    <w:rsid w:val="002D3EF9"/>
    <w:rsid w:val="002D4860"/>
    <w:rsid w:val="002D58BB"/>
    <w:rsid w:val="002D5E57"/>
    <w:rsid w:val="002D5FAD"/>
    <w:rsid w:val="002D660D"/>
    <w:rsid w:val="002D6E4D"/>
    <w:rsid w:val="002D6E5B"/>
    <w:rsid w:val="002D7D62"/>
    <w:rsid w:val="002E01C0"/>
    <w:rsid w:val="002E1D88"/>
    <w:rsid w:val="002E298A"/>
    <w:rsid w:val="002E433E"/>
    <w:rsid w:val="002E48EF"/>
    <w:rsid w:val="002E5D43"/>
    <w:rsid w:val="002E6386"/>
    <w:rsid w:val="002E7018"/>
    <w:rsid w:val="002E7366"/>
    <w:rsid w:val="002F1EC8"/>
    <w:rsid w:val="002F5372"/>
    <w:rsid w:val="003002DD"/>
    <w:rsid w:val="003039B4"/>
    <w:rsid w:val="00303C0B"/>
    <w:rsid w:val="00304551"/>
    <w:rsid w:val="00305431"/>
    <w:rsid w:val="0030558E"/>
    <w:rsid w:val="003065C0"/>
    <w:rsid w:val="003070E1"/>
    <w:rsid w:val="00311049"/>
    <w:rsid w:val="00312F60"/>
    <w:rsid w:val="003159C7"/>
    <w:rsid w:val="003210CF"/>
    <w:rsid w:val="00321967"/>
    <w:rsid w:val="00322664"/>
    <w:rsid w:val="003230F4"/>
    <w:rsid w:val="003240D9"/>
    <w:rsid w:val="003320BD"/>
    <w:rsid w:val="00334D38"/>
    <w:rsid w:val="00335D3B"/>
    <w:rsid w:val="00337DF7"/>
    <w:rsid w:val="003406D0"/>
    <w:rsid w:val="00340E3A"/>
    <w:rsid w:val="0034268D"/>
    <w:rsid w:val="00343FE8"/>
    <w:rsid w:val="00344DAF"/>
    <w:rsid w:val="00345068"/>
    <w:rsid w:val="00345C0C"/>
    <w:rsid w:val="003466CE"/>
    <w:rsid w:val="00347567"/>
    <w:rsid w:val="0035002D"/>
    <w:rsid w:val="00350535"/>
    <w:rsid w:val="00350CD6"/>
    <w:rsid w:val="00351786"/>
    <w:rsid w:val="0035178D"/>
    <w:rsid w:val="00351C92"/>
    <w:rsid w:val="0035438E"/>
    <w:rsid w:val="00355701"/>
    <w:rsid w:val="00355E49"/>
    <w:rsid w:val="003566E5"/>
    <w:rsid w:val="00356F92"/>
    <w:rsid w:val="003575A1"/>
    <w:rsid w:val="00360B4A"/>
    <w:rsid w:val="00360C68"/>
    <w:rsid w:val="0036255F"/>
    <w:rsid w:val="00365E41"/>
    <w:rsid w:val="00366F90"/>
    <w:rsid w:val="00371084"/>
    <w:rsid w:val="00374149"/>
    <w:rsid w:val="0037702E"/>
    <w:rsid w:val="00381228"/>
    <w:rsid w:val="003816EC"/>
    <w:rsid w:val="003822F0"/>
    <w:rsid w:val="00383D59"/>
    <w:rsid w:val="0038689B"/>
    <w:rsid w:val="00387B70"/>
    <w:rsid w:val="00387B79"/>
    <w:rsid w:val="00390A31"/>
    <w:rsid w:val="003966A1"/>
    <w:rsid w:val="00397B1F"/>
    <w:rsid w:val="003A0385"/>
    <w:rsid w:val="003A1CC4"/>
    <w:rsid w:val="003A41A6"/>
    <w:rsid w:val="003A43ED"/>
    <w:rsid w:val="003B041D"/>
    <w:rsid w:val="003B0D6C"/>
    <w:rsid w:val="003B1391"/>
    <w:rsid w:val="003B290A"/>
    <w:rsid w:val="003B2D34"/>
    <w:rsid w:val="003B2E39"/>
    <w:rsid w:val="003B32B8"/>
    <w:rsid w:val="003C0170"/>
    <w:rsid w:val="003C0308"/>
    <w:rsid w:val="003C282E"/>
    <w:rsid w:val="003C4607"/>
    <w:rsid w:val="003C617E"/>
    <w:rsid w:val="003C642A"/>
    <w:rsid w:val="003C6462"/>
    <w:rsid w:val="003C7B8E"/>
    <w:rsid w:val="003D1DE6"/>
    <w:rsid w:val="003D3164"/>
    <w:rsid w:val="003D4D2B"/>
    <w:rsid w:val="003D6024"/>
    <w:rsid w:val="003D7782"/>
    <w:rsid w:val="003E0FF1"/>
    <w:rsid w:val="003E11F4"/>
    <w:rsid w:val="003E1ED1"/>
    <w:rsid w:val="003E4259"/>
    <w:rsid w:val="003E52DE"/>
    <w:rsid w:val="003E5421"/>
    <w:rsid w:val="003E6274"/>
    <w:rsid w:val="003E6D14"/>
    <w:rsid w:val="003E71B0"/>
    <w:rsid w:val="003F04B9"/>
    <w:rsid w:val="003F4D91"/>
    <w:rsid w:val="003F6BF6"/>
    <w:rsid w:val="003F7C19"/>
    <w:rsid w:val="004003A5"/>
    <w:rsid w:val="00401B7D"/>
    <w:rsid w:val="0040246F"/>
    <w:rsid w:val="0040316D"/>
    <w:rsid w:val="00403626"/>
    <w:rsid w:val="004048E1"/>
    <w:rsid w:val="00405E84"/>
    <w:rsid w:val="00406F00"/>
    <w:rsid w:val="00407236"/>
    <w:rsid w:val="00411FD7"/>
    <w:rsid w:val="00412437"/>
    <w:rsid w:val="00417112"/>
    <w:rsid w:val="0042146B"/>
    <w:rsid w:val="004218BB"/>
    <w:rsid w:val="0042380A"/>
    <w:rsid w:val="00425420"/>
    <w:rsid w:val="00426038"/>
    <w:rsid w:val="00430E99"/>
    <w:rsid w:val="00430F2A"/>
    <w:rsid w:val="004322C4"/>
    <w:rsid w:val="00432555"/>
    <w:rsid w:val="00432A66"/>
    <w:rsid w:val="00432CA7"/>
    <w:rsid w:val="00433681"/>
    <w:rsid w:val="004348DB"/>
    <w:rsid w:val="004360B0"/>
    <w:rsid w:val="00443E44"/>
    <w:rsid w:val="00446204"/>
    <w:rsid w:val="00446BC7"/>
    <w:rsid w:val="00447891"/>
    <w:rsid w:val="00447F31"/>
    <w:rsid w:val="0045099E"/>
    <w:rsid w:val="00451338"/>
    <w:rsid w:val="00451CE2"/>
    <w:rsid w:val="004522BF"/>
    <w:rsid w:val="0045421F"/>
    <w:rsid w:val="00455867"/>
    <w:rsid w:val="00456C81"/>
    <w:rsid w:val="004575DE"/>
    <w:rsid w:val="00464848"/>
    <w:rsid w:val="0046556B"/>
    <w:rsid w:val="00466DFF"/>
    <w:rsid w:val="004673FE"/>
    <w:rsid w:val="00470A89"/>
    <w:rsid w:val="004726A1"/>
    <w:rsid w:val="004737C2"/>
    <w:rsid w:val="004738CC"/>
    <w:rsid w:val="00476609"/>
    <w:rsid w:val="0048059D"/>
    <w:rsid w:val="00481AFD"/>
    <w:rsid w:val="00482988"/>
    <w:rsid w:val="00486999"/>
    <w:rsid w:val="00490274"/>
    <w:rsid w:val="00490A20"/>
    <w:rsid w:val="00493EB0"/>
    <w:rsid w:val="00496B59"/>
    <w:rsid w:val="00497925"/>
    <w:rsid w:val="004A0149"/>
    <w:rsid w:val="004A2A13"/>
    <w:rsid w:val="004A2CAF"/>
    <w:rsid w:val="004A3944"/>
    <w:rsid w:val="004A4274"/>
    <w:rsid w:val="004A478E"/>
    <w:rsid w:val="004A56E1"/>
    <w:rsid w:val="004A5F36"/>
    <w:rsid w:val="004B08E9"/>
    <w:rsid w:val="004B0E2C"/>
    <w:rsid w:val="004B1D72"/>
    <w:rsid w:val="004B2C0B"/>
    <w:rsid w:val="004B3DCD"/>
    <w:rsid w:val="004B6FDB"/>
    <w:rsid w:val="004C0C04"/>
    <w:rsid w:val="004C1677"/>
    <w:rsid w:val="004C1C1F"/>
    <w:rsid w:val="004C305F"/>
    <w:rsid w:val="004C3E68"/>
    <w:rsid w:val="004C6E10"/>
    <w:rsid w:val="004C7C84"/>
    <w:rsid w:val="004D3813"/>
    <w:rsid w:val="004D44D4"/>
    <w:rsid w:val="004D5D58"/>
    <w:rsid w:val="004D609F"/>
    <w:rsid w:val="004D6F4F"/>
    <w:rsid w:val="004E3ED4"/>
    <w:rsid w:val="004E4F7E"/>
    <w:rsid w:val="004E5986"/>
    <w:rsid w:val="004E6CD6"/>
    <w:rsid w:val="004E795E"/>
    <w:rsid w:val="004F216E"/>
    <w:rsid w:val="004F50B2"/>
    <w:rsid w:val="004F53D6"/>
    <w:rsid w:val="004F5B74"/>
    <w:rsid w:val="004F7809"/>
    <w:rsid w:val="0050086F"/>
    <w:rsid w:val="005026E6"/>
    <w:rsid w:val="00505729"/>
    <w:rsid w:val="00511D28"/>
    <w:rsid w:val="005130C1"/>
    <w:rsid w:val="00514E6F"/>
    <w:rsid w:val="0051782A"/>
    <w:rsid w:val="00523C07"/>
    <w:rsid w:val="00527319"/>
    <w:rsid w:val="005305AC"/>
    <w:rsid w:val="00531772"/>
    <w:rsid w:val="00531F5D"/>
    <w:rsid w:val="0053216C"/>
    <w:rsid w:val="0053273A"/>
    <w:rsid w:val="00533D46"/>
    <w:rsid w:val="005347D6"/>
    <w:rsid w:val="005402AB"/>
    <w:rsid w:val="005403AD"/>
    <w:rsid w:val="00541E99"/>
    <w:rsid w:val="005426AC"/>
    <w:rsid w:val="00542ADA"/>
    <w:rsid w:val="00542EAE"/>
    <w:rsid w:val="00543162"/>
    <w:rsid w:val="00545264"/>
    <w:rsid w:val="00546956"/>
    <w:rsid w:val="00547D14"/>
    <w:rsid w:val="00547DB2"/>
    <w:rsid w:val="0055009A"/>
    <w:rsid w:val="00552637"/>
    <w:rsid w:val="005551C4"/>
    <w:rsid w:val="00555B43"/>
    <w:rsid w:val="00557E84"/>
    <w:rsid w:val="00560B6C"/>
    <w:rsid w:val="00564C0D"/>
    <w:rsid w:val="00566C94"/>
    <w:rsid w:val="00567761"/>
    <w:rsid w:val="005678E4"/>
    <w:rsid w:val="00567C84"/>
    <w:rsid w:val="00567FCD"/>
    <w:rsid w:val="00571053"/>
    <w:rsid w:val="005710A2"/>
    <w:rsid w:val="00571516"/>
    <w:rsid w:val="00571738"/>
    <w:rsid w:val="0057283D"/>
    <w:rsid w:val="00573694"/>
    <w:rsid w:val="005806E0"/>
    <w:rsid w:val="0058324C"/>
    <w:rsid w:val="0058356A"/>
    <w:rsid w:val="00584929"/>
    <w:rsid w:val="00585760"/>
    <w:rsid w:val="00586CA7"/>
    <w:rsid w:val="00587D8D"/>
    <w:rsid w:val="00590FF9"/>
    <w:rsid w:val="005925B8"/>
    <w:rsid w:val="00595B1F"/>
    <w:rsid w:val="00596731"/>
    <w:rsid w:val="00597536"/>
    <w:rsid w:val="005978BC"/>
    <w:rsid w:val="005A0658"/>
    <w:rsid w:val="005A3C45"/>
    <w:rsid w:val="005A416F"/>
    <w:rsid w:val="005A5219"/>
    <w:rsid w:val="005A65F5"/>
    <w:rsid w:val="005B18D2"/>
    <w:rsid w:val="005B4052"/>
    <w:rsid w:val="005B40A3"/>
    <w:rsid w:val="005B5AF9"/>
    <w:rsid w:val="005C046E"/>
    <w:rsid w:val="005C1497"/>
    <w:rsid w:val="005C361E"/>
    <w:rsid w:val="005C4835"/>
    <w:rsid w:val="005C739C"/>
    <w:rsid w:val="005D006D"/>
    <w:rsid w:val="005D0344"/>
    <w:rsid w:val="005D299E"/>
    <w:rsid w:val="005D499E"/>
    <w:rsid w:val="005E0EF8"/>
    <w:rsid w:val="005E2793"/>
    <w:rsid w:val="005E321A"/>
    <w:rsid w:val="005E41E4"/>
    <w:rsid w:val="005E55EB"/>
    <w:rsid w:val="005F1919"/>
    <w:rsid w:val="005F535F"/>
    <w:rsid w:val="005F59B4"/>
    <w:rsid w:val="005F62B3"/>
    <w:rsid w:val="0060419E"/>
    <w:rsid w:val="006061F6"/>
    <w:rsid w:val="006137B3"/>
    <w:rsid w:val="00613BE8"/>
    <w:rsid w:val="00614494"/>
    <w:rsid w:val="006168C1"/>
    <w:rsid w:val="00616F97"/>
    <w:rsid w:val="0061721F"/>
    <w:rsid w:val="00620916"/>
    <w:rsid w:val="00621F0A"/>
    <w:rsid w:val="00622151"/>
    <w:rsid w:val="00622C29"/>
    <w:rsid w:val="0062312A"/>
    <w:rsid w:val="00625266"/>
    <w:rsid w:val="006254FC"/>
    <w:rsid w:val="0062668D"/>
    <w:rsid w:val="006272CA"/>
    <w:rsid w:val="00630534"/>
    <w:rsid w:val="00631611"/>
    <w:rsid w:val="0063612F"/>
    <w:rsid w:val="006443F0"/>
    <w:rsid w:val="00644725"/>
    <w:rsid w:val="00645112"/>
    <w:rsid w:val="00646D44"/>
    <w:rsid w:val="00647341"/>
    <w:rsid w:val="006502D0"/>
    <w:rsid w:val="006514E4"/>
    <w:rsid w:val="00654BA3"/>
    <w:rsid w:val="006553C7"/>
    <w:rsid w:val="00655D00"/>
    <w:rsid w:val="00660953"/>
    <w:rsid w:val="00660F31"/>
    <w:rsid w:val="006633DC"/>
    <w:rsid w:val="00665804"/>
    <w:rsid w:val="00667055"/>
    <w:rsid w:val="00667104"/>
    <w:rsid w:val="0066716A"/>
    <w:rsid w:val="00670053"/>
    <w:rsid w:val="00670948"/>
    <w:rsid w:val="00673971"/>
    <w:rsid w:val="00673EBD"/>
    <w:rsid w:val="0067454A"/>
    <w:rsid w:val="00674FB2"/>
    <w:rsid w:val="0067525F"/>
    <w:rsid w:val="006754EF"/>
    <w:rsid w:val="0067654C"/>
    <w:rsid w:val="00676E0A"/>
    <w:rsid w:val="0067722F"/>
    <w:rsid w:val="0068100C"/>
    <w:rsid w:val="00682B72"/>
    <w:rsid w:val="0068410D"/>
    <w:rsid w:val="0068428F"/>
    <w:rsid w:val="0068449B"/>
    <w:rsid w:val="00684724"/>
    <w:rsid w:val="0068491E"/>
    <w:rsid w:val="00685314"/>
    <w:rsid w:val="006858D0"/>
    <w:rsid w:val="00685C83"/>
    <w:rsid w:val="006918AF"/>
    <w:rsid w:val="00691B57"/>
    <w:rsid w:val="00691BBE"/>
    <w:rsid w:val="00691F6E"/>
    <w:rsid w:val="006922A3"/>
    <w:rsid w:val="00694167"/>
    <w:rsid w:val="006968CC"/>
    <w:rsid w:val="00697721"/>
    <w:rsid w:val="006A01DF"/>
    <w:rsid w:val="006A44BB"/>
    <w:rsid w:val="006A451D"/>
    <w:rsid w:val="006B45C6"/>
    <w:rsid w:val="006B4E62"/>
    <w:rsid w:val="006B672D"/>
    <w:rsid w:val="006B77FF"/>
    <w:rsid w:val="006C0DC3"/>
    <w:rsid w:val="006C44B4"/>
    <w:rsid w:val="006C5656"/>
    <w:rsid w:val="006C6FB3"/>
    <w:rsid w:val="006C7349"/>
    <w:rsid w:val="006D21CA"/>
    <w:rsid w:val="006D286A"/>
    <w:rsid w:val="006D3528"/>
    <w:rsid w:val="006D74E9"/>
    <w:rsid w:val="006D7917"/>
    <w:rsid w:val="006E1254"/>
    <w:rsid w:val="006E32D6"/>
    <w:rsid w:val="006E3CEC"/>
    <w:rsid w:val="006E5A08"/>
    <w:rsid w:val="006F0171"/>
    <w:rsid w:val="006F4391"/>
    <w:rsid w:val="006F4F84"/>
    <w:rsid w:val="006F5B10"/>
    <w:rsid w:val="006F5EE1"/>
    <w:rsid w:val="006F766B"/>
    <w:rsid w:val="006F7E56"/>
    <w:rsid w:val="00702E92"/>
    <w:rsid w:val="00704C91"/>
    <w:rsid w:val="00706EEE"/>
    <w:rsid w:val="007074CD"/>
    <w:rsid w:val="00710348"/>
    <w:rsid w:val="00712CB9"/>
    <w:rsid w:val="00713A36"/>
    <w:rsid w:val="0071593A"/>
    <w:rsid w:val="007168BE"/>
    <w:rsid w:val="0072076B"/>
    <w:rsid w:val="0072236C"/>
    <w:rsid w:val="007225CC"/>
    <w:rsid w:val="007229EB"/>
    <w:rsid w:val="00731395"/>
    <w:rsid w:val="007319D1"/>
    <w:rsid w:val="00733070"/>
    <w:rsid w:val="007331E4"/>
    <w:rsid w:val="0073419C"/>
    <w:rsid w:val="007345B0"/>
    <w:rsid w:val="0073502E"/>
    <w:rsid w:val="00735E67"/>
    <w:rsid w:val="0073668C"/>
    <w:rsid w:val="00736DF6"/>
    <w:rsid w:val="00741C4A"/>
    <w:rsid w:val="00742393"/>
    <w:rsid w:val="00742949"/>
    <w:rsid w:val="007448C7"/>
    <w:rsid w:val="0074584B"/>
    <w:rsid w:val="00746846"/>
    <w:rsid w:val="00752148"/>
    <w:rsid w:val="007524C3"/>
    <w:rsid w:val="00753C36"/>
    <w:rsid w:val="0075437B"/>
    <w:rsid w:val="00757E22"/>
    <w:rsid w:val="0076217F"/>
    <w:rsid w:val="0077080F"/>
    <w:rsid w:val="00770C0B"/>
    <w:rsid w:val="0077183A"/>
    <w:rsid w:val="0077224D"/>
    <w:rsid w:val="00772F03"/>
    <w:rsid w:val="007740AA"/>
    <w:rsid w:val="007747C1"/>
    <w:rsid w:val="00774844"/>
    <w:rsid w:val="00776466"/>
    <w:rsid w:val="007774CE"/>
    <w:rsid w:val="0078225C"/>
    <w:rsid w:val="00782C4E"/>
    <w:rsid w:val="00784AA3"/>
    <w:rsid w:val="0078666E"/>
    <w:rsid w:val="0078667F"/>
    <w:rsid w:val="0078668C"/>
    <w:rsid w:val="00790633"/>
    <w:rsid w:val="007923F0"/>
    <w:rsid w:val="007925C2"/>
    <w:rsid w:val="00793155"/>
    <w:rsid w:val="0079389B"/>
    <w:rsid w:val="00793F0F"/>
    <w:rsid w:val="007944B1"/>
    <w:rsid w:val="007958AE"/>
    <w:rsid w:val="007958F3"/>
    <w:rsid w:val="007971C1"/>
    <w:rsid w:val="007A1E47"/>
    <w:rsid w:val="007A2C06"/>
    <w:rsid w:val="007A2E51"/>
    <w:rsid w:val="007A2FB6"/>
    <w:rsid w:val="007A31F2"/>
    <w:rsid w:val="007A3BC8"/>
    <w:rsid w:val="007A4625"/>
    <w:rsid w:val="007A5449"/>
    <w:rsid w:val="007A5889"/>
    <w:rsid w:val="007A6E15"/>
    <w:rsid w:val="007B1502"/>
    <w:rsid w:val="007B1584"/>
    <w:rsid w:val="007B18A4"/>
    <w:rsid w:val="007B1FC0"/>
    <w:rsid w:val="007B2641"/>
    <w:rsid w:val="007B3558"/>
    <w:rsid w:val="007C370A"/>
    <w:rsid w:val="007C5526"/>
    <w:rsid w:val="007C62AB"/>
    <w:rsid w:val="007D2BE1"/>
    <w:rsid w:val="007D31D3"/>
    <w:rsid w:val="007D3D1A"/>
    <w:rsid w:val="007D4A56"/>
    <w:rsid w:val="007D4ACA"/>
    <w:rsid w:val="007D7078"/>
    <w:rsid w:val="007D74D1"/>
    <w:rsid w:val="007D79D0"/>
    <w:rsid w:val="007E3021"/>
    <w:rsid w:val="007E30B3"/>
    <w:rsid w:val="007E344E"/>
    <w:rsid w:val="007E410C"/>
    <w:rsid w:val="007E451A"/>
    <w:rsid w:val="007E596E"/>
    <w:rsid w:val="007E5B14"/>
    <w:rsid w:val="007E703C"/>
    <w:rsid w:val="007E7881"/>
    <w:rsid w:val="007F3A56"/>
    <w:rsid w:val="007F4C30"/>
    <w:rsid w:val="007F5DF9"/>
    <w:rsid w:val="007F5E77"/>
    <w:rsid w:val="007F6218"/>
    <w:rsid w:val="007F6A9E"/>
    <w:rsid w:val="007F786B"/>
    <w:rsid w:val="00800E50"/>
    <w:rsid w:val="00802090"/>
    <w:rsid w:val="00802685"/>
    <w:rsid w:val="00802D0D"/>
    <w:rsid w:val="008050D1"/>
    <w:rsid w:val="0080582C"/>
    <w:rsid w:val="00805BB4"/>
    <w:rsid w:val="00805C42"/>
    <w:rsid w:val="00806F9F"/>
    <w:rsid w:val="0081003A"/>
    <w:rsid w:val="00811C4A"/>
    <w:rsid w:val="00812CAC"/>
    <w:rsid w:val="00813403"/>
    <w:rsid w:val="0081452A"/>
    <w:rsid w:val="008148BC"/>
    <w:rsid w:val="0081624E"/>
    <w:rsid w:val="00816CDF"/>
    <w:rsid w:val="00817341"/>
    <w:rsid w:val="00820E9B"/>
    <w:rsid w:val="0082258B"/>
    <w:rsid w:val="008227B4"/>
    <w:rsid w:val="00823B1F"/>
    <w:rsid w:val="00823F32"/>
    <w:rsid w:val="008247C6"/>
    <w:rsid w:val="00825059"/>
    <w:rsid w:val="0082590E"/>
    <w:rsid w:val="00827A92"/>
    <w:rsid w:val="00832ED7"/>
    <w:rsid w:val="0083648B"/>
    <w:rsid w:val="008401B8"/>
    <w:rsid w:val="00840D23"/>
    <w:rsid w:val="008410D4"/>
    <w:rsid w:val="00842AC4"/>
    <w:rsid w:val="00842ED2"/>
    <w:rsid w:val="008445F0"/>
    <w:rsid w:val="00851ED8"/>
    <w:rsid w:val="00854364"/>
    <w:rsid w:val="00854E58"/>
    <w:rsid w:val="008608FF"/>
    <w:rsid w:val="00860B1A"/>
    <w:rsid w:val="00861BBA"/>
    <w:rsid w:val="00862413"/>
    <w:rsid w:val="008626F4"/>
    <w:rsid w:val="00863D9C"/>
    <w:rsid w:val="00864710"/>
    <w:rsid w:val="008660CA"/>
    <w:rsid w:val="008667AF"/>
    <w:rsid w:val="00867522"/>
    <w:rsid w:val="008733F3"/>
    <w:rsid w:val="00874103"/>
    <w:rsid w:val="0087484B"/>
    <w:rsid w:val="0087598F"/>
    <w:rsid w:val="00875D21"/>
    <w:rsid w:val="00877373"/>
    <w:rsid w:val="008950A4"/>
    <w:rsid w:val="00896AB3"/>
    <w:rsid w:val="00896D09"/>
    <w:rsid w:val="008978B1"/>
    <w:rsid w:val="008A2E48"/>
    <w:rsid w:val="008A310B"/>
    <w:rsid w:val="008A31C7"/>
    <w:rsid w:val="008A5777"/>
    <w:rsid w:val="008A7881"/>
    <w:rsid w:val="008A7DD5"/>
    <w:rsid w:val="008B421A"/>
    <w:rsid w:val="008B49CB"/>
    <w:rsid w:val="008B4BB8"/>
    <w:rsid w:val="008B4DC1"/>
    <w:rsid w:val="008B6A98"/>
    <w:rsid w:val="008C0687"/>
    <w:rsid w:val="008C22BD"/>
    <w:rsid w:val="008C58E1"/>
    <w:rsid w:val="008C5AE3"/>
    <w:rsid w:val="008C6E8D"/>
    <w:rsid w:val="008C709C"/>
    <w:rsid w:val="008C7F07"/>
    <w:rsid w:val="008D060B"/>
    <w:rsid w:val="008D4D83"/>
    <w:rsid w:val="008D6457"/>
    <w:rsid w:val="008D6645"/>
    <w:rsid w:val="008E11EE"/>
    <w:rsid w:val="008E15AF"/>
    <w:rsid w:val="008E2ED4"/>
    <w:rsid w:val="008E3664"/>
    <w:rsid w:val="008E5C43"/>
    <w:rsid w:val="008F23ED"/>
    <w:rsid w:val="008F3D9E"/>
    <w:rsid w:val="008F42E4"/>
    <w:rsid w:val="008F471C"/>
    <w:rsid w:val="008F5AA1"/>
    <w:rsid w:val="00900FDE"/>
    <w:rsid w:val="00901070"/>
    <w:rsid w:val="00901C86"/>
    <w:rsid w:val="009029FE"/>
    <w:rsid w:val="009039AE"/>
    <w:rsid w:val="0090432B"/>
    <w:rsid w:val="00910CAC"/>
    <w:rsid w:val="00910D8A"/>
    <w:rsid w:val="009117E2"/>
    <w:rsid w:val="00912C88"/>
    <w:rsid w:val="00912D3E"/>
    <w:rsid w:val="00913086"/>
    <w:rsid w:val="0091480F"/>
    <w:rsid w:val="00914B7A"/>
    <w:rsid w:val="00916B52"/>
    <w:rsid w:val="00920AD1"/>
    <w:rsid w:val="00920D80"/>
    <w:rsid w:val="009223FF"/>
    <w:rsid w:val="00922E47"/>
    <w:rsid w:val="00922EE7"/>
    <w:rsid w:val="009230C9"/>
    <w:rsid w:val="00926429"/>
    <w:rsid w:val="00926665"/>
    <w:rsid w:val="00927453"/>
    <w:rsid w:val="00927E14"/>
    <w:rsid w:val="00931382"/>
    <w:rsid w:val="009314A8"/>
    <w:rsid w:val="009315FA"/>
    <w:rsid w:val="009316D2"/>
    <w:rsid w:val="009320EE"/>
    <w:rsid w:val="00933B48"/>
    <w:rsid w:val="00935134"/>
    <w:rsid w:val="0093585A"/>
    <w:rsid w:val="0093596E"/>
    <w:rsid w:val="00937753"/>
    <w:rsid w:val="00937773"/>
    <w:rsid w:val="00941D55"/>
    <w:rsid w:val="00942013"/>
    <w:rsid w:val="009435C0"/>
    <w:rsid w:val="00951FC8"/>
    <w:rsid w:val="0095287F"/>
    <w:rsid w:val="00955281"/>
    <w:rsid w:val="00955821"/>
    <w:rsid w:val="009560A9"/>
    <w:rsid w:val="00962D7F"/>
    <w:rsid w:val="00963BB5"/>
    <w:rsid w:val="00964497"/>
    <w:rsid w:val="0096661F"/>
    <w:rsid w:val="00975AA1"/>
    <w:rsid w:val="00975CC8"/>
    <w:rsid w:val="009813E0"/>
    <w:rsid w:val="00982F5F"/>
    <w:rsid w:val="009838B1"/>
    <w:rsid w:val="009839CE"/>
    <w:rsid w:val="0099146B"/>
    <w:rsid w:val="009930E3"/>
    <w:rsid w:val="00993253"/>
    <w:rsid w:val="0099691F"/>
    <w:rsid w:val="0099704A"/>
    <w:rsid w:val="009A099D"/>
    <w:rsid w:val="009A1FFD"/>
    <w:rsid w:val="009A3C4C"/>
    <w:rsid w:val="009A5031"/>
    <w:rsid w:val="009A5D8C"/>
    <w:rsid w:val="009A6856"/>
    <w:rsid w:val="009A6AA4"/>
    <w:rsid w:val="009A6DA5"/>
    <w:rsid w:val="009A7CC9"/>
    <w:rsid w:val="009B0776"/>
    <w:rsid w:val="009B3CDC"/>
    <w:rsid w:val="009C0E61"/>
    <w:rsid w:val="009C162B"/>
    <w:rsid w:val="009C2361"/>
    <w:rsid w:val="009C2507"/>
    <w:rsid w:val="009C3A01"/>
    <w:rsid w:val="009C3F08"/>
    <w:rsid w:val="009C69DC"/>
    <w:rsid w:val="009C6AC2"/>
    <w:rsid w:val="009C7D4D"/>
    <w:rsid w:val="009D04F8"/>
    <w:rsid w:val="009D12D5"/>
    <w:rsid w:val="009D13D2"/>
    <w:rsid w:val="009D37E5"/>
    <w:rsid w:val="009D41B7"/>
    <w:rsid w:val="009D433E"/>
    <w:rsid w:val="009D4703"/>
    <w:rsid w:val="009D69F3"/>
    <w:rsid w:val="009E0C3B"/>
    <w:rsid w:val="009E2641"/>
    <w:rsid w:val="009E404F"/>
    <w:rsid w:val="009E5296"/>
    <w:rsid w:val="009E6B41"/>
    <w:rsid w:val="009F128F"/>
    <w:rsid w:val="009F21D3"/>
    <w:rsid w:val="009F3992"/>
    <w:rsid w:val="009F473F"/>
    <w:rsid w:val="009F5ADA"/>
    <w:rsid w:val="009F692E"/>
    <w:rsid w:val="009F6D9E"/>
    <w:rsid w:val="009F78E2"/>
    <w:rsid w:val="00A0096E"/>
    <w:rsid w:val="00A00D51"/>
    <w:rsid w:val="00A014FA"/>
    <w:rsid w:val="00A01B11"/>
    <w:rsid w:val="00A039F0"/>
    <w:rsid w:val="00A03B4C"/>
    <w:rsid w:val="00A04BCF"/>
    <w:rsid w:val="00A04F7B"/>
    <w:rsid w:val="00A0539E"/>
    <w:rsid w:val="00A059B6"/>
    <w:rsid w:val="00A05ABF"/>
    <w:rsid w:val="00A061AB"/>
    <w:rsid w:val="00A06C44"/>
    <w:rsid w:val="00A077D0"/>
    <w:rsid w:val="00A11A05"/>
    <w:rsid w:val="00A13823"/>
    <w:rsid w:val="00A13F0F"/>
    <w:rsid w:val="00A155B3"/>
    <w:rsid w:val="00A16E69"/>
    <w:rsid w:val="00A16EDB"/>
    <w:rsid w:val="00A1711B"/>
    <w:rsid w:val="00A2140C"/>
    <w:rsid w:val="00A21D6C"/>
    <w:rsid w:val="00A23EB3"/>
    <w:rsid w:val="00A33DEF"/>
    <w:rsid w:val="00A35D9F"/>
    <w:rsid w:val="00A41D92"/>
    <w:rsid w:val="00A43C32"/>
    <w:rsid w:val="00A448C2"/>
    <w:rsid w:val="00A4727D"/>
    <w:rsid w:val="00A5071C"/>
    <w:rsid w:val="00A52CE7"/>
    <w:rsid w:val="00A538C2"/>
    <w:rsid w:val="00A554E0"/>
    <w:rsid w:val="00A5673E"/>
    <w:rsid w:val="00A60077"/>
    <w:rsid w:val="00A615AC"/>
    <w:rsid w:val="00A62D2F"/>
    <w:rsid w:val="00A64D21"/>
    <w:rsid w:val="00A662FC"/>
    <w:rsid w:val="00A67D0B"/>
    <w:rsid w:val="00A70FB6"/>
    <w:rsid w:val="00A74CAD"/>
    <w:rsid w:val="00A76970"/>
    <w:rsid w:val="00A77122"/>
    <w:rsid w:val="00A772C7"/>
    <w:rsid w:val="00A8055A"/>
    <w:rsid w:val="00A81004"/>
    <w:rsid w:val="00A81009"/>
    <w:rsid w:val="00A83A3A"/>
    <w:rsid w:val="00A912E6"/>
    <w:rsid w:val="00A93BD5"/>
    <w:rsid w:val="00A9521B"/>
    <w:rsid w:val="00A95B17"/>
    <w:rsid w:val="00A966BB"/>
    <w:rsid w:val="00A96C4C"/>
    <w:rsid w:val="00AA3B84"/>
    <w:rsid w:val="00AA76FF"/>
    <w:rsid w:val="00AB1F42"/>
    <w:rsid w:val="00AB3874"/>
    <w:rsid w:val="00AB5CC3"/>
    <w:rsid w:val="00AB6369"/>
    <w:rsid w:val="00AB71FF"/>
    <w:rsid w:val="00AC077D"/>
    <w:rsid w:val="00AC0D08"/>
    <w:rsid w:val="00AC2088"/>
    <w:rsid w:val="00AC4C7B"/>
    <w:rsid w:val="00AC50E3"/>
    <w:rsid w:val="00AC515C"/>
    <w:rsid w:val="00AD078F"/>
    <w:rsid w:val="00AD6966"/>
    <w:rsid w:val="00AD6A71"/>
    <w:rsid w:val="00AD6D36"/>
    <w:rsid w:val="00AE0187"/>
    <w:rsid w:val="00AE0DE5"/>
    <w:rsid w:val="00AE199F"/>
    <w:rsid w:val="00AE3662"/>
    <w:rsid w:val="00AE3766"/>
    <w:rsid w:val="00AE61CD"/>
    <w:rsid w:val="00AE758B"/>
    <w:rsid w:val="00AE78C2"/>
    <w:rsid w:val="00AF15FB"/>
    <w:rsid w:val="00AF2049"/>
    <w:rsid w:val="00AF301D"/>
    <w:rsid w:val="00AF42C6"/>
    <w:rsid w:val="00AF45F8"/>
    <w:rsid w:val="00AF4DC9"/>
    <w:rsid w:val="00AF5262"/>
    <w:rsid w:val="00AF5D8A"/>
    <w:rsid w:val="00AF781E"/>
    <w:rsid w:val="00B00EAA"/>
    <w:rsid w:val="00B01158"/>
    <w:rsid w:val="00B014C6"/>
    <w:rsid w:val="00B02334"/>
    <w:rsid w:val="00B02C98"/>
    <w:rsid w:val="00B064D2"/>
    <w:rsid w:val="00B120EB"/>
    <w:rsid w:val="00B1238B"/>
    <w:rsid w:val="00B15C23"/>
    <w:rsid w:val="00B15D02"/>
    <w:rsid w:val="00B15FFD"/>
    <w:rsid w:val="00B16CC1"/>
    <w:rsid w:val="00B179D2"/>
    <w:rsid w:val="00B21752"/>
    <w:rsid w:val="00B21BC0"/>
    <w:rsid w:val="00B248B8"/>
    <w:rsid w:val="00B27226"/>
    <w:rsid w:val="00B304B1"/>
    <w:rsid w:val="00B3089C"/>
    <w:rsid w:val="00B30AB2"/>
    <w:rsid w:val="00B3199A"/>
    <w:rsid w:val="00B361F7"/>
    <w:rsid w:val="00B37DEF"/>
    <w:rsid w:val="00B40D67"/>
    <w:rsid w:val="00B4498E"/>
    <w:rsid w:val="00B44FB1"/>
    <w:rsid w:val="00B46C3D"/>
    <w:rsid w:val="00B476BE"/>
    <w:rsid w:val="00B5028D"/>
    <w:rsid w:val="00B527AB"/>
    <w:rsid w:val="00B53F2C"/>
    <w:rsid w:val="00B57EDD"/>
    <w:rsid w:val="00B64CD3"/>
    <w:rsid w:val="00B64D43"/>
    <w:rsid w:val="00B65113"/>
    <w:rsid w:val="00B655BC"/>
    <w:rsid w:val="00B656D5"/>
    <w:rsid w:val="00B6633A"/>
    <w:rsid w:val="00B67918"/>
    <w:rsid w:val="00B721C9"/>
    <w:rsid w:val="00B7241A"/>
    <w:rsid w:val="00B72A35"/>
    <w:rsid w:val="00B73A68"/>
    <w:rsid w:val="00B74499"/>
    <w:rsid w:val="00B752DE"/>
    <w:rsid w:val="00B77552"/>
    <w:rsid w:val="00B77AE0"/>
    <w:rsid w:val="00B817BC"/>
    <w:rsid w:val="00B8255C"/>
    <w:rsid w:val="00B84194"/>
    <w:rsid w:val="00B8515D"/>
    <w:rsid w:val="00B85594"/>
    <w:rsid w:val="00B92D14"/>
    <w:rsid w:val="00B93282"/>
    <w:rsid w:val="00B96F91"/>
    <w:rsid w:val="00B97E03"/>
    <w:rsid w:val="00BA0CDD"/>
    <w:rsid w:val="00BA27DA"/>
    <w:rsid w:val="00BA376D"/>
    <w:rsid w:val="00BA3B07"/>
    <w:rsid w:val="00BA4DD6"/>
    <w:rsid w:val="00BA4EC8"/>
    <w:rsid w:val="00BA601F"/>
    <w:rsid w:val="00BB0035"/>
    <w:rsid w:val="00BB1B8E"/>
    <w:rsid w:val="00BB21B9"/>
    <w:rsid w:val="00BB33E1"/>
    <w:rsid w:val="00BB3FD1"/>
    <w:rsid w:val="00BB5E37"/>
    <w:rsid w:val="00BB65F3"/>
    <w:rsid w:val="00BB6819"/>
    <w:rsid w:val="00BB756F"/>
    <w:rsid w:val="00BB767B"/>
    <w:rsid w:val="00BB7F05"/>
    <w:rsid w:val="00BC015E"/>
    <w:rsid w:val="00BC1108"/>
    <w:rsid w:val="00BC15B0"/>
    <w:rsid w:val="00BC3F0F"/>
    <w:rsid w:val="00BC5D1C"/>
    <w:rsid w:val="00BC6176"/>
    <w:rsid w:val="00BD05F4"/>
    <w:rsid w:val="00BD0F32"/>
    <w:rsid w:val="00BD2267"/>
    <w:rsid w:val="00BD26A1"/>
    <w:rsid w:val="00BD4799"/>
    <w:rsid w:val="00BD6A52"/>
    <w:rsid w:val="00BE09A1"/>
    <w:rsid w:val="00BE13B8"/>
    <w:rsid w:val="00BE2A13"/>
    <w:rsid w:val="00BF2D4B"/>
    <w:rsid w:val="00BF51B0"/>
    <w:rsid w:val="00BF6DB7"/>
    <w:rsid w:val="00C001CC"/>
    <w:rsid w:val="00C00533"/>
    <w:rsid w:val="00C007B4"/>
    <w:rsid w:val="00C0162A"/>
    <w:rsid w:val="00C01B3D"/>
    <w:rsid w:val="00C01FC3"/>
    <w:rsid w:val="00C043BF"/>
    <w:rsid w:val="00C052F0"/>
    <w:rsid w:val="00C057F2"/>
    <w:rsid w:val="00C05A97"/>
    <w:rsid w:val="00C05B3C"/>
    <w:rsid w:val="00C06A90"/>
    <w:rsid w:val="00C113FE"/>
    <w:rsid w:val="00C120FE"/>
    <w:rsid w:val="00C14381"/>
    <w:rsid w:val="00C14AB6"/>
    <w:rsid w:val="00C15107"/>
    <w:rsid w:val="00C16214"/>
    <w:rsid w:val="00C170A9"/>
    <w:rsid w:val="00C17201"/>
    <w:rsid w:val="00C20F86"/>
    <w:rsid w:val="00C23168"/>
    <w:rsid w:val="00C252EC"/>
    <w:rsid w:val="00C254B3"/>
    <w:rsid w:val="00C26F9B"/>
    <w:rsid w:val="00C278C7"/>
    <w:rsid w:val="00C30727"/>
    <w:rsid w:val="00C31621"/>
    <w:rsid w:val="00C3302C"/>
    <w:rsid w:val="00C33C29"/>
    <w:rsid w:val="00C354A3"/>
    <w:rsid w:val="00C3590C"/>
    <w:rsid w:val="00C406D9"/>
    <w:rsid w:val="00C40911"/>
    <w:rsid w:val="00C41FBA"/>
    <w:rsid w:val="00C436C9"/>
    <w:rsid w:val="00C44B17"/>
    <w:rsid w:val="00C45629"/>
    <w:rsid w:val="00C45A54"/>
    <w:rsid w:val="00C46178"/>
    <w:rsid w:val="00C520C3"/>
    <w:rsid w:val="00C53DE4"/>
    <w:rsid w:val="00C5590F"/>
    <w:rsid w:val="00C60B1F"/>
    <w:rsid w:val="00C63404"/>
    <w:rsid w:val="00C64473"/>
    <w:rsid w:val="00C64AF4"/>
    <w:rsid w:val="00C65541"/>
    <w:rsid w:val="00C672F4"/>
    <w:rsid w:val="00C72730"/>
    <w:rsid w:val="00C7273D"/>
    <w:rsid w:val="00C729C0"/>
    <w:rsid w:val="00C73614"/>
    <w:rsid w:val="00C73B5E"/>
    <w:rsid w:val="00C76490"/>
    <w:rsid w:val="00C77E47"/>
    <w:rsid w:val="00C80F4A"/>
    <w:rsid w:val="00C81967"/>
    <w:rsid w:val="00C9137A"/>
    <w:rsid w:val="00C91792"/>
    <w:rsid w:val="00C91CA9"/>
    <w:rsid w:val="00C91D29"/>
    <w:rsid w:val="00C940B3"/>
    <w:rsid w:val="00C952ED"/>
    <w:rsid w:val="00C95714"/>
    <w:rsid w:val="00CA0281"/>
    <w:rsid w:val="00CA105D"/>
    <w:rsid w:val="00CA2887"/>
    <w:rsid w:val="00CA3023"/>
    <w:rsid w:val="00CA4774"/>
    <w:rsid w:val="00CA7013"/>
    <w:rsid w:val="00CB077C"/>
    <w:rsid w:val="00CB2C16"/>
    <w:rsid w:val="00CB671A"/>
    <w:rsid w:val="00CB678D"/>
    <w:rsid w:val="00CC13EE"/>
    <w:rsid w:val="00CC2954"/>
    <w:rsid w:val="00CC4137"/>
    <w:rsid w:val="00CC4233"/>
    <w:rsid w:val="00CC64A7"/>
    <w:rsid w:val="00CC69FC"/>
    <w:rsid w:val="00CC7358"/>
    <w:rsid w:val="00CD0183"/>
    <w:rsid w:val="00CD1825"/>
    <w:rsid w:val="00CD2601"/>
    <w:rsid w:val="00CD3883"/>
    <w:rsid w:val="00CD680D"/>
    <w:rsid w:val="00CE1469"/>
    <w:rsid w:val="00CE38F3"/>
    <w:rsid w:val="00CE3998"/>
    <w:rsid w:val="00CE4131"/>
    <w:rsid w:val="00CE73DA"/>
    <w:rsid w:val="00CF07D4"/>
    <w:rsid w:val="00CF1FD6"/>
    <w:rsid w:val="00CF242B"/>
    <w:rsid w:val="00CF2B36"/>
    <w:rsid w:val="00CF3146"/>
    <w:rsid w:val="00CF55F8"/>
    <w:rsid w:val="00CF6D90"/>
    <w:rsid w:val="00CF7A96"/>
    <w:rsid w:val="00D010EA"/>
    <w:rsid w:val="00D01638"/>
    <w:rsid w:val="00D01D1E"/>
    <w:rsid w:val="00D03291"/>
    <w:rsid w:val="00D032EF"/>
    <w:rsid w:val="00D03ED2"/>
    <w:rsid w:val="00D04306"/>
    <w:rsid w:val="00D053E3"/>
    <w:rsid w:val="00D06228"/>
    <w:rsid w:val="00D10036"/>
    <w:rsid w:val="00D10E78"/>
    <w:rsid w:val="00D139DF"/>
    <w:rsid w:val="00D1413D"/>
    <w:rsid w:val="00D14A6F"/>
    <w:rsid w:val="00D16AF0"/>
    <w:rsid w:val="00D20E5B"/>
    <w:rsid w:val="00D20E92"/>
    <w:rsid w:val="00D220EB"/>
    <w:rsid w:val="00D2276D"/>
    <w:rsid w:val="00D2304A"/>
    <w:rsid w:val="00D23DCC"/>
    <w:rsid w:val="00D25030"/>
    <w:rsid w:val="00D30FD0"/>
    <w:rsid w:val="00D32DF1"/>
    <w:rsid w:val="00D34B57"/>
    <w:rsid w:val="00D3554F"/>
    <w:rsid w:val="00D36424"/>
    <w:rsid w:val="00D37FC5"/>
    <w:rsid w:val="00D416E9"/>
    <w:rsid w:val="00D419AB"/>
    <w:rsid w:val="00D43711"/>
    <w:rsid w:val="00D440CD"/>
    <w:rsid w:val="00D444DD"/>
    <w:rsid w:val="00D44976"/>
    <w:rsid w:val="00D45176"/>
    <w:rsid w:val="00D456B8"/>
    <w:rsid w:val="00D46BAC"/>
    <w:rsid w:val="00D50158"/>
    <w:rsid w:val="00D509FC"/>
    <w:rsid w:val="00D52F5C"/>
    <w:rsid w:val="00D53176"/>
    <w:rsid w:val="00D5386E"/>
    <w:rsid w:val="00D55531"/>
    <w:rsid w:val="00D55B20"/>
    <w:rsid w:val="00D56CE0"/>
    <w:rsid w:val="00D61B54"/>
    <w:rsid w:val="00D642F8"/>
    <w:rsid w:val="00D6717F"/>
    <w:rsid w:val="00D7086A"/>
    <w:rsid w:val="00D72409"/>
    <w:rsid w:val="00D73583"/>
    <w:rsid w:val="00D73660"/>
    <w:rsid w:val="00D76903"/>
    <w:rsid w:val="00D800D7"/>
    <w:rsid w:val="00D839E6"/>
    <w:rsid w:val="00D842B5"/>
    <w:rsid w:val="00D84752"/>
    <w:rsid w:val="00D85482"/>
    <w:rsid w:val="00D860F0"/>
    <w:rsid w:val="00D9006C"/>
    <w:rsid w:val="00D91A4A"/>
    <w:rsid w:val="00D92B11"/>
    <w:rsid w:val="00D94127"/>
    <w:rsid w:val="00D94662"/>
    <w:rsid w:val="00D968DF"/>
    <w:rsid w:val="00D96D93"/>
    <w:rsid w:val="00D9730F"/>
    <w:rsid w:val="00DA0617"/>
    <w:rsid w:val="00DA1391"/>
    <w:rsid w:val="00DA154A"/>
    <w:rsid w:val="00DA2E18"/>
    <w:rsid w:val="00DA4260"/>
    <w:rsid w:val="00DA4B59"/>
    <w:rsid w:val="00DA5AE2"/>
    <w:rsid w:val="00DA605A"/>
    <w:rsid w:val="00DA6CDD"/>
    <w:rsid w:val="00DA74DD"/>
    <w:rsid w:val="00DB06E4"/>
    <w:rsid w:val="00DB15AC"/>
    <w:rsid w:val="00DB3425"/>
    <w:rsid w:val="00DB490C"/>
    <w:rsid w:val="00DB4A19"/>
    <w:rsid w:val="00DB4D12"/>
    <w:rsid w:val="00DB5F67"/>
    <w:rsid w:val="00DB6F2A"/>
    <w:rsid w:val="00DC0CE0"/>
    <w:rsid w:val="00DC2381"/>
    <w:rsid w:val="00DC2501"/>
    <w:rsid w:val="00DC4ABB"/>
    <w:rsid w:val="00DC5830"/>
    <w:rsid w:val="00DC7667"/>
    <w:rsid w:val="00DD05F1"/>
    <w:rsid w:val="00DD0992"/>
    <w:rsid w:val="00DD2801"/>
    <w:rsid w:val="00DD2984"/>
    <w:rsid w:val="00DD42D6"/>
    <w:rsid w:val="00DD5267"/>
    <w:rsid w:val="00DD5EF8"/>
    <w:rsid w:val="00DD7B27"/>
    <w:rsid w:val="00DE0D94"/>
    <w:rsid w:val="00DE15F4"/>
    <w:rsid w:val="00DE1CCD"/>
    <w:rsid w:val="00DE3949"/>
    <w:rsid w:val="00DE4191"/>
    <w:rsid w:val="00DE474C"/>
    <w:rsid w:val="00DE4D55"/>
    <w:rsid w:val="00DE72DF"/>
    <w:rsid w:val="00DE774D"/>
    <w:rsid w:val="00DE78AE"/>
    <w:rsid w:val="00DE7EA9"/>
    <w:rsid w:val="00DF07D3"/>
    <w:rsid w:val="00DF249A"/>
    <w:rsid w:val="00DF367F"/>
    <w:rsid w:val="00DF389F"/>
    <w:rsid w:val="00DF4398"/>
    <w:rsid w:val="00E01C68"/>
    <w:rsid w:val="00E02E35"/>
    <w:rsid w:val="00E046BE"/>
    <w:rsid w:val="00E04841"/>
    <w:rsid w:val="00E06DCE"/>
    <w:rsid w:val="00E077E2"/>
    <w:rsid w:val="00E11A4B"/>
    <w:rsid w:val="00E14D2E"/>
    <w:rsid w:val="00E15298"/>
    <w:rsid w:val="00E15561"/>
    <w:rsid w:val="00E161F0"/>
    <w:rsid w:val="00E16843"/>
    <w:rsid w:val="00E2080A"/>
    <w:rsid w:val="00E20CE4"/>
    <w:rsid w:val="00E219E1"/>
    <w:rsid w:val="00E23F3C"/>
    <w:rsid w:val="00E2538B"/>
    <w:rsid w:val="00E268B7"/>
    <w:rsid w:val="00E2721C"/>
    <w:rsid w:val="00E276C3"/>
    <w:rsid w:val="00E27996"/>
    <w:rsid w:val="00E300BD"/>
    <w:rsid w:val="00E30167"/>
    <w:rsid w:val="00E3649A"/>
    <w:rsid w:val="00E367B0"/>
    <w:rsid w:val="00E4018A"/>
    <w:rsid w:val="00E405D4"/>
    <w:rsid w:val="00E420FE"/>
    <w:rsid w:val="00E4418A"/>
    <w:rsid w:val="00E44CF2"/>
    <w:rsid w:val="00E461DC"/>
    <w:rsid w:val="00E52519"/>
    <w:rsid w:val="00E52AA1"/>
    <w:rsid w:val="00E52BEA"/>
    <w:rsid w:val="00E53625"/>
    <w:rsid w:val="00E53F9F"/>
    <w:rsid w:val="00E545B1"/>
    <w:rsid w:val="00E545DE"/>
    <w:rsid w:val="00E54D0B"/>
    <w:rsid w:val="00E55706"/>
    <w:rsid w:val="00E55C0F"/>
    <w:rsid w:val="00E56CFE"/>
    <w:rsid w:val="00E56F01"/>
    <w:rsid w:val="00E57CD6"/>
    <w:rsid w:val="00E6087D"/>
    <w:rsid w:val="00E60B4B"/>
    <w:rsid w:val="00E62017"/>
    <w:rsid w:val="00E6635C"/>
    <w:rsid w:val="00E70E4F"/>
    <w:rsid w:val="00E70F04"/>
    <w:rsid w:val="00E72D1B"/>
    <w:rsid w:val="00E74E28"/>
    <w:rsid w:val="00E77961"/>
    <w:rsid w:val="00E84AB5"/>
    <w:rsid w:val="00E90D40"/>
    <w:rsid w:val="00E925CA"/>
    <w:rsid w:val="00E93028"/>
    <w:rsid w:val="00E95378"/>
    <w:rsid w:val="00E97D6A"/>
    <w:rsid w:val="00EA32B1"/>
    <w:rsid w:val="00EA4659"/>
    <w:rsid w:val="00EA7D9C"/>
    <w:rsid w:val="00EB610E"/>
    <w:rsid w:val="00EB74EC"/>
    <w:rsid w:val="00EB7740"/>
    <w:rsid w:val="00EC09D2"/>
    <w:rsid w:val="00EC11DF"/>
    <w:rsid w:val="00EC1B17"/>
    <w:rsid w:val="00EC1DE7"/>
    <w:rsid w:val="00EC3396"/>
    <w:rsid w:val="00EC4E55"/>
    <w:rsid w:val="00EC5CD6"/>
    <w:rsid w:val="00EC6EFD"/>
    <w:rsid w:val="00ED2531"/>
    <w:rsid w:val="00ED2B31"/>
    <w:rsid w:val="00ED557E"/>
    <w:rsid w:val="00ED6E62"/>
    <w:rsid w:val="00EE0A34"/>
    <w:rsid w:val="00EE30DF"/>
    <w:rsid w:val="00EE32A4"/>
    <w:rsid w:val="00EE3531"/>
    <w:rsid w:val="00EE49FF"/>
    <w:rsid w:val="00EF028E"/>
    <w:rsid w:val="00EF06B9"/>
    <w:rsid w:val="00EF1329"/>
    <w:rsid w:val="00EF2741"/>
    <w:rsid w:val="00EF5823"/>
    <w:rsid w:val="00EF59F8"/>
    <w:rsid w:val="00EF5BC3"/>
    <w:rsid w:val="00EF612C"/>
    <w:rsid w:val="00EF69B6"/>
    <w:rsid w:val="00F004C5"/>
    <w:rsid w:val="00F00E3E"/>
    <w:rsid w:val="00F01970"/>
    <w:rsid w:val="00F0261A"/>
    <w:rsid w:val="00F033E6"/>
    <w:rsid w:val="00F03670"/>
    <w:rsid w:val="00F044DD"/>
    <w:rsid w:val="00F04F95"/>
    <w:rsid w:val="00F052B5"/>
    <w:rsid w:val="00F066F0"/>
    <w:rsid w:val="00F107EA"/>
    <w:rsid w:val="00F12740"/>
    <w:rsid w:val="00F136C0"/>
    <w:rsid w:val="00F16AFC"/>
    <w:rsid w:val="00F176BA"/>
    <w:rsid w:val="00F21120"/>
    <w:rsid w:val="00F2115B"/>
    <w:rsid w:val="00F22529"/>
    <w:rsid w:val="00F23099"/>
    <w:rsid w:val="00F232A3"/>
    <w:rsid w:val="00F24FF4"/>
    <w:rsid w:val="00F26766"/>
    <w:rsid w:val="00F326B4"/>
    <w:rsid w:val="00F33E65"/>
    <w:rsid w:val="00F4362C"/>
    <w:rsid w:val="00F4467D"/>
    <w:rsid w:val="00F47355"/>
    <w:rsid w:val="00F504A4"/>
    <w:rsid w:val="00F5235A"/>
    <w:rsid w:val="00F54352"/>
    <w:rsid w:val="00F55046"/>
    <w:rsid w:val="00F56293"/>
    <w:rsid w:val="00F57F4B"/>
    <w:rsid w:val="00F60620"/>
    <w:rsid w:val="00F6128B"/>
    <w:rsid w:val="00F61C6F"/>
    <w:rsid w:val="00F64547"/>
    <w:rsid w:val="00F700DE"/>
    <w:rsid w:val="00F739E1"/>
    <w:rsid w:val="00F747AA"/>
    <w:rsid w:val="00F817FB"/>
    <w:rsid w:val="00F82D9E"/>
    <w:rsid w:val="00F838C7"/>
    <w:rsid w:val="00F840EB"/>
    <w:rsid w:val="00F85058"/>
    <w:rsid w:val="00F8579B"/>
    <w:rsid w:val="00F87A27"/>
    <w:rsid w:val="00F90B5C"/>
    <w:rsid w:val="00F9202C"/>
    <w:rsid w:val="00F92D7F"/>
    <w:rsid w:val="00F939FE"/>
    <w:rsid w:val="00F966E5"/>
    <w:rsid w:val="00FA1EFC"/>
    <w:rsid w:val="00FA33AA"/>
    <w:rsid w:val="00FA3F79"/>
    <w:rsid w:val="00FA44A3"/>
    <w:rsid w:val="00FA48CF"/>
    <w:rsid w:val="00FB16B5"/>
    <w:rsid w:val="00FB4678"/>
    <w:rsid w:val="00FC23A8"/>
    <w:rsid w:val="00FC3D07"/>
    <w:rsid w:val="00FC4084"/>
    <w:rsid w:val="00FC4DC8"/>
    <w:rsid w:val="00FC5FA6"/>
    <w:rsid w:val="00FD735B"/>
    <w:rsid w:val="00FE0697"/>
    <w:rsid w:val="00FE356C"/>
    <w:rsid w:val="00FE3C57"/>
    <w:rsid w:val="00FE422B"/>
    <w:rsid w:val="00FE4682"/>
    <w:rsid w:val="00FE51E0"/>
    <w:rsid w:val="00FF2A6F"/>
    <w:rsid w:val="00FF6131"/>
    <w:rsid w:val="00FF79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D9CA5D"/>
  <w15:docId w15:val="{DC903B6A-5E2F-4EAE-A1C4-ED8967D8A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E67"/>
    <w:rPr>
      <w:rFonts w:ascii="Franklin Gothic Book" w:hAnsi="Franklin Gothic Book"/>
      <w:color w:val="33363A"/>
      <w:sz w:val="22"/>
    </w:rPr>
  </w:style>
  <w:style w:type="paragraph" w:styleId="Heading1">
    <w:name w:val="heading 1"/>
    <w:basedOn w:val="Normal"/>
    <w:next w:val="Normal"/>
    <w:link w:val="Heading1Char"/>
    <w:autoRedefine/>
    <w:qFormat/>
    <w:rsid w:val="00F838C7"/>
    <w:pPr>
      <w:keepLines/>
      <w:numPr>
        <w:numId w:val="10"/>
      </w:numPr>
      <w:spacing w:before="480"/>
      <w:outlineLvl w:val="0"/>
    </w:pPr>
    <w:rPr>
      <w:rFonts w:eastAsiaTheme="majorEastAsia" w:cstheme="majorBidi"/>
      <w:b/>
      <w:bCs/>
      <w:color w:val="006E8F"/>
      <w:sz w:val="44"/>
      <w:szCs w:val="32"/>
    </w:rPr>
  </w:style>
  <w:style w:type="paragraph" w:styleId="Heading2">
    <w:name w:val="heading 2"/>
    <w:basedOn w:val="Normal"/>
    <w:next w:val="Normal"/>
    <w:link w:val="Heading2Char"/>
    <w:autoRedefine/>
    <w:unhideWhenUsed/>
    <w:qFormat/>
    <w:rsid w:val="00AC2088"/>
    <w:pPr>
      <w:keepNext/>
      <w:keepLines/>
      <w:spacing w:before="240" w:after="120"/>
      <w:ind w:left="576" w:hanging="576"/>
      <w:outlineLvl w:val="1"/>
    </w:pPr>
    <w:rPr>
      <w:rFonts w:eastAsiaTheme="majorEastAsia" w:cstheme="majorBidi"/>
      <w:b/>
      <w:bCs/>
      <w:color w:val="006E8F"/>
      <w:sz w:val="24"/>
      <w:szCs w:val="26"/>
    </w:rPr>
  </w:style>
  <w:style w:type="paragraph" w:styleId="Heading3">
    <w:name w:val="heading 3"/>
    <w:basedOn w:val="Normal"/>
    <w:next w:val="Normal"/>
    <w:link w:val="Heading3Char"/>
    <w:autoRedefine/>
    <w:unhideWhenUsed/>
    <w:qFormat/>
    <w:rsid w:val="00AC2088"/>
    <w:pPr>
      <w:keepNext/>
      <w:keepLines/>
      <w:numPr>
        <w:ilvl w:val="2"/>
        <w:numId w:val="10"/>
      </w:numPr>
      <w:spacing w:before="240" w:after="120"/>
      <w:outlineLvl w:val="2"/>
    </w:pPr>
    <w:rPr>
      <w:rFonts w:eastAsiaTheme="majorEastAsia" w:cstheme="majorBidi"/>
      <w:b/>
      <w:bCs/>
      <w:color w:val="003F6B"/>
    </w:rPr>
  </w:style>
  <w:style w:type="paragraph" w:styleId="Heading4">
    <w:name w:val="heading 4"/>
    <w:basedOn w:val="Normal"/>
    <w:next w:val="Normal"/>
    <w:link w:val="Heading4Char"/>
    <w:autoRedefine/>
    <w:uiPriority w:val="9"/>
    <w:unhideWhenUsed/>
    <w:qFormat/>
    <w:rsid w:val="004D609F"/>
    <w:pPr>
      <w:keepNext/>
      <w:keepLines/>
      <w:spacing w:before="240" w:after="120"/>
      <w:outlineLvl w:val="3"/>
    </w:pPr>
    <w:rPr>
      <w:rFonts w:eastAsiaTheme="majorEastAsia" w:cstheme="majorBidi"/>
      <w:b/>
      <w:bCs/>
      <w:iCs/>
      <w:color w:val="00A4CC"/>
      <w:sz w:val="24"/>
    </w:rPr>
  </w:style>
  <w:style w:type="paragraph" w:styleId="Heading5">
    <w:name w:val="heading 5"/>
    <w:basedOn w:val="Normal"/>
    <w:next w:val="Normal"/>
    <w:link w:val="Heading5Char"/>
    <w:unhideWhenUsed/>
    <w:qFormat/>
    <w:rsid w:val="00E56CFE"/>
    <w:pPr>
      <w:keepNext/>
      <w:spacing w:before="240" w:after="60"/>
      <w:outlineLvl w:val="4"/>
    </w:pPr>
    <w:rPr>
      <w:b/>
      <w:sz w:val="24"/>
    </w:rPr>
  </w:style>
  <w:style w:type="paragraph" w:styleId="Heading6">
    <w:name w:val="heading 6"/>
    <w:basedOn w:val="Normal"/>
    <w:next w:val="Normal"/>
    <w:link w:val="Heading6Char"/>
    <w:autoRedefine/>
    <w:unhideWhenUsed/>
    <w:qFormat/>
    <w:rsid w:val="007B18A4"/>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966A1"/>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31395"/>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31395"/>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38C7"/>
    <w:rPr>
      <w:rFonts w:ascii="Franklin Gothic Book" w:eastAsiaTheme="majorEastAsia" w:hAnsi="Franklin Gothic Book" w:cstheme="majorBidi"/>
      <w:b/>
      <w:bCs/>
      <w:color w:val="006E8F"/>
      <w:sz w:val="44"/>
      <w:szCs w:val="32"/>
    </w:rPr>
  </w:style>
  <w:style w:type="character" w:customStyle="1" w:styleId="Heading2Char">
    <w:name w:val="Heading 2 Char"/>
    <w:basedOn w:val="DefaultParagraphFont"/>
    <w:link w:val="Heading2"/>
    <w:rsid w:val="00AC2088"/>
    <w:rPr>
      <w:rFonts w:ascii="Franklin Gothic Book" w:eastAsiaTheme="majorEastAsia" w:hAnsi="Franklin Gothic Book" w:cstheme="majorBidi"/>
      <w:b/>
      <w:bCs/>
      <w:color w:val="006E8F"/>
      <w:szCs w:val="26"/>
    </w:rPr>
  </w:style>
  <w:style w:type="character" w:customStyle="1" w:styleId="Heading3Char">
    <w:name w:val="Heading 3 Char"/>
    <w:basedOn w:val="DefaultParagraphFont"/>
    <w:link w:val="Heading3"/>
    <w:rsid w:val="00AC2088"/>
    <w:rPr>
      <w:rFonts w:ascii="Franklin Gothic Book" w:eastAsiaTheme="majorEastAsia" w:hAnsi="Franklin Gothic Book" w:cstheme="majorBidi"/>
      <w:b/>
      <w:bCs/>
      <w:color w:val="003F6B"/>
      <w:sz w:val="22"/>
    </w:rPr>
  </w:style>
  <w:style w:type="character" w:customStyle="1" w:styleId="Heading4Char">
    <w:name w:val="Heading 4 Char"/>
    <w:basedOn w:val="DefaultParagraphFont"/>
    <w:link w:val="Heading4"/>
    <w:uiPriority w:val="9"/>
    <w:rsid w:val="004D609F"/>
    <w:rPr>
      <w:rFonts w:ascii="Franklin Gothic Book" w:eastAsiaTheme="majorEastAsia" w:hAnsi="Franklin Gothic Book" w:cstheme="majorBidi"/>
      <w:b/>
      <w:bCs/>
      <w:iCs/>
      <w:color w:val="00A4CC"/>
    </w:rPr>
  </w:style>
  <w:style w:type="character" w:customStyle="1" w:styleId="Heading5Char">
    <w:name w:val="Heading 5 Char"/>
    <w:basedOn w:val="DefaultParagraphFont"/>
    <w:link w:val="Heading5"/>
    <w:rsid w:val="00E56CFE"/>
    <w:rPr>
      <w:rFonts w:ascii="Franklin Gothic Book" w:hAnsi="Franklin Gothic Book"/>
      <w:b/>
      <w:color w:val="33363A"/>
    </w:rPr>
  </w:style>
  <w:style w:type="character" w:customStyle="1" w:styleId="Heading6Char">
    <w:name w:val="Heading 6 Char"/>
    <w:basedOn w:val="DefaultParagraphFont"/>
    <w:link w:val="Heading6"/>
    <w:rsid w:val="007B18A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rsid w:val="003966A1"/>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rsid w:val="0073139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31395"/>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autoRedefine/>
    <w:uiPriority w:val="1"/>
    <w:qFormat/>
    <w:rsid w:val="00355701"/>
    <w:rPr>
      <w:rFonts w:ascii="Franklin Gothic Book" w:eastAsia="Calibri" w:hAnsi="Franklin Gothic Book" w:cs="Times New Roman"/>
      <w:sz w:val="22"/>
      <w:szCs w:val="22"/>
    </w:rPr>
  </w:style>
  <w:style w:type="character" w:customStyle="1" w:styleId="NoSpacingChar">
    <w:name w:val="No Spacing Char"/>
    <w:basedOn w:val="DefaultParagraphFont"/>
    <w:link w:val="NoSpacing"/>
    <w:uiPriority w:val="1"/>
    <w:locked/>
    <w:rsid w:val="00355701"/>
    <w:rPr>
      <w:rFonts w:ascii="Franklin Gothic Book" w:eastAsia="Calibri" w:hAnsi="Franklin Gothic Book" w:cs="Times New Roman"/>
      <w:sz w:val="22"/>
      <w:szCs w:val="22"/>
    </w:rPr>
  </w:style>
  <w:style w:type="paragraph" w:styleId="BalloonText">
    <w:name w:val="Balloon Text"/>
    <w:basedOn w:val="Normal"/>
    <w:link w:val="BalloonTextChar"/>
    <w:uiPriority w:val="99"/>
    <w:semiHidden/>
    <w:unhideWhenUsed/>
    <w:rsid w:val="00F90B5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90B5C"/>
    <w:rPr>
      <w:rFonts w:ascii="Lucida Grande" w:hAnsi="Lucida Grande" w:cs="Lucida Grande"/>
      <w:sz w:val="18"/>
      <w:szCs w:val="18"/>
    </w:rPr>
  </w:style>
  <w:style w:type="paragraph" w:styleId="Header">
    <w:name w:val="header"/>
    <w:link w:val="HeaderChar"/>
    <w:uiPriority w:val="99"/>
    <w:unhideWhenUsed/>
    <w:rsid w:val="00C30727"/>
    <w:pPr>
      <w:tabs>
        <w:tab w:val="center" w:pos="4320"/>
        <w:tab w:val="right" w:pos="8640"/>
      </w:tabs>
    </w:pPr>
    <w:rPr>
      <w:rFonts w:ascii="Franklin Gothic Book" w:hAnsi="Franklin Gothic Book"/>
      <w:color w:val="33363A"/>
      <w:sz w:val="22"/>
    </w:rPr>
  </w:style>
  <w:style w:type="character" w:customStyle="1" w:styleId="HeaderChar">
    <w:name w:val="Header Char"/>
    <w:basedOn w:val="DefaultParagraphFont"/>
    <w:link w:val="Header"/>
    <w:uiPriority w:val="99"/>
    <w:rsid w:val="00C30727"/>
    <w:rPr>
      <w:rFonts w:ascii="Franklin Gothic Book" w:hAnsi="Franklin Gothic Book"/>
      <w:color w:val="33363A"/>
      <w:sz w:val="22"/>
    </w:rPr>
  </w:style>
  <w:style w:type="paragraph" w:styleId="Footer">
    <w:name w:val="footer"/>
    <w:link w:val="FooterChar"/>
    <w:uiPriority w:val="99"/>
    <w:unhideWhenUsed/>
    <w:rsid w:val="001E3429"/>
    <w:pPr>
      <w:tabs>
        <w:tab w:val="center" w:pos="4320"/>
        <w:tab w:val="right" w:pos="8640"/>
      </w:tabs>
    </w:pPr>
    <w:rPr>
      <w:rFonts w:ascii="Franklin Gothic Book" w:hAnsi="Franklin Gothic Book"/>
      <w:color w:val="33363A"/>
      <w:sz w:val="22"/>
    </w:rPr>
  </w:style>
  <w:style w:type="character" w:customStyle="1" w:styleId="FooterChar">
    <w:name w:val="Footer Char"/>
    <w:basedOn w:val="DefaultParagraphFont"/>
    <w:link w:val="Footer"/>
    <w:uiPriority w:val="99"/>
    <w:rsid w:val="001E3429"/>
    <w:rPr>
      <w:rFonts w:ascii="Franklin Gothic Book" w:hAnsi="Franklin Gothic Book"/>
      <w:color w:val="33363A"/>
      <w:sz w:val="22"/>
    </w:rPr>
  </w:style>
  <w:style w:type="table" w:styleId="TableGrid">
    <w:name w:val="Table Grid"/>
    <w:basedOn w:val="TableNormal"/>
    <w:uiPriority w:val="59"/>
    <w:rsid w:val="006061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7224D"/>
    <w:pPr>
      <w:tabs>
        <w:tab w:val="left" w:pos="373"/>
        <w:tab w:val="left" w:pos="424"/>
        <w:tab w:val="right" w:leader="dot" w:pos="9360"/>
      </w:tabs>
    </w:pPr>
  </w:style>
  <w:style w:type="paragraph" w:styleId="TOC2">
    <w:name w:val="toc 2"/>
    <w:basedOn w:val="Normal"/>
    <w:next w:val="Normal"/>
    <w:autoRedefine/>
    <w:uiPriority w:val="39"/>
    <w:unhideWhenUsed/>
    <w:rsid w:val="006061F6"/>
    <w:pPr>
      <w:ind w:left="240"/>
    </w:pPr>
  </w:style>
  <w:style w:type="paragraph" w:styleId="TOC3">
    <w:name w:val="toc 3"/>
    <w:basedOn w:val="Normal"/>
    <w:next w:val="Normal"/>
    <w:autoRedefine/>
    <w:uiPriority w:val="39"/>
    <w:unhideWhenUsed/>
    <w:rsid w:val="00C65541"/>
    <w:pPr>
      <w:tabs>
        <w:tab w:val="left" w:pos="1217"/>
        <w:tab w:val="right" w:leader="dot" w:pos="10790"/>
      </w:tabs>
      <w:ind w:left="480"/>
    </w:pPr>
  </w:style>
  <w:style w:type="paragraph" w:styleId="TOC4">
    <w:name w:val="toc 4"/>
    <w:basedOn w:val="Normal"/>
    <w:next w:val="Normal"/>
    <w:autoRedefine/>
    <w:uiPriority w:val="39"/>
    <w:unhideWhenUsed/>
    <w:rsid w:val="006061F6"/>
    <w:pPr>
      <w:ind w:left="720"/>
    </w:pPr>
  </w:style>
  <w:style w:type="paragraph" w:styleId="TOC5">
    <w:name w:val="toc 5"/>
    <w:basedOn w:val="Normal"/>
    <w:next w:val="Normal"/>
    <w:autoRedefine/>
    <w:uiPriority w:val="39"/>
    <w:unhideWhenUsed/>
    <w:rsid w:val="006061F6"/>
    <w:pPr>
      <w:ind w:left="960"/>
    </w:pPr>
  </w:style>
  <w:style w:type="paragraph" w:styleId="TOC6">
    <w:name w:val="toc 6"/>
    <w:basedOn w:val="Normal"/>
    <w:next w:val="Normal"/>
    <w:autoRedefine/>
    <w:uiPriority w:val="39"/>
    <w:unhideWhenUsed/>
    <w:rsid w:val="006061F6"/>
    <w:pPr>
      <w:ind w:left="1200"/>
    </w:pPr>
  </w:style>
  <w:style w:type="paragraph" w:styleId="TOC7">
    <w:name w:val="toc 7"/>
    <w:basedOn w:val="Normal"/>
    <w:next w:val="Normal"/>
    <w:autoRedefine/>
    <w:uiPriority w:val="39"/>
    <w:unhideWhenUsed/>
    <w:rsid w:val="006061F6"/>
    <w:pPr>
      <w:ind w:left="1440"/>
    </w:pPr>
  </w:style>
  <w:style w:type="paragraph" w:styleId="TOC8">
    <w:name w:val="toc 8"/>
    <w:basedOn w:val="Normal"/>
    <w:next w:val="Normal"/>
    <w:autoRedefine/>
    <w:uiPriority w:val="39"/>
    <w:unhideWhenUsed/>
    <w:rsid w:val="006061F6"/>
    <w:pPr>
      <w:ind w:left="1680"/>
    </w:pPr>
  </w:style>
  <w:style w:type="paragraph" w:styleId="TOC9">
    <w:name w:val="toc 9"/>
    <w:basedOn w:val="Normal"/>
    <w:next w:val="Normal"/>
    <w:autoRedefine/>
    <w:uiPriority w:val="39"/>
    <w:unhideWhenUsed/>
    <w:rsid w:val="006061F6"/>
    <w:pPr>
      <w:ind w:left="1920"/>
    </w:pPr>
  </w:style>
  <w:style w:type="table" w:styleId="LightShading-Accent1">
    <w:name w:val="Light Shading Accent 1"/>
    <w:basedOn w:val="TableNormal"/>
    <w:uiPriority w:val="60"/>
    <w:rsid w:val="00731395"/>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73139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8E2ED4"/>
    <w:pPr>
      <w:spacing w:after="120"/>
      <w:ind w:left="720"/>
    </w:pPr>
  </w:style>
  <w:style w:type="paragraph" w:styleId="DocumentMap">
    <w:name w:val="Document Map"/>
    <w:basedOn w:val="Normal"/>
    <w:link w:val="DocumentMapChar"/>
    <w:uiPriority w:val="99"/>
    <w:semiHidden/>
    <w:unhideWhenUsed/>
    <w:rsid w:val="0025244B"/>
    <w:rPr>
      <w:rFonts w:ascii="Lucida Grande" w:hAnsi="Lucida Grande" w:cs="Lucida Grande"/>
    </w:rPr>
  </w:style>
  <w:style w:type="character" w:customStyle="1" w:styleId="DocumentMapChar">
    <w:name w:val="Document Map Char"/>
    <w:basedOn w:val="DefaultParagraphFont"/>
    <w:link w:val="DocumentMap"/>
    <w:uiPriority w:val="99"/>
    <w:semiHidden/>
    <w:rsid w:val="0025244B"/>
    <w:rPr>
      <w:rFonts w:ascii="Lucida Grande" w:hAnsi="Lucida Grande" w:cs="Lucida Grande"/>
    </w:rPr>
  </w:style>
  <w:style w:type="character" w:styleId="Hyperlink">
    <w:name w:val="Hyperlink"/>
    <w:basedOn w:val="DefaultParagraphFont"/>
    <w:uiPriority w:val="99"/>
    <w:unhideWhenUsed/>
    <w:rsid w:val="0025244B"/>
    <w:rPr>
      <w:color w:val="0000FF" w:themeColor="hyperlink"/>
      <w:u w:val="single"/>
    </w:rPr>
  </w:style>
  <w:style w:type="paragraph" w:styleId="NormalWeb">
    <w:name w:val="Normal (Web)"/>
    <w:basedOn w:val="Normal"/>
    <w:uiPriority w:val="99"/>
    <w:unhideWhenUsed/>
    <w:rsid w:val="00E77961"/>
    <w:pPr>
      <w:spacing w:before="100" w:beforeAutospacing="1" w:after="100" w:afterAutospacing="1"/>
    </w:pPr>
    <w:rPr>
      <w:rFonts w:ascii="Times" w:hAnsi="Times" w:cs="Times New Roman"/>
      <w:sz w:val="20"/>
      <w:szCs w:val="20"/>
    </w:rPr>
  </w:style>
  <w:style w:type="character" w:styleId="CommentReference">
    <w:name w:val="annotation reference"/>
    <w:basedOn w:val="DefaultParagraphFont"/>
    <w:uiPriority w:val="99"/>
    <w:semiHidden/>
    <w:unhideWhenUsed/>
    <w:rsid w:val="0080582C"/>
    <w:rPr>
      <w:sz w:val="18"/>
      <w:szCs w:val="18"/>
    </w:rPr>
  </w:style>
  <w:style w:type="paragraph" w:styleId="CommentText">
    <w:name w:val="annotation text"/>
    <w:basedOn w:val="Normal"/>
    <w:link w:val="CommentTextChar"/>
    <w:uiPriority w:val="99"/>
    <w:unhideWhenUsed/>
    <w:rsid w:val="0080582C"/>
  </w:style>
  <w:style w:type="character" w:customStyle="1" w:styleId="CommentTextChar">
    <w:name w:val="Comment Text Char"/>
    <w:basedOn w:val="DefaultParagraphFont"/>
    <w:link w:val="CommentText"/>
    <w:uiPriority w:val="99"/>
    <w:rsid w:val="0080582C"/>
  </w:style>
  <w:style w:type="paragraph" w:styleId="Caption">
    <w:name w:val="caption"/>
    <w:basedOn w:val="Normal"/>
    <w:next w:val="Normal"/>
    <w:uiPriority w:val="35"/>
    <w:unhideWhenUsed/>
    <w:qFormat/>
    <w:rsid w:val="004726A1"/>
    <w:pPr>
      <w:spacing w:before="120" w:after="200"/>
    </w:pPr>
    <w:rPr>
      <w:b/>
      <w:bCs/>
      <w:color w:val="4F81BD" w:themeColor="accent1"/>
      <w:sz w:val="18"/>
      <w:szCs w:val="18"/>
    </w:rPr>
  </w:style>
  <w:style w:type="paragraph" w:styleId="CommentSubject">
    <w:name w:val="annotation subject"/>
    <w:basedOn w:val="CommentText"/>
    <w:next w:val="CommentText"/>
    <w:link w:val="CommentSubjectChar"/>
    <w:uiPriority w:val="99"/>
    <w:semiHidden/>
    <w:unhideWhenUsed/>
    <w:rsid w:val="00A772C7"/>
    <w:rPr>
      <w:b/>
      <w:bCs/>
      <w:sz w:val="20"/>
      <w:szCs w:val="20"/>
    </w:rPr>
  </w:style>
  <w:style w:type="character" w:customStyle="1" w:styleId="CommentSubjectChar">
    <w:name w:val="Comment Subject Char"/>
    <w:basedOn w:val="CommentTextChar"/>
    <w:link w:val="CommentSubject"/>
    <w:uiPriority w:val="99"/>
    <w:semiHidden/>
    <w:rsid w:val="00A772C7"/>
    <w:rPr>
      <w:b/>
      <w:bCs/>
      <w:sz w:val="20"/>
      <w:szCs w:val="20"/>
    </w:rPr>
  </w:style>
  <w:style w:type="character" w:styleId="FollowedHyperlink">
    <w:name w:val="FollowedHyperlink"/>
    <w:basedOn w:val="DefaultParagraphFont"/>
    <w:uiPriority w:val="99"/>
    <w:semiHidden/>
    <w:unhideWhenUsed/>
    <w:rsid w:val="00D139DF"/>
    <w:rPr>
      <w:color w:val="800080" w:themeColor="followedHyperlink"/>
      <w:u w:val="single"/>
    </w:rPr>
  </w:style>
  <w:style w:type="paragraph" w:styleId="Revision">
    <w:name w:val="Revision"/>
    <w:hidden/>
    <w:uiPriority w:val="99"/>
    <w:semiHidden/>
    <w:rsid w:val="002D3970"/>
  </w:style>
  <w:style w:type="paragraph" w:styleId="ListBullet">
    <w:name w:val="List Bullet"/>
    <w:basedOn w:val="Normal"/>
    <w:uiPriority w:val="99"/>
    <w:unhideWhenUsed/>
    <w:rsid w:val="003320BD"/>
    <w:pPr>
      <w:numPr>
        <w:numId w:val="19"/>
      </w:numPr>
      <w:contextualSpacing/>
    </w:pPr>
  </w:style>
  <w:style w:type="paragraph" w:styleId="ListBullet2">
    <w:name w:val="List Bullet 2"/>
    <w:basedOn w:val="Normal"/>
    <w:uiPriority w:val="99"/>
    <w:unhideWhenUsed/>
    <w:rsid w:val="00C65541"/>
    <w:pPr>
      <w:numPr>
        <w:numId w:val="20"/>
      </w:numPr>
      <w:spacing w:after="120"/>
    </w:pPr>
  </w:style>
  <w:style w:type="paragraph" w:styleId="ListBullet3">
    <w:name w:val="List Bullet 3"/>
    <w:basedOn w:val="Normal"/>
    <w:uiPriority w:val="99"/>
    <w:unhideWhenUsed/>
    <w:rsid w:val="003320BD"/>
    <w:pPr>
      <w:numPr>
        <w:numId w:val="21"/>
      </w:numPr>
      <w:contextualSpacing/>
    </w:pPr>
  </w:style>
  <w:style w:type="paragraph" w:styleId="BodyText">
    <w:name w:val="Body Text"/>
    <w:basedOn w:val="Normal"/>
    <w:link w:val="BodyTextChar"/>
    <w:uiPriority w:val="99"/>
    <w:unhideWhenUsed/>
    <w:rsid w:val="003320BD"/>
    <w:pPr>
      <w:spacing w:after="120"/>
    </w:pPr>
  </w:style>
  <w:style w:type="character" w:customStyle="1" w:styleId="BodyTextChar">
    <w:name w:val="Body Text Char"/>
    <w:basedOn w:val="DefaultParagraphFont"/>
    <w:link w:val="BodyText"/>
    <w:uiPriority w:val="99"/>
    <w:rsid w:val="003320BD"/>
  </w:style>
  <w:style w:type="paragraph" w:styleId="BodyTextIndent">
    <w:name w:val="Body Text Indent"/>
    <w:basedOn w:val="Normal"/>
    <w:link w:val="BodyTextIndentChar"/>
    <w:uiPriority w:val="99"/>
    <w:unhideWhenUsed/>
    <w:rsid w:val="003320BD"/>
    <w:pPr>
      <w:spacing w:after="120"/>
      <w:ind w:left="360"/>
    </w:pPr>
  </w:style>
  <w:style w:type="character" w:customStyle="1" w:styleId="BodyTextIndentChar">
    <w:name w:val="Body Text Indent Char"/>
    <w:basedOn w:val="DefaultParagraphFont"/>
    <w:link w:val="BodyTextIndent"/>
    <w:uiPriority w:val="99"/>
    <w:rsid w:val="003320BD"/>
  </w:style>
  <w:style w:type="paragraph" w:styleId="BodyTextFirstIndent2">
    <w:name w:val="Body Text First Indent 2"/>
    <w:basedOn w:val="BodyTextIndent"/>
    <w:link w:val="BodyTextFirstIndent2Char"/>
    <w:uiPriority w:val="99"/>
    <w:unhideWhenUsed/>
    <w:rsid w:val="003320BD"/>
    <w:pPr>
      <w:spacing w:after="0"/>
      <w:ind w:firstLine="360"/>
    </w:pPr>
  </w:style>
  <w:style w:type="character" w:customStyle="1" w:styleId="BodyTextFirstIndent2Char">
    <w:name w:val="Body Text First Indent 2 Char"/>
    <w:basedOn w:val="BodyTextIndentChar"/>
    <w:link w:val="BodyTextFirstIndent2"/>
    <w:uiPriority w:val="99"/>
    <w:rsid w:val="003320BD"/>
  </w:style>
  <w:style w:type="character" w:customStyle="1" w:styleId="full-name">
    <w:name w:val="full-name"/>
    <w:basedOn w:val="DefaultParagraphFont"/>
    <w:rsid w:val="004C1677"/>
  </w:style>
  <w:style w:type="paragraph" w:styleId="Title">
    <w:name w:val="Title"/>
    <w:aliases w:val="title"/>
    <w:basedOn w:val="Normal"/>
    <w:link w:val="TitleChar"/>
    <w:uiPriority w:val="10"/>
    <w:qFormat/>
    <w:rsid w:val="004C1677"/>
    <w:pPr>
      <w:spacing w:before="100" w:beforeAutospacing="1" w:after="100" w:afterAutospacing="1"/>
    </w:pPr>
    <w:rPr>
      <w:rFonts w:ascii="Times" w:hAnsi="Times"/>
      <w:color w:val="auto"/>
      <w:sz w:val="20"/>
      <w:szCs w:val="20"/>
    </w:rPr>
  </w:style>
  <w:style w:type="character" w:customStyle="1" w:styleId="TitleChar">
    <w:name w:val="Title Char"/>
    <w:aliases w:val="title Char"/>
    <w:basedOn w:val="DefaultParagraphFont"/>
    <w:link w:val="Title"/>
    <w:uiPriority w:val="10"/>
    <w:rsid w:val="004C1677"/>
    <w:rPr>
      <w:rFonts w:ascii="Times" w:hAnsi="Times"/>
      <w:sz w:val="20"/>
      <w:szCs w:val="20"/>
    </w:rPr>
  </w:style>
  <w:style w:type="paragraph" w:customStyle="1" w:styleId="Normal1">
    <w:name w:val="Normal1"/>
    <w:rsid w:val="008D6457"/>
    <w:pPr>
      <w:spacing w:before="100" w:after="100" w:line="276" w:lineRule="auto"/>
    </w:pPr>
    <w:rPr>
      <w:rFonts w:ascii="Arial" w:eastAsia="Arial" w:hAnsi="Arial" w:cs="Arial"/>
      <w:color w:val="000000"/>
      <w:sz w:val="22"/>
      <w:lang w:eastAsia="ja-JP"/>
    </w:rPr>
  </w:style>
  <w:style w:type="character" w:customStyle="1" w:styleId="il">
    <w:name w:val="il"/>
    <w:basedOn w:val="DefaultParagraphFont"/>
    <w:rsid w:val="0099146B"/>
  </w:style>
  <w:style w:type="character" w:customStyle="1" w:styleId="apple-converted-space">
    <w:name w:val="apple-converted-space"/>
    <w:basedOn w:val="DefaultParagraphFont"/>
    <w:rsid w:val="0099146B"/>
  </w:style>
  <w:style w:type="paragraph" w:customStyle="1" w:styleId="Prompt">
    <w:name w:val="Prompt"/>
    <w:basedOn w:val="Normal"/>
    <w:qFormat/>
    <w:rsid w:val="00E52AA1"/>
    <w:pPr>
      <w:spacing w:after="120" w:line="300" w:lineRule="auto"/>
    </w:pPr>
    <w:rPr>
      <w:color w:val="548DD4" w:themeColor="text2" w:themeTint="99"/>
    </w:rPr>
  </w:style>
  <w:style w:type="paragraph" w:customStyle="1" w:styleId="tableHead">
    <w:name w:val="tableHead"/>
    <w:basedOn w:val="Normal"/>
    <w:qFormat/>
    <w:rsid w:val="00E52AA1"/>
    <w:pPr>
      <w:spacing w:line="300" w:lineRule="auto"/>
    </w:pPr>
    <w:rPr>
      <w:color w:val="auto"/>
      <w:sz w:val="20"/>
      <w:szCs w:val="20"/>
    </w:rPr>
  </w:style>
  <w:style w:type="paragraph" w:styleId="TableofFigures">
    <w:name w:val="table of figures"/>
    <w:basedOn w:val="Normal"/>
    <w:next w:val="Normal"/>
    <w:uiPriority w:val="99"/>
    <w:unhideWhenUsed/>
    <w:rsid w:val="003B290A"/>
    <w:pPr>
      <w:ind w:left="440" w:hanging="440"/>
    </w:pPr>
  </w:style>
  <w:style w:type="table" w:customStyle="1" w:styleId="Style1">
    <w:name w:val="Style1"/>
    <w:basedOn w:val="TableNormal"/>
    <w:uiPriority w:val="99"/>
    <w:rsid w:val="00735E67"/>
    <w:tblPr>
      <w:tblCellMar>
        <w:left w:w="115" w:type="dxa"/>
        <w:bottom w:w="101" w:type="dxa"/>
        <w:right w:w="115" w:type="dxa"/>
      </w:tblCellMar>
    </w:tblPr>
  </w:style>
  <w:style w:type="table" w:customStyle="1" w:styleId="annotationstable">
    <w:name w:val="annotations table"/>
    <w:basedOn w:val="TableNormal"/>
    <w:uiPriority w:val="99"/>
    <w:rsid w:val="00735E67"/>
    <w:tblPr>
      <w:tblCellMar>
        <w:left w:w="115" w:type="dxa"/>
        <w:bottom w:w="144" w:type="dxa"/>
        <w:right w:w="115" w:type="dxa"/>
      </w:tblCellMar>
    </w:tblPr>
  </w:style>
  <w:style w:type="paragraph" w:styleId="TOCHeading">
    <w:name w:val="TOC Heading"/>
    <w:basedOn w:val="Heading1"/>
    <w:next w:val="Normal"/>
    <w:uiPriority w:val="39"/>
    <w:semiHidden/>
    <w:unhideWhenUsed/>
    <w:qFormat/>
    <w:rsid w:val="00B21752"/>
    <w:pPr>
      <w:keepNext/>
      <w:numPr>
        <w:numId w:val="0"/>
      </w:numPr>
      <w:spacing w:line="276" w:lineRule="auto"/>
      <w:outlineLvl w:val="9"/>
    </w:pPr>
    <w:rPr>
      <w:rFonts w:asciiTheme="majorHAnsi" w:hAnsiTheme="majorHAnsi"/>
      <w:color w:val="365F91"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0702">
      <w:bodyDiv w:val="1"/>
      <w:marLeft w:val="0"/>
      <w:marRight w:val="0"/>
      <w:marTop w:val="0"/>
      <w:marBottom w:val="0"/>
      <w:divBdr>
        <w:top w:val="none" w:sz="0" w:space="0" w:color="auto"/>
        <w:left w:val="none" w:sz="0" w:space="0" w:color="auto"/>
        <w:bottom w:val="none" w:sz="0" w:space="0" w:color="auto"/>
        <w:right w:val="none" w:sz="0" w:space="0" w:color="auto"/>
      </w:divBdr>
    </w:div>
    <w:div w:id="23755753">
      <w:bodyDiv w:val="1"/>
      <w:marLeft w:val="0"/>
      <w:marRight w:val="0"/>
      <w:marTop w:val="0"/>
      <w:marBottom w:val="0"/>
      <w:divBdr>
        <w:top w:val="none" w:sz="0" w:space="0" w:color="auto"/>
        <w:left w:val="none" w:sz="0" w:space="0" w:color="auto"/>
        <w:bottom w:val="none" w:sz="0" w:space="0" w:color="auto"/>
        <w:right w:val="none" w:sz="0" w:space="0" w:color="auto"/>
      </w:divBdr>
    </w:div>
    <w:div w:id="90198468">
      <w:bodyDiv w:val="1"/>
      <w:marLeft w:val="0"/>
      <w:marRight w:val="0"/>
      <w:marTop w:val="0"/>
      <w:marBottom w:val="0"/>
      <w:divBdr>
        <w:top w:val="none" w:sz="0" w:space="0" w:color="auto"/>
        <w:left w:val="none" w:sz="0" w:space="0" w:color="auto"/>
        <w:bottom w:val="none" w:sz="0" w:space="0" w:color="auto"/>
        <w:right w:val="none" w:sz="0" w:space="0" w:color="auto"/>
      </w:divBdr>
    </w:div>
    <w:div w:id="154299155">
      <w:bodyDiv w:val="1"/>
      <w:marLeft w:val="0"/>
      <w:marRight w:val="0"/>
      <w:marTop w:val="0"/>
      <w:marBottom w:val="0"/>
      <w:divBdr>
        <w:top w:val="none" w:sz="0" w:space="0" w:color="auto"/>
        <w:left w:val="none" w:sz="0" w:space="0" w:color="auto"/>
        <w:bottom w:val="none" w:sz="0" w:space="0" w:color="auto"/>
        <w:right w:val="none" w:sz="0" w:space="0" w:color="auto"/>
      </w:divBdr>
    </w:div>
    <w:div w:id="169029970">
      <w:bodyDiv w:val="1"/>
      <w:marLeft w:val="0"/>
      <w:marRight w:val="0"/>
      <w:marTop w:val="0"/>
      <w:marBottom w:val="0"/>
      <w:divBdr>
        <w:top w:val="none" w:sz="0" w:space="0" w:color="auto"/>
        <w:left w:val="none" w:sz="0" w:space="0" w:color="auto"/>
        <w:bottom w:val="none" w:sz="0" w:space="0" w:color="auto"/>
        <w:right w:val="none" w:sz="0" w:space="0" w:color="auto"/>
      </w:divBdr>
    </w:div>
    <w:div w:id="244000985">
      <w:bodyDiv w:val="1"/>
      <w:marLeft w:val="0"/>
      <w:marRight w:val="0"/>
      <w:marTop w:val="0"/>
      <w:marBottom w:val="0"/>
      <w:divBdr>
        <w:top w:val="none" w:sz="0" w:space="0" w:color="auto"/>
        <w:left w:val="none" w:sz="0" w:space="0" w:color="auto"/>
        <w:bottom w:val="none" w:sz="0" w:space="0" w:color="auto"/>
        <w:right w:val="none" w:sz="0" w:space="0" w:color="auto"/>
      </w:divBdr>
    </w:div>
    <w:div w:id="289093625">
      <w:bodyDiv w:val="1"/>
      <w:marLeft w:val="0"/>
      <w:marRight w:val="0"/>
      <w:marTop w:val="0"/>
      <w:marBottom w:val="0"/>
      <w:divBdr>
        <w:top w:val="none" w:sz="0" w:space="0" w:color="auto"/>
        <w:left w:val="none" w:sz="0" w:space="0" w:color="auto"/>
        <w:bottom w:val="none" w:sz="0" w:space="0" w:color="auto"/>
        <w:right w:val="none" w:sz="0" w:space="0" w:color="auto"/>
      </w:divBdr>
    </w:div>
    <w:div w:id="301467257">
      <w:bodyDiv w:val="1"/>
      <w:marLeft w:val="0"/>
      <w:marRight w:val="0"/>
      <w:marTop w:val="0"/>
      <w:marBottom w:val="0"/>
      <w:divBdr>
        <w:top w:val="none" w:sz="0" w:space="0" w:color="auto"/>
        <w:left w:val="none" w:sz="0" w:space="0" w:color="auto"/>
        <w:bottom w:val="none" w:sz="0" w:space="0" w:color="auto"/>
        <w:right w:val="none" w:sz="0" w:space="0" w:color="auto"/>
      </w:divBdr>
    </w:div>
    <w:div w:id="332535991">
      <w:bodyDiv w:val="1"/>
      <w:marLeft w:val="0"/>
      <w:marRight w:val="0"/>
      <w:marTop w:val="0"/>
      <w:marBottom w:val="0"/>
      <w:divBdr>
        <w:top w:val="none" w:sz="0" w:space="0" w:color="auto"/>
        <w:left w:val="none" w:sz="0" w:space="0" w:color="auto"/>
        <w:bottom w:val="none" w:sz="0" w:space="0" w:color="auto"/>
        <w:right w:val="none" w:sz="0" w:space="0" w:color="auto"/>
      </w:divBdr>
    </w:div>
    <w:div w:id="454756595">
      <w:bodyDiv w:val="1"/>
      <w:marLeft w:val="0"/>
      <w:marRight w:val="0"/>
      <w:marTop w:val="0"/>
      <w:marBottom w:val="0"/>
      <w:divBdr>
        <w:top w:val="none" w:sz="0" w:space="0" w:color="auto"/>
        <w:left w:val="none" w:sz="0" w:space="0" w:color="auto"/>
        <w:bottom w:val="none" w:sz="0" w:space="0" w:color="auto"/>
        <w:right w:val="none" w:sz="0" w:space="0" w:color="auto"/>
      </w:divBdr>
    </w:div>
    <w:div w:id="513424127">
      <w:bodyDiv w:val="1"/>
      <w:marLeft w:val="0"/>
      <w:marRight w:val="0"/>
      <w:marTop w:val="0"/>
      <w:marBottom w:val="0"/>
      <w:divBdr>
        <w:top w:val="none" w:sz="0" w:space="0" w:color="auto"/>
        <w:left w:val="none" w:sz="0" w:space="0" w:color="auto"/>
        <w:bottom w:val="none" w:sz="0" w:space="0" w:color="auto"/>
        <w:right w:val="none" w:sz="0" w:space="0" w:color="auto"/>
      </w:divBdr>
    </w:div>
    <w:div w:id="520627652">
      <w:bodyDiv w:val="1"/>
      <w:marLeft w:val="0"/>
      <w:marRight w:val="0"/>
      <w:marTop w:val="0"/>
      <w:marBottom w:val="0"/>
      <w:divBdr>
        <w:top w:val="none" w:sz="0" w:space="0" w:color="auto"/>
        <w:left w:val="none" w:sz="0" w:space="0" w:color="auto"/>
        <w:bottom w:val="none" w:sz="0" w:space="0" w:color="auto"/>
        <w:right w:val="none" w:sz="0" w:space="0" w:color="auto"/>
      </w:divBdr>
    </w:div>
    <w:div w:id="607080160">
      <w:bodyDiv w:val="1"/>
      <w:marLeft w:val="0"/>
      <w:marRight w:val="0"/>
      <w:marTop w:val="0"/>
      <w:marBottom w:val="0"/>
      <w:divBdr>
        <w:top w:val="none" w:sz="0" w:space="0" w:color="auto"/>
        <w:left w:val="none" w:sz="0" w:space="0" w:color="auto"/>
        <w:bottom w:val="none" w:sz="0" w:space="0" w:color="auto"/>
        <w:right w:val="none" w:sz="0" w:space="0" w:color="auto"/>
      </w:divBdr>
    </w:div>
    <w:div w:id="678702811">
      <w:bodyDiv w:val="1"/>
      <w:marLeft w:val="0"/>
      <w:marRight w:val="0"/>
      <w:marTop w:val="0"/>
      <w:marBottom w:val="0"/>
      <w:divBdr>
        <w:top w:val="none" w:sz="0" w:space="0" w:color="auto"/>
        <w:left w:val="none" w:sz="0" w:space="0" w:color="auto"/>
        <w:bottom w:val="none" w:sz="0" w:space="0" w:color="auto"/>
        <w:right w:val="none" w:sz="0" w:space="0" w:color="auto"/>
      </w:divBdr>
    </w:div>
    <w:div w:id="787624087">
      <w:bodyDiv w:val="1"/>
      <w:marLeft w:val="0"/>
      <w:marRight w:val="0"/>
      <w:marTop w:val="0"/>
      <w:marBottom w:val="0"/>
      <w:divBdr>
        <w:top w:val="none" w:sz="0" w:space="0" w:color="auto"/>
        <w:left w:val="none" w:sz="0" w:space="0" w:color="auto"/>
        <w:bottom w:val="none" w:sz="0" w:space="0" w:color="auto"/>
        <w:right w:val="none" w:sz="0" w:space="0" w:color="auto"/>
      </w:divBdr>
    </w:div>
    <w:div w:id="823668818">
      <w:bodyDiv w:val="1"/>
      <w:marLeft w:val="0"/>
      <w:marRight w:val="0"/>
      <w:marTop w:val="0"/>
      <w:marBottom w:val="0"/>
      <w:divBdr>
        <w:top w:val="none" w:sz="0" w:space="0" w:color="auto"/>
        <w:left w:val="none" w:sz="0" w:space="0" w:color="auto"/>
        <w:bottom w:val="none" w:sz="0" w:space="0" w:color="auto"/>
        <w:right w:val="none" w:sz="0" w:space="0" w:color="auto"/>
      </w:divBdr>
    </w:div>
    <w:div w:id="844320884">
      <w:bodyDiv w:val="1"/>
      <w:marLeft w:val="0"/>
      <w:marRight w:val="0"/>
      <w:marTop w:val="0"/>
      <w:marBottom w:val="0"/>
      <w:divBdr>
        <w:top w:val="none" w:sz="0" w:space="0" w:color="auto"/>
        <w:left w:val="none" w:sz="0" w:space="0" w:color="auto"/>
        <w:bottom w:val="none" w:sz="0" w:space="0" w:color="auto"/>
        <w:right w:val="none" w:sz="0" w:space="0" w:color="auto"/>
      </w:divBdr>
    </w:div>
    <w:div w:id="961304138">
      <w:bodyDiv w:val="1"/>
      <w:marLeft w:val="0"/>
      <w:marRight w:val="0"/>
      <w:marTop w:val="0"/>
      <w:marBottom w:val="0"/>
      <w:divBdr>
        <w:top w:val="none" w:sz="0" w:space="0" w:color="auto"/>
        <w:left w:val="none" w:sz="0" w:space="0" w:color="auto"/>
        <w:bottom w:val="none" w:sz="0" w:space="0" w:color="auto"/>
        <w:right w:val="none" w:sz="0" w:space="0" w:color="auto"/>
      </w:divBdr>
    </w:div>
    <w:div w:id="994458374">
      <w:bodyDiv w:val="1"/>
      <w:marLeft w:val="0"/>
      <w:marRight w:val="0"/>
      <w:marTop w:val="0"/>
      <w:marBottom w:val="0"/>
      <w:divBdr>
        <w:top w:val="none" w:sz="0" w:space="0" w:color="auto"/>
        <w:left w:val="none" w:sz="0" w:space="0" w:color="auto"/>
        <w:bottom w:val="none" w:sz="0" w:space="0" w:color="auto"/>
        <w:right w:val="none" w:sz="0" w:space="0" w:color="auto"/>
      </w:divBdr>
      <w:divsChild>
        <w:div w:id="1193959857">
          <w:marLeft w:val="0"/>
          <w:marRight w:val="0"/>
          <w:marTop w:val="0"/>
          <w:marBottom w:val="0"/>
          <w:divBdr>
            <w:top w:val="none" w:sz="0" w:space="0" w:color="auto"/>
            <w:left w:val="none" w:sz="0" w:space="0" w:color="auto"/>
            <w:bottom w:val="none" w:sz="0" w:space="0" w:color="auto"/>
            <w:right w:val="none" w:sz="0" w:space="0" w:color="auto"/>
          </w:divBdr>
        </w:div>
        <w:div w:id="1962151386">
          <w:blockQuote w:val="1"/>
          <w:marLeft w:val="600"/>
          <w:marRight w:val="0"/>
          <w:marTop w:val="0"/>
          <w:marBottom w:val="0"/>
          <w:divBdr>
            <w:top w:val="none" w:sz="0" w:space="0" w:color="auto"/>
            <w:left w:val="none" w:sz="0" w:space="0" w:color="auto"/>
            <w:bottom w:val="none" w:sz="0" w:space="0" w:color="auto"/>
            <w:right w:val="none" w:sz="0" w:space="0" w:color="auto"/>
          </w:divBdr>
          <w:divsChild>
            <w:div w:id="1700936124">
              <w:marLeft w:val="0"/>
              <w:marRight w:val="0"/>
              <w:marTop w:val="0"/>
              <w:marBottom w:val="0"/>
              <w:divBdr>
                <w:top w:val="none" w:sz="0" w:space="0" w:color="auto"/>
                <w:left w:val="none" w:sz="0" w:space="0" w:color="auto"/>
                <w:bottom w:val="none" w:sz="0" w:space="0" w:color="auto"/>
                <w:right w:val="none" w:sz="0" w:space="0" w:color="auto"/>
              </w:divBdr>
            </w:div>
            <w:div w:id="37317984">
              <w:marLeft w:val="0"/>
              <w:marRight w:val="0"/>
              <w:marTop w:val="0"/>
              <w:marBottom w:val="0"/>
              <w:divBdr>
                <w:top w:val="none" w:sz="0" w:space="0" w:color="auto"/>
                <w:left w:val="none" w:sz="0" w:space="0" w:color="auto"/>
                <w:bottom w:val="none" w:sz="0" w:space="0" w:color="auto"/>
                <w:right w:val="none" w:sz="0" w:space="0" w:color="auto"/>
              </w:divBdr>
            </w:div>
            <w:div w:id="370617158">
              <w:marLeft w:val="0"/>
              <w:marRight w:val="0"/>
              <w:marTop w:val="0"/>
              <w:marBottom w:val="0"/>
              <w:divBdr>
                <w:top w:val="none" w:sz="0" w:space="0" w:color="auto"/>
                <w:left w:val="none" w:sz="0" w:space="0" w:color="auto"/>
                <w:bottom w:val="none" w:sz="0" w:space="0" w:color="auto"/>
                <w:right w:val="none" w:sz="0" w:space="0" w:color="auto"/>
              </w:divBdr>
            </w:div>
            <w:div w:id="1096362782">
              <w:marLeft w:val="0"/>
              <w:marRight w:val="0"/>
              <w:marTop w:val="0"/>
              <w:marBottom w:val="0"/>
              <w:divBdr>
                <w:top w:val="none" w:sz="0" w:space="0" w:color="auto"/>
                <w:left w:val="none" w:sz="0" w:space="0" w:color="auto"/>
                <w:bottom w:val="none" w:sz="0" w:space="0" w:color="auto"/>
                <w:right w:val="none" w:sz="0" w:space="0" w:color="auto"/>
              </w:divBdr>
            </w:div>
            <w:div w:id="1168398188">
              <w:marLeft w:val="0"/>
              <w:marRight w:val="0"/>
              <w:marTop w:val="0"/>
              <w:marBottom w:val="0"/>
              <w:divBdr>
                <w:top w:val="none" w:sz="0" w:space="0" w:color="auto"/>
                <w:left w:val="none" w:sz="0" w:space="0" w:color="auto"/>
                <w:bottom w:val="none" w:sz="0" w:space="0" w:color="auto"/>
                <w:right w:val="none" w:sz="0" w:space="0" w:color="auto"/>
              </w:divBdr>
            </w:div>
          </w:divsChild>
        </w:div>
        <w:div w:id="1169104715">
          <w:marLeft w:val="0"/>
          <w:marRight w:val="0"/>
          <w:marTop w:val="0"/>
          <w:marBottom w:val="0"/>
          <w:divBdr>
            <w:top w:val="none" w:sz="0" w:space="0" w:color="auto"/>
            <w:left w:val="none" w:sz="0" w:space="0" w:color="auto"/>
            <w:bottom w:val="none" w:sz="0" w:space="0" w:color="auto"/>
            <w:right w:val="none" w:sz="0" w:space="0" w:color="auto"/>
          </w:divBdr>
          <w:divsChild>
            <w:div w:id="1635410216">
              <w:marLeft w:val="0"/>
              <w:marRight w:val="0"/>
              <w:marTop w:val="0"/>
              <w:marBottom w:val="0"/>
              <w:divBdr>
                <w:top w:val="none" w:sz="0" w:space="0" w:color="auto"/>
                <w:left w:val="none" w:sz="0" w:space="0" w:color="auto"/>
                <w:bottom w:val="none" w:sz="0" w:space="0" w:color="auto"/>
                <w:right w:val="none" w:sz="0" w:space="0" w:color="auto"/>
              </w:divBdr>
            </w:div>
            <w:div w:id="1779719837">
              <w:marLeft w:val="0"/>
              <w:marRight w:val="0"/>
              <w:marTop w:val="0"/>
              <w:marBottom w:val="0"/>
              <w:divBdr>
                <w:top w:val="none" w:sz="0" w:space="0" w:color="auto"/>
                <w:left w:val="none" w:sz="0" w:space="0" w:color="auto"/>
                <w:bottom w:val="none" w:sz="0" w:space="0" w:color="auto"/>
                <w:right w:val="none" w:sz="0" w:space="0" w:color="auto"/>
              </w:divBdr>
            </w:div>
          </w:divsChild>
        </w:div>
        <w:div w:id="1594775256">
          <w:blockQuote w:val="1"/>
          <w:marLeft w:val="600"/>
          <w:marRight w:val="0"/>
          <w:marTop w:val="0"/>
          <w:marBottom w:val="0"/>
          <w:divBdr>
            <w:top w:val="none" w:sz="0" w:space="0" w:color="auto"/>
            <w:left w:val="none" w:sz="0" w:space="0" w:color="auto"/>
            <w:bottom w:val="none" w:sz="0" w:space="0" w:color="auto"/>
            <w:right w:val="none" w:sz="0" w:space="0" w:color="auto"/>
          </w:divBdr>
          <w:divsChild>
            <w:div w:id="1159268872">
              <w:marLeft w:val="0"/>
              <w:marRight w:val="0"/>
              <w:marTop w:val="0"/>
              <w:marBottom w:val="0"/>
              <w:divBdr>
                <w:top w:val="none" w:sz="0" w:space="0" w:color="auto"/>
                <w:left w:val="none" w:sz="0" w:space="0" w:color="auto"/>
                <w:bottom w:val="none" w:sz="0" w:space="0" w:color="auto"/>
                <w:right w:val="none" w:sz="0" w:space="0" w:color="auto"/>
              </w:divBdr>
              <w:divsChild>
                <w:div w:id="461463524">
                  <w:marLeft w:val="0"/>
                  <w:marRight w:val="0"/>
                  <w:marTop w:val="0"/>
                  <w:marBottom w:val="0"/>
                  <w:divBdr>
                    <w:top w:val="none" w:sz="0" w:space="0" w:color="auto"/>
                    <w:left w:val="none" w:sz="0" w:space="0" w:color="auto"/>
                    <w:bottom w:val="none" w:sz="0" w:space="0" w:color="auto"/>
                    <w:right w:val="none" w:sz="0" w:space="0" w:color="auto"/>
                  </w:divBdr>
                </w:div>
              </w:divsChild>
            </w:div>
            <w:div w:id="1869372455">
              <w:marLeft w:val="0"/>
              <w:marRight w:val="0"/>
              <w:marTop w:val="0"/>
              <w:marBottom w:val="0"/>
              <w:divBdr>
                <w:top w:val="none" w:sz="0" w:space="0" w:color="auto"/>
                <w:left w:val="none" w:sz="0" w:space="0" w:color="auto"/>
                <w:bottom w:val="none" w:sz="0" w:space="0" w:color="auto"/>
                <w:right w:val="none" w:sz="0" w:space="0" w:color="auto"/>
              </w:divBdr>
            </w:div>
          </w:divsChild>
        </w:div>
        <w:div w:id="212929965">
          <w:blockQuote w:val="1"/>
          <w:marLeft w:val="600"/>
          <w:marRight w:val="0"/>
          <w:marTop w:val="0"/>
          <w:marBottom w:val="0"/>
          <w:divBdr>
            <w:top w:val="none" w:sz="0" w:space="0" w:color="auto"/>
            <w:left w:val="none" w:sz="0" w:space="0" w:color="auto"/>
            <w:bottom w:val="none" w:sz="0" w:space="0" w:color="auto"/>
            <w:right w:val="none" w:sz="0" w:space="0" w:color="auto"/>
          </w:divBdr>
          <w:divsChild>
            <w:div w:id="1046098417">
              <w:marLeft w:val="0"/>
              <w:marRight w:val="0"/>
              <w:marTop w:val="0"/>
              <w:marBottom w:val="0"/>
              <w:divBdr>
                <w:top w:val="none" w:sz="0" w:space="0" w:color="auto"/>
                <w:left w:val="none" w:sz="0" w:space="0" w:color="auto"/>
                <w:bottom w:val="none" w:sz="0" w:space="0" w:color="auto"/>
                <w:right w:val="none" w:sz="0" w:space="0" w:color="auto"/>
              </w:divBdr>
            </w:div>
            <w:div w:id="215243132">
              <w:marLeft w:val="0"/>
              <w:marRight w:val="0"/>
              <w:marTop w:val="0"/>
              <w:marBottom w:val="0"/>
              <w:divBdr>
                <w:top w:val="none" w:sz="0" w:space="0" w:color="auto"/>
                <w:left w:val="none" w:sz="0" w:space="0" w:color="auto"/>
                <w:bottom w:val="none" w:sz="0" w:space="0" w:color="auto"/>
                <w:right w:val="none" w:sz="0" w:space="0" w:color="auto"/>
              </w:divBdr>
            </w:div>
          </w:divsChild>
        </w:div>
        <w:div w:id="1969168151">
          <w:marLeft w:val="0"/>
          <w:marRight w:val="0"/>
          <w:marTop w:val="0"/>
          <w:marBottom w:val="0"/>
          <w:divBdr>
            <w:top w:val="none" w:sz="0" w:space="0" w:color="auto"/>
            <w:left w:val="none" w:sz="0" w:space="0" w:color="auto"/>
            <w:bottom w:val="none" w:sz="0" w:space="0" w:color="auto"/>
            <w:right w:val="none" w:sz="0" w:space="0" w:color="auto"/>
          </w:divBdr>
          <w:divsChild>
            <w:div w:id="634146555">
              <w:marLeft w:val="0"/>
              <w:marRight w:val="0"/>
              <w:marTop w:val="0"/>
              <w:marBottom w:val="0"/>
              <w:divBdr>
                <w:top w:val="none" w:sz="0" w:space="0" w:color="auto"/>
                <w:left w:val="none" w:sz="0" w:space="0" w:color="auto"/>
                <w:bottom w:val="none" w:sz="0" w:space="0" w:color="auto"/>
                <w:right w:val="none" w:sz="0" w:space="0" w:color="auto"/>
              </w:divBdr>
            </w:div>
            <w:div w:id="156384217">
              <w:marLeft w:val="0"/>
              <w:marRight w:val="0"/>
              <w:marTop w:val="0"/>
              <w:marBottom w:val="0"/>
              <w:divBdr>
                <w:top w:val="none" w:sz="0" w:space="0" w:color="auto"/>
                <w:left w:val="none" w:sz="0" w:space="0" w:color="auto"/>
                <w:bottom w:val="none" w:sz="0" w:space="0" w:color="auto"/>
                <w:right w:val="none" w:sz="0" w:space="0" w:color="auto"/>
              </w:divBdr>
            </w:div>
            <w:div w:id="477964864">
              <w:marLeft w:val="0"/>
              <w:marRight w:val="0"/>
              <w:marTop w:val="0"/>
              <w:marBottom w:val="0"/>
              <w:divBdr>
                <w:top w:val="none" w:sz="0" w:space="0" w:color="auto"/>
                <w:left w:val="none" w:sz="0" w:space="0" w:color="auto"/>
                <w:bottom w:val="none" w:sz="0" w:space="0" w:color="auto"/>
                <w:right w:val="none" w:sz="0" w:space="0" w:color="auto"/>
              </w:divBdr>
            </w:div>
            <w:div w:id="2067609735">
              <w:marLeft w:val="0"/>
              <w:marRight w:val="0"/>
              <w:marTop w:val="0"/>
              <w:marBottom w:val="0"/>
              <w:divBdr>
                <w:top w:val="none" w:sz="0" w:space="0" w:color="auto"/>
                <w:left w:val="none" w:sz="0" w:space="0" w:color="auto"/>
                <w:bottom w:val="none" w:sz="0" w:space="0" w:color="auto"/>
                <w:right w:val="none" w:sz="0" w:space="0" w:color="auto"/>
              </w:divBdr>
            </w:div>
            <w:div w:id="549147967">
              <w:marLeft w:val="0"/>
              <w:marRight w:val="0"/>
              <w:marTop w:val="0"/>
              <w:marBottom w:val="0"/>
              <w:divBdr>
                <w:top w:val="none" w:sz="0" w:space="0" w:color="auto"/>
                <w:left w:val="none" w:sz="0" w:space="0" w:color="auto"/>
                <w:bottom w:val="none" w:sz="0" w:space="0" w:color="auto"/>
                <w:right w:val="none" w:sz="0" w:space="0" w:color="auto"/>
              </w:divBdr>
            </w:div>
            <w:div w:id="17190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0505">
      <w:bodyDiv w:val="1"/>
      <w:marLeft w:val="0"/>
      <w:marRight w:val="0"/>
      <w:marTop w:val="0"/>
      <w:marBottom w:val="0"/>
      <w:divBdr>
        <w:top w:val="none" w:sz="0" w:space="0" w:color="auto"/>
        <w:left w:val="none" w:sz="0" w:space="0" w:color="auto"/>
        <w:bottom w:val="none" w:sz="0" w:space="0" w:color="auto"/>
        <w:right w:val="none" w:sz="0" w:space="0" w:color="auto"/>
      </w:divBdr>
      <w:divsChild>
        <w:div w:id="1410342869">
          <w:marLeft w:val="0"/>
          <w:marRight w:val="0"/>
          <w:marTop w:val="0"/>
          <w:marBottom w:val="0"/>
          <w:divBdr>
            <w:top w:val="none" w:sz="0" w:space="0" w:color="auto"/>
            <w:left w:val="none" w:sz="0" w:space="0" w:color="auto"/>
            <w:bottom w:val="none" w:sz="0" w:space="0" w:color="auto"/>
            <w:right w:val="none" w:sz="0" w:space="0" w:color="auto"/>
          </w:divBdr>
        </w:div>
      </w:divsChild>
    </w:div>
    <w:div w:id="1074201477">
      <w:bodyDiv w:val="1"/>
      <w:marLeft w:val="0"/>
      <w:marRight w:val="0"/>
      <w:marTop w:val="0"/>
      <w:marBottom w:val="0"/>
      <w:divBdr>
        <w:top w:val="none" w:sz="0" w:space="0" w:color="auto"/>
        <w:left w:val="none" w:sz="0" w:space="0" w:color="auto"/>
        <w:bottom w:val="none" w:sz="0" w:space="0" w:color="auto"/>
        <w:right w:val="none" w:sz="0" w:space="0" w:color="auto"/>
      </w:divBdr>
    </w:div>
    <w:div w:id="1104958754">
      <w:bodyDiv w:val="1"/>
      <w:marLeft w:val="0"/>
      <w:marRight w:val="0"/>
      <w:marTop w:val="0"/>
      <w:marBottom w:val="0"/>
      <w:divBdr>
        <w:top w:val="none" w:sz="0" w:space="0" w:color="auto"/>
        <w:left w:val="none" w:sz="0" w:space="0" w:color="auto"/>
        <w:bottom w:val="none" w:sz="0" w:space="0" w:color="auto"/>
        <w:right w:val="none" w:sz="0" w:space="0" w:color="auto"/>
      </w:divBdr>
    </w:div>
    <w:div w:id="1108424173">
      <w:bodyDiv w:val="1"/>
      <w:marLeft w:val="0"/>
      <w:marRight w:val="0"/>
      <w:marTop w:val="0"/>
      <w:marBottom w:val="0"/>
      <w:divBdr>
        <w:top w:val="none" w:sz="0" w:space="0" w:color="auto"/>
        <w:left w:val="none" w:sz="0" w:space="0" w:color="auto"/>
        <w:bottom w:val="none" w:sz="0" w:space="0" w:color="auto"/>
        <w:right w:val="none" w:sz="0" w:space="0" w:color="auto"/>
      </w:divBdr>
    </w:div>
    <w:div w:id="1121076178">
      <w:bodyDiv w:val="1"/>
      <w:marLeft w:val="0"/>
      <w:marRight w:val="0"/>
      <w:marTop w:val="0"/>
      <w:marBottom w:val="0"/>
      <w:divBdr>
        <w:top w:val="none" w:sz="0" w:space="0" w:color="auto"/>
        <w:left w:val="none" w:sz="0" w:space="0" w:color="auto"/>
        <w:bottom w:val="none" w:sz="0" w:space="0" w:color="auto"/>
        <w:right w:val="none" w:sz="0" w:space="0" w:color="auto"/>
      </w:divBdr>
    </w:div>
    <w:div w:id="1199125549">
      <w:bodyDiv w:val="1"/>
      <w:marLeft w:val="0"/>
      <w:marRight w:val="0"/>
      <w:marTop w:val="0"/>
      <w:marBottom w:val="0"/>
      <w:divBdr>
        <w:top w:val="none" w:sz="0" w:space="0" w:color="auto"/>
        <w:left w:val="none" w:sz="0" w:space="0" w:color="auto"/>
        <w:bottom w:val="none" w:sz="0" w:space="0" w:color="auto"/>
        <w:right w:val="none" w:sz="0" w:space="0" w:color="auto"/>
      </w:divBdr>
      <w:divsChild>
        <w:div w:id="1287201312">
          <w:marLeft w:val="0"/>
          <w:marRight w:val="0"/>
          <w:marTop w:val="0"/>
          <w:marBottom w:val="0"/>
          <w:divBdr>
            <w:top w:val="none" w:sz="0" w:space="0" w:color="auto"/>
            <w:left w:val="none" w:sz="0" w:space="0" w:color="auto"/>
            <w:bottom w:val="none" w:sz="0" w:space="0" w:color="auto"/>
            <w:right w:val="none" w:sz="0" w:space="0" w:color="auto"/>
          </w:divBdr>
          <w:divsChild>
            <w:div w:id="1355031957">
              <w:marLeft w:val="0"/>
              <w:marRight w:val="0"/>
              <w:marTop w:val="0"/>
              <w:marBottom w:val="0"/>
              <w:divBdr>
                <w:top w:val="none" w:sz="0" w:space="0" w:color="auto"/>
                <w:left w:val="none" w:sz="0" w:space="0" w:color="auto"/>
                <w:bottom w:val="none" w:sz="0" w:space="0" w:color="auto"/>
                <w:right w:val="none" w:sz="0" w:space="0" w:color="auto"/>
              </w:divBdr>
            </w:div>
          </w:divsChild>
        </w:div>
        <w:div w:id="654652068">
          <w:marLeft w:val="0"/>
          <w:marRight w:val="0"/>
          <w:marTop w:val="0"/>
          <w:marBottom w:val="0"/>
          <w:divBdr>
            <w:top w:val="none" w:sz="0" w:space="0" w:color="auto"/>
            <w:left w:val="none" w:sz="0" w:space="0" w:color="auto"/>
            <w:bottom w:val="none" w:sz="0" w:space="0" w:color="auto"/>
            <w:right w:val="none" w:sz="0" w:space="0" w:color="auto"/>
          </w:divBdr>
          <w:divsChild>
            <w:div w:id="7967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8823">
      <w:bodyDiv w:val="1"/>
      <w:marLeft w:val="0"/>
      <w:marRight w:val="0"/>
      <w:marTop w:val="0"/>
      <w:marBottom w:val="0"/>
      <w:divBdr>
        <w:top w:val="none" w:sz="0" w:space="0" w:color="auto"/>
        <w:left w:val="none" w:sz="0" w:space="0" w:color="auto"/>
        <w:bottom w:val="none" w:sz="0" w:space="0" w:color="auto"/>
        <w:right w:val="none" w:sz="0" w:space="0" w:color="auto"/>
      </w:divBdr>
    </w:div>
    <w:div w:id="1284532413">
      <w:bodyDiv w:val="1"/>
      <w:marLeft w:val="0"/>
      <w:marRight w:val="0"/>
      <w:marTop w:val="0"/>
      <w:marBottom w:val="0"/>
      <w:divBdr>
        <w:top w:val="none" w:sz="0" w:space="0" w:color="auto"/>
        <w:left w:val="none" w:sz="0" w:space="0" w:color="auto"/>
        <w:bottom w:val="none" w:sz="0" w:space="0" w:color="auto"/>
        <w:right w:val="none" w:sz="0" w:space="0" w:color="auto"/>
      </w:divBdr>
      <w:divsChild>
        <w:div w:id="828251092">
          <w:marLeft w:val="0"/>
          <w:marRight w:val="0"/>
          <w:marTop w:val="0"/>
          <w:marBottom w:val="0"/>
          <w:divBdr>
            <w:top w:val="none" w:sz="0" w:space="0" w:color="auto"/>
            <w:left w:val="none" w:sz="0" w:space="0" w:color="auto"/>
            <w:bottom w:val="none" w:sz="0" w:space="0" w:color="auto"/>
            <w:right w:val="none" w:sz="0" w:space="0" w:color="auto"/>
          </w:divBdr>
        </w:div>
        <w:div w:id="886449674">
          <w:marLeft w:val="0"/>
          <w:marRight w:val="0"/>
          <w:marTop w:val="0"/>
          <w:marBottom w:val="0"/>
          <w:divBdr>
            <w:top w:val="none" w:sz="0" w:space="0" w:color="auto"/>
            <w:left w:val="none" w:sz="0" w:space="0" w:color="auto"/>
            <w:bottom w:val="none" w:sz="0" w:space="0" w:color="auto"/>
            <w:right w:val="none" w:sz="0" w:space="0" w:color="auto"/>
          </w:divBdr>
        </w:div>
        <w:div w:id="1345664322">
          <w:marLeft w:val="0"/>
          <w:marRight w:val="0"/>
          <w:marTop w:val="0"/>
          <w:marBottom w:val="0"/>
          <w:divBdr>
            <w:top w:val="none" w:sz="0" w:space="0" w:color="auto"/>
            <w:left w:val="none" w:sz="0" w:space="0" w:color="auto"/>
            <w:bottom w:val="none" w:sz="0" w:space="0" w:color="auto"/>
            <w:right w:val="none" w:sz="0" w:space="0" w:color="auto"/>
          </w:divBdr>
        </w:div>
      </w:divsChild>
    </w:div>
    <w:div w:id="1312716440">
      <w:bodyDiv w:val="1"/>
      <w:marLeft w:val="0"/>
      <w:marRight w:val="0"/>
      <w:marTop w:val="0"/>
      <w:marBottom w:val="0"/>
      <w:divBdr>
        <w:top w:val="none" w:sz="0" w:space="0" w:color="auto"/>
        <w:left w:val="none" w:sz="0" w:space="0" w:color="auto"/>
        <w:bottom w:val="none" w:sz="0" w:space="0" w:color="auto"/>
        <w:right w:val="none" w:sz="0" w:space="0" w:color="auto"/>
      </w:divBdr>
    </w:div>
    <w:div w:id="1327317300">
      <w:bodyDiv w:val="1"/>
      <w:marLeft w:val="0"/>
      <w:marRight w:val="0"/>
      <w:marTop w:val="0"/>
      <w:marBottom w:val="0"/>
      <w:divBdr>
        <w:top w:val="none" w:sz="0" w:space="0" w:color="auto"/>
        <w:left w:val="none" w:sz="0" w:space="0" w:color="auto"/>
        <w:bottom w:val="none" w:sz="0" w:space="0" w:color="auto"/>
        <w:right w:val="none" w:sz="0" w:space="0" w:color="auto"/>
      </w:divBdr>
    </w:div>
    <w:div w:id="1352491738">
      <w:bodyDiv w:val="1"/>
      <w:marLeft w:val="0"/>
      <w:marRight w:val="0"/>
      <w:marTop w:val="0"/>
      <w:marBottom w:val="0"/>
      <w:divBdr>
        <w:top w:val="none" w:sz="0" w:space="0" w:color="auto"/>
        <w:left w:val="none" w:sz="0" w:space="0" w:color="auto"/>
        <w:bottom w:val="none" w:sz="0" w:space="0" w:color="auto"/>
        <w:right w:val="none" w:sz="0" w:space="0" w:color="auto"/>
      </w:divBdr>
      <w:divsChild>
        <w:div w:id="45416966">
          <w:marLeft w:val="0"/>
          <w:marRight w:val="0"/>
          <w:marTop w:val="0"/>
          <w:marBottom w:val="0"/>
          <w:divBdr>
            <w:top w:val="none" w:sz="0" w:space="0" w:color="auto"/>
            <w:left w:val="none" w:sz="0" w:space="0" w:color="auto"/>
            <w:bottom w:val="none" w:sz="0" w:space="0" w:color="auto"/>
            <w:right w:val="none" w:sz="0" w:space="0" w:color="auto"/>
          </w:divBdr>
        </w:div>
        <w:div w:id="1863474184">
          <w:blockQuote w:val="1"/>
          <w:marLeft w:val="600"/>
          <w:marRight w:val="0"/>
          <w:marTop w:val="0"/>
          <w:marBottom w:val="0"/>
          <w:divBdr>
            <w:top w:val="none" w:sz="0" w:space="0" w:color="auto"/>
            <w:left w:val="none" w:sz="0" w:space="0" w:color="auto"/>
            <w:bottom w:val="none" w:sz="0" w:space="0" w:color="auto"/>
            <w:right w:val="none" w:sz="0" w:space="0" w:color="auto"/>
          </w:divBdr>
          <w:divsChild>
            <w:div w:id="363337110">
              <w:marLeft w:val="0"/>
              <w:marRight w:val="0"/>
              <w:marTop w:val="0"/>
              <w:marBottom w:val="0"/>
              <w:divBdr>
                <w:top w:val="none" w:sz="0" w:space="0" w:color="auto"/>
                <w:left w:val="none" w:sz="0" w:space="0" w:color="auto"/>
                <w:bottom w:val="none" w:sz="0" w:space="0" w:color="auto"/>
                <w:right w:val="none" w:sz="0" w:space="0" w:color="auto"/>
              </w:divBdr>
            </w:div>
            <w:div w:id="786000289">
              <w:marLeft w:val="0"/>
              <w:marRight w:val="0"/>
              <w:marTop w:val="0"/>
              <w:marBottom w:val="0"/>
              <w:divBdr>
                <w:top w:val="none" w:sz="0" w:space="0" w:color="auto"/>
                <w:left w:val="none" w:sz="0" w:space="0" w:color="auto"/>
                <w:bottom w:val="none" w:sz="0" w:space="0" w:color="auto"/>
                <w:right w:val="none" w:sz="0" w:space="0" w:color="auto"/>
              </w:divBdr>
            </w:div>
            <w:div w:id="1638293177">
              <w:marLeft w:val="0"/>
              <w:marRight w:val="0"/>
              <w:marTop w:val="0"/>
              <w:marBottom w:val="0"/>
              <w:divBdr>
                <w:top w:val="none" w:sz="0" w:space="0" w:color="auto"/>
                <w:left w:val="none" w:sz="0" w:space="0" w:color="auto"/>
                <w:bottom w:val="none" w:sz="0" w:space="0" w:color="auto"/>
                <w:right w:val="none" w:sz="0" w:space="0" w:color="auto"/>
              </w:divBdr>
            </w:div>
            <w:div w:id="276259413">
              <w:marLeft w:val="0"/>
              <w:marRight w:val="0"/>
              <w:marTop w:val="0"/>
              <w:marBottom w:val="0"/>
              <w:divBdr>
                <w:top w:val="none" w:sz="0" w:space="0" w:color="auto"/>
                <w:left w:val="none" w:sz="0" w:space="0" w:color="auto"/>
                <w:bottom w:val="none" w:sz="0" w:space="0" w:color="auto"/>
                <w:right w:val="none" w:sz="0" w:space="0" w:color="auto"/>
              </w:divBdr>
            </w:div>
            <w:div w:id="35854554">
              <w:marLeft w:val="0"/>
              <w:marRight w:val="0"/>
              <w:marTop w:val="0"/>
              <w:marBottom w:val="0"/>
              <w:divBdr>
                <w:top w:val="none" w:sz="0" w:space="0" w:color="auto"/>
                <w:left w:val="none" w:sz="0" w:space="0" w:color="auto"/>
                <w:bottom w:val="none" w:sz="0" w:space="0" w:color="auto"/>
                <w:right w:val="none" w:sz="0" w:space="0" w:color="auto"/>
              </w:divBdr>
            </w:div>
          </w:divsChild>
        </w:div>
        <w:div w:id="27414960">
          <w:marLeft w:val="0"/>
          <w:marRight w:val="0"/>
          <w:marTop w:val="0"/>
          <w:marBottom w:val="0"/>
          <w:divBdr>
            <w:top w:val="none" w:sz="0" w:space="0" w:color="auto"/>
            <w:left w:val="none" w:sz="0" w:space="0" w:color="auto"/>
            <w:bottom w:val="none" w:sz="0" w:space="0" w:color="auto"/>
            <w:right w:val="none" w:sz="0" w:space="0" w:color="auto"/>
          </w:divBdr>
          <w:divsChild>
            <w:div w:id="1387528476">
              <w:marLeft w:val="0"/>
              <w:marRight w:val="0"/>
              <w:marTop w:val="0"/>
              <w:marBottom w:val="0"/>
              <w:divBdr>
                <w:top w:val="none" w:sz="0" w:space="0" w:color="auto"/>
                <w:left w:val="none" w:sz="0" w:space="0" w:color="auto"/>
                <w:bottom w:val="none" w:sz="0" w:space="0" w:color="auto"/>
                <w:right w:val="none" w:sz="0" w:space="0" w:color="auto"/>
              </w:divBdr>
            </w:div>
            <w:div w:id="626476434">
              <w:marLeft w:val="0"/>
              <w:marRight w:val="0"/>
              <w:marTop w:val="0"/>
              <w:marBottom w:val="0"/>
              <w:divBdr>
                <w:top w:val="none" w:sz="0" w:space="0" w:color="auto"/>
                <w:left w:val="none" w:sz="0" w:space="0" w:color="auto"/>
                <w:bottom w:val="none" w:sz="0" w:space="0" w:color="auto"/>
                <w:right w:val="none" w:sz="0" w:space="0" w:color="auto"/>
              </w:divBdr>
            </w:div>
          </w:divsChild>
        </w:div>
        <w:div w:id="302003975">
          <w:blockQuote w:val="1"/>
          <w:marLeft w:val="600"/>
          <w:marRight w:val="0"/>
          <w:marTop w:val="0"/>
          <w:marBottom w:val="0"/>
          <w:divBdr>
            <w:top w:val="none" w:sz="0" w:space="0" w:color="auto"/>
            <w:left w:val="none" w:sz="0" w:space="0" w:color="auto"/>
            <w:bottom w:val="none" w:sz="0" w:space="0" w:color="auto"/>
            <w:right w:val="none" w:sz="0" w:space="0" w:color="auto"/>
          </w:divBdr>
          <w:divsChild>
            <w:div w:id="1285691761">
              <w:marLeft w:val="0"/>
              <w:marRight w:val="0"/>
              <w:marTop w:val="0"/>
              <w:marBottom w:val="0"/>
              <w:divBdr>
                <w:top w:val="none" w:sz="0" w:space="0" w:color="auto"/>
                <w:left w:val="none" w:sz="0" w:space="0" w:color="auto"/>
                <w:bottom w:val="none" w:sz="0" w:space="0" w:color="auto"/>
                <w:right w:val="none" w:sz="0" w:space="0" w:color="auto"/>
              </w:divBdr>
              <w:divsChild>
                <w:div w:id="1696075085">
                  <w:marLeft w:val="0"/>
                  <w:marRight w:val="0"/>
                  <w:marTop w:val="0"/>
                  <w:marBottom w:val="0"/>
                  <w:divBdr>
                    <w:top w:val="none" w:sz="0" w:space="0" w:color="auto"/>
                    <w:left w:val="none" w:sz="0" w:space="0" w:color="auto"/>
                    <w:bottom w:val="none" w:sz="0" w:space="0" w:color="auto"/>
                    <w:right w:val="none" w:sz="0" w:space="0" w:color="auto"/>
                  </w:divBdr>
                </w:div>
              </w:divsChild>
            </w:div>
            <w:div w:id="122847178">
              <w:marLeft w:val="0"/>
              <w:marRight w:val="0"/>
              <w:marTop w:val="0"/>
              <w:marBottom w:val="0"/>
              <w:divBdr>
                <w:top w:val="none" w:sz="0" w:space="0" w:color="auto"/>
                <w:left w:val="none" w:sz="0" w:space="0" w:color="auto"/>
                <w:bottom w:val="none" w:sz="0" w:space="0" w:color="auto"/>
                <w:right w:val="none" w:sz="0" w:space="0" w:color="auto"/>
              </w:divBdr>
            </w:div>
          </w:divsChild>
        </w:div>
        <w:div w:id="417561819">
          <w:blockQuote w:val="1"/>
          <w:marLeft w:val="600"/>
          <w:marRight w:val="0"/>
          <w:marTop w:val="0"/>
          <w:marBottom w:val="0"/>
          <w:divBdr>
            <w:top w:val="none" w:sz="0" w:space="0" w:color="auto"/>
            <w:left w:val="none" w:sz="0" w:space="0" w:color="auto"/>
            <w:bottom w:val="none" w:sz="0" w:space="0" w:color="auto"/>
            <w:right w:val="none" w:sz="0" w:space="0" w:color="auto"/>
          </w:divBdr>
          <w:divsChild>
            <w:div w:id="543374936">
              <w:marLeft w:val="0"/>
              <w:marRight w:val="0"/>
              <w:marTop w:val="0"/>
              <w:marBottom w:val="0"/>
              <w:divBdr>
                <w:top w:val="none" w:sz="0" w:space="0" w:color="auto"/>
                <w:left w:val="none" w:sz="0" w:space="0" w:color="auto"/>
                <w:bottom w:val="none" w:sz="0" w:space="0" w:color="auto"/>
                <w:right w:val="none" w:sz="0" w:space="0" w:color="auto"/>
              </w:divBdr>
            </w:div>
            <w:div w:id="1285841417">
              <w:marLeft w:val="0"/>
              <w:marRight w:val="0"/>
              <w:marTop w:val="0"/>
              <w:marBottom w:val="0"/>
              <w:divBdr>
                <w:top w:val="none" w:sz="0" w:space="0" w:color="auto"/>
                <w:left w:val="none" w:sz="0" w:space="0" w:color="auto"/>
                <w:bottom w:val="none" w:sz="0" w:space="0" w:color="auto"/>
                <w:right w:val="none" w:sz="0" w:space="0" w:color="auto"/>
              </w:divBdr>
            </w:div>
          </w:divsChild>
        </w:div>
        <w:div w:id="1595043349">
          <w:marLeft w:val="0"/>
          <w:marRight w:val="0"/>
          <w:marTop w:val="0"/>
          <w:marBottom w:val="0"/>
          <w:divBdr>
            <w:top w:val="none" w:sz="0" w:space="0" w:color="auto"/>
            <w:left w:val="none" w:sz="0" w:space="0" w:color="auto"/>
            <w:bottom w:val="none" w:sz="0" w:space="0" w:color="auto"/>
            <w:right w:val="none" w:sz="0" w:space="0" w:color="auto"/>
          </w:divBdr>
          <w:divsChild>
            <w:div w:id="352608472">
              <w:marLeft w:val="0"/>
              <w:marRight w:val="0"/>
              <w:marTop w:val="0"/>
              <w:marBottom w:val="0"/>
              <w:divBdr>
                <w:top w:val="none" w:sz="0" w:space="0" w:color="auto"/>
                <w:left w:val="none" w:sz="0" w:space="0" w:color="auto"/>
                <w:bottom w:val="none" w:sz="0" w:space="0" w:color="auto"/>
                <w:right w:val="none" w:sz="0" w:space="0" w:color="auto"/>
              </w:divBdr>
            </w:div>
            <w:div w:id="1527407221">
              <w:marLeft w:val="0"/>
              <w:marRight w:val="0"/>
              <w:marTop w:val="0"/>
              <w:marBottom w:val="0"/>
              <w:divBdr>
                <w:top w:val="none" w:sz="0" w:space="0" w:color="auto"/>
                <w:left w:val="none" w:sz="0" w:space="0" w:color="auto"/>
                <w:bottom w:val="none" w:sz="0" w:space="0" w:color="auto"/>
                <w:right w:val="none" w:sz="0" w:space="0" w:color="auto"/>
              </w:divBdr>
            </w:div>
            <w:div w:id="885601965">
              <w:marLeft w:val="0"/>
              <w:marRight w:val="0"/>
              <w:marTop w:val="0"/>
              <w:marBottom w:val="0"/>
              <w:divBdr>
                <w:top w:val="none" w:sz="0" w:space="0" w:color="auto"/>
                <w:left w:val="none" w:sz="0" w:space="0" w:color="auto"/>
                <w:bottom w:val="none" w:sz="0" w:space="0" w:color="auto"/>
                <w:right w:val="none" w:sz="0" w:space="0" w:color="auto"/>
              </w:divBdr>
            </w:div>
            <w:div w:id="790442712">
              <w:marLeft w:val="0"/>
              <w:marRight w:val="0"/>
              <w:marTop w:val="0"/>
              <w:marBottom w:val="0"/>
              <w:divBdr>
                <w:top w:val="none" w:sz="0" w:space="0" w:color="auto"/>
                <w:left w:val="none" w:sz="0" w:space="0" w:color="auto"/>
                <w:bottom w:val="none" w:sz="0" w:space="0" w:color="auto"/>
                <w:right w:val="none" w:sz="0" w:space="0" w:color="auto"/>
              </w:divBdr>
            </w:div>
            <w:div w:id="353770153">
              <w:marLeft w:val="0"/>
              <w:marRight w:val="0"/>
              <w:marTop w:val="0"/>
              <w:marBottom w:val="0"/>
              <w:divBdr>
                <w:top w:val="none" w:sz="0" w:space="0" w:color="auto"/>
                <w:left w:val="none" w:sz="0" w:space="0" w:color="auto"/>
                <w:bottom w:val="none" w:sz="0" w:space="0" w:color="auto"/>
                <w:right w:val="none" w:sz="0" w:space="0" w:color="auto"/>
              </w:divBdr>
            </w:div>
            <w:div w:id="142685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5910">
      <w:bodyDiv w:val="1"/>
      <w:marLeft w:val="0"/>
      <w:marRight w:val="0"/>
      <w:marTop w:val="0"/>
      <w:marBottom w:val="0"/>
      <w:divBdr>
        <w:top w:val="none" w:sz="0" w:space="0" w:color="auto"/>
        <w:left w:val="none" w:sz="0" w:space="0" w:color="auto"/>
        <w:bottom w:val="none" w:sz="0" w:space="0" w:color="auto"/>
        <w:right w:val="none" w:sz="0" w:space="0" w:color="auto"/>
      </w:divBdr>
    </w:div>
    <w:div w:id="1395279636">
      <w:bodyDiv w:val="1"/>
      <w:marLeft w:val="0"/>
      <w:marRight w:val="0"/>
      <w:marTop w:val="0"/>
      <w:marBottom w:val="0"/>
      <w:divBdr>
        <w:top w:val="none" w:sz="0" w:space="0" w:color="auto"/>
        <w:left w:val="none" w:sz="0" w:space="0" w:color="auto"/>
        <w:bottom w:val="none" w:sz="0" w:space="0" w:color="auto"/>
        <w:right w:val="none" w:sz="0" w:space="0" w:color="auto"/>
      </w:divBdr>
      <w:divsChild>
        <w:div w:id="51611451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425498512">
      <w:bodyDiv w:val="1"/>
      <w:marLeft w:val="0"/>
      <w:marRight w:val="0"/>
      <w:marTop w:val="0"/>
      <w:marBottom w:val="0"/>
      <w:divBdr>
        <w:top w:val="none" w:sz="0" w:space="0" w:color="auto"/>
        <w:left w:val="none" w:sz="0" w:space="0" w:color="auto"/>
        <w:bottom w:val="none" w:sz="0" w:space="0" w:color="auto"/>
        <w:right w:val="none" w:sz="0" w:space="0" w:color="auto"/>
      </w:divBdr>
    </w:div>
    <w:div w:id="1445155334">
      <w:bodyDiv w:val="1"/>
      <w:marLeft w:val="0"/>
      <w:marRight w:val="0"/>
      <w:marTop w:val="0"/>
      <w:marBottom w:val="0"/>
      <w:divBdr>
        <w:top w:val="none" w:sz="0" w:space="0" w:color="auto"/>
        <w:left w:val="none" w:sz="0" w:space="0" w:color="auto"/>
        <w:bottom w:val="none" w:sz="0" w:space="0" w:color="auto"/>
        <w:right w:val="none" w:sz="0" w:space="0" w:color="auto"/>
      </w:divBdr>
    </w:div>
    <w:div w:id="1452549825">
      <w:bodyDiv w:val="1"/>
      <w:marLeft w:val="0"/>
      <w:marRight w:val="0"/>
      <w:marTop w:val="0"/>
      <w:marBottom w:val="0"/>
      <w:divBdr>
        <w:top w:val="none" w:sz="0" w:space="0" w:color="auto"/>
        <w:left w:val="none" w:sz="0" w:space="0" w:color="auto"/>
        <w:bottom w:val="none" w:sz="0" w:space="0" w:color="auto"/>
        <w:right w:val="none" w:sz="0" w:space="0" w:color="auto"/>
      </w:divBdr>
    </w:div>
    <w:div w:id="1479953886">
      <w:bodyDiv w:val="1"/>
      <w:marLeft w:val="0"/>
      <w:marRight w:val="0"/>
      <w:marTop w:val="0"/>
      <w:marBottom w:val="0"/>
      <w:divBdr>
        <w:top w:val="none" w:sz="0" w:space="0" w:color="auto"/>
        <w:left w:val="none" w:sz="0" w:space="0" w:color="auto"/>
        <w:bottom w:val="none" w:sz="0" w:space="0" w:color="auto"/>
        <w:right w:val="none" w:sz="0" w:space="0" w:color="auto"/>
      </w:divBdr>
    </w:div>
    <w:div w:id="1502968095">
      <w:bodyDiv w:val="1"/>
      <w:marLeft w:val="0"/>
      <w:marRight w:val="0"/>
      <w:marTop w:val="0"/>
      <w:marBottom w:val="0"/>
      <w:divBdr>
        <w:top w:val="none" w:sz="0" w:space="0" w:color="auto"/>
        <w:left w:val="none" w:sz="0" w:space="0" w:color="auto"/>
        <w:bottom w:val="none" w:sz="0" w:space="0" w:color="auto"/>
        <w:right w:val="none" w:sz="0" w:space="0" w:color="auto"/>
      </w:divBdr>
    </w:div>
    <w:div w:id="1568299764">
      <w:bodyDiv w:val="1"/>
      <w:marLeft w:val="0"/>
      <w:marRight w:val="0"/>
      <w:marTop w:val="0"/>
      <w:marBottom w:val="0"/>
      <w:divBdr>
        <w:top w:val="none" w:sz="0" w:space="0" w:color="auto"/>
        <w:left w:val="none" w:sz="0" w:space="0" w:color="auto"/>
        <w:bottom w:val="none" w:sz="0" w:space="0" w:color="auto"/>
        <w:right w:val="none" w:sz="0" w:space="0" w:color="auto"/>
      </w:divBdr>
    </w:div>
    <w:div w:id="1807115843">
      <w:bodyDiv w:val="1"/>
      <w:marLeft w:val="0"/>
      <w:marRight w:val="0"/>
      <w:marTop w:val="0"/>
      <w:marBottom w:val="0"/>
      <w:divBdr>
        <w:top w:val="none" w:sz="0" w:space="0" w:color="auto"/>
        <w:left w:val="none" w:sz="0" w:space="0" w:color="auto"/>
        <w:bottom w:val="none" w:sz="0" w:space="0" w:color="auto"/>
        <w:right w:val="none" w:sz="0" w:space="0" w:color="auto"/>
      </w:divBdr>
    </w:div>
    <w:div w:id="1901745779">
      <w:bodyDiv w:val="1"/>
      <w:marLeft w:val="0"/>
      <w:marRight w:val="0"/>
      <w:marTop w:val="0"/>
      <w:marBottom w:val="0"/>
      <w:divBdr>
        <w:top w:val="none" w:sz="0" w:space="0" w:color="auto"/>
        <w:left w:val="none" w:sz="0" w:space="0" w:color="auto"/>
        <w:bottom w:val="none" w:sz="0" w:space="0" w:color="auto"/>
        <w:right w:val="none" w:sz="0" w:space="0" w:color="auto"/>
      </w:divBdr>
    </w:div>
    <w:div w:id="1919557428">
      <w:bodyDiv w:val="1"/>
      <w:marLeft w:val="0"/>
      <w:marRight w:val="0"/>
      <w:marTop w:val="0"/>
      <w:marBottom w:val="0"/>
      <w:divBdr>
        <w:top w:val="none" w:sz="0" w:space="0" w:color="auto"/>
        <w:left w:val="none" w:sz="0" w:space="0" w:color="auto"/>
        <w:bottom w:val="none" w:sz="0" w:space="0" w:color="auto"/>
        <w:right w:val="none" w:sz="0" w:space="0" w:color="auto"/>
      </w:divBdr>
      <w:divsChild>
        <w:div w:id="1204252551">
          <w:marLeft w:val="0"/>
          <w:marRight w:val="0"/>
          <w:marTop w:val="0"/>
          <w:marBottom w:val="0"/>
          <w:divBdr>
            <w:top w:val="none" w:sz="0" w:space="0" w:color="auto"/>
            <w:left w:val="none" w:sz="0" w:space="0" w:color="auto"/>
            <w:bottom w:val="none" w:sz="0" w:space="0" w:color="auto"/>
            <w:right w:val="none" w:sz="0" w:space="0" w:color="auto"/>
          </w:divBdr>
        </w:div>
        <w:div w:id="705107725">
          <w:marLeft w:val="0"/>
          <w:marRight w:val="0"/>
          <w:marTop w:val="0"/>
          <w:marBottom w:val="0"/>
          <w:divBdr>
            <w:top w:val="none" w:sz="0" w:space="0" w:color="auto"/>
            <w:left w:val="none" w:sz="0" w:space="0" w:color="auto"/>
            <w:bottom w:val="none" w:sz="0" w:space="0" w:color="auto"/>
            <w:right w:val="none" w:sz="0" w:space="0" w:color="auto"/>
          </w:divBdr>
        </w:div>
        <w:div w:id="1390878058">
          <w:marLeft w:val="0"/>
          <w:marRight w:val="0"/>
          <w:marTop w:val="0"/>
          <w:marBottom w:val="0"/>
          <w:divBdr>
            <w:top w:val="none" w:sz="0" w:space="0" w:color="auto"/>
            <w:left w:val="none" w:sz="0" w:space="0" w:color="auto"/>
            <w:bottom w:val="none" w:sz="0" w:space="0" w:color="auto"/>
            <w:right w:val="none" w:sz="0" w:space="0" w:color="auto"/>
          </w:divBdr>
        </w:div>
        <w:div w:id="1868710102">
          <w:marLeft w:val="0"/>
          <w:marRight w:val="0"/>
          <w:marTop w:val="0"/>
          <w:marBottom w:val="0"/>
          <w:divBdr>
            <w:top w:val="none" w:sz="0" w:space="0" w:color="auto"/>
            <w:left w:val="none" w:sz="0" w:space="0" w:color="auto"/>
            <w:bottom w:val="none" w:sz="0" w:space="0" w:color="auto"/>
            <w:right w:val="none" w:sz="0" w:space="0" w:color="auto"/>
          </w:divBdr>
        </w:div>
        <w:div w:id="1976520202">
          <w:marLeft w:val="0"/>
          <w:marRight w:val="0"/>
          <w:marTop w:val="0"/>
          <w:marBottom w:val="0"/>
          <w:divBdr>
            <w:top w:val="none" w:sz="0" w:space="0" w:color="auto"/>
            <w:left w:val="none" w:sz="0" w:space="0" w:color="auto"/>
            <w:bottom w:val="none" w:sz="0" w:space="0" w:color="auto"/>
            <w:right w:val="none" w:sz="0" w:space="0" w:color="auto"/>
          </w:divBdr>
        </w:div>
        <w:div w:id="65152932">
          <w:marLeft w:val="0"/>
          <w:marRight w:val="0"/>
          <w:marTop w:val="0"/>
          <w:marBottom w:val="0"/>
          <w:divBdr>
            <w:top w:val="none" w:sz="0" w:space="0" w:color="auto"/>
            <w:left w:val="none" w:sz="0" w:space="0" w:color="auto"/>
            <w:bottom w:val="none" w:sz="0" w:space="0" w:color="auto"/>
            <w:right w:val="none" w:sz="0" w:space="0" w:color="auto"/>
          </w:divBdr>
        </w:div>
        <w:div w:id="1689718405">
          <w:marLeft w:val="0"/>
          <w:marRight w:val="0"/>
          <w:marTop w:val="0"/>
          <w:marBottom w:val="0"/>
          <w:divBdr>
            <w:top w:val="none" w:sz="0" w:space="0" w:color="auto"/>
            <w:left w:val="none" w:sz="0" w:space="0" w:color="auto"/>
            <w:bottom w:val="none" w:sz="0" w:space="0" w:color="auto"/>
            <w:right w:val="none" w:sz="0" w:space="0" w:color="auto"/>
          </w:divBdr>
        </w:div>
        <w:div w:id="329413390">
          <w:marLeft w:val="0"/>
          <w:marRight w:val="0"/>
          <w:marTop w:val="0"/>
          <w:marBottom w:val="0"/>
          <w:divBdr>
            <w:top w:val="none" w:sz="0" w:space="0" w:color="auto"/>
            <w:left w:val="none" w:sz="0" w:space="0" w:color="auto"/>
            <w:bottom w:val="none" w:sz="0" w:space="0" w:color="auto"/>
            <w:right w:val="none" w:sz="0" w:space="0" w:color="auto"/>
          </w:divBdr>
        </w:div>
        <w:div w:id="2134247689">
          <w:marLeft w:val="0"/>
          <w:marRight w:val="0"/>
          <w:marTop w:val="0"/>
          <w:marBottom w:val="0"/>
          <w:divBdr>
            <w:top w:val="none" w:sz="0" w:space="0" w:color="auto"/>
            <w:left w:val="none" w:sz="0" w:space="0" w:color="auto"/>
            <w:bottom w:val="none" w:sz="0" w:space="0" w:color="auto"/>
            <w:right w:val="none" w:sz="0" w:space="0" w:color="auto"/>
          </w:divBdr>
        </w:div>
        <w:div w:id="536312655">
          <w:marLeft w:val="0"/>
          <w:marRight w:val="0"/>
          <w:marTop w:val="0"/>
          <w:marBottom w:val="0"/>
          <w:divBdr>
            <w:top w:val="none" w:sz="0" w:space="0" w:color="auto"/>
            <w:left w:val="none" w:sz="0" w:space="0" w:color="auto"/>
            <w:bottom w:val="none" w:sz="0" w:space="0" w:color="auto"/>
            <w:right w:val="none" w:sz="0" w:space="0" w:color="auto"/>
          </w:divBdr>
        </w:div>
        <w:div w:id="645937190">
          <w:marLeft w:val="0"/>
          <w:marRight w:val="0"/>
          <w:marTop w:val="0"/>
          <w:marBottom w:val="0"/>
          <w:divBdr>
            <w:top w:val="none" w:sz="0" w:space="0" w:color="auto"/>
            <w:left w:val="none" w:sz="0" w:space="0" w:color="auto"/>
            <w:bottom w:val="none" w:sz="0" w:space="0" w:color="auto"/>
            <w:right w:val="none" w:sz="0" w:space="0" w:color="auto"/>
          </w:divBdr>
        </w:div>
        <w:div w:id="284624105">
          <w:marLeft w:val="0"/>
          <w:marRight w:val="0"/>
          <w:marTop w:val="0"/>
          <w:marBottom w:val="0"/>
          <w:divBdr>
            <w:top w:val="none" w:sz="0" w:space="0" w:color="auto"/>
            <w:left w:val="none" w:sz="0" w:space="0" w:color="auto"/>
            <w:bottom w:val="none" w:sz="0" w:space="0" w:color="auto"/>
            <w:right w:val="none" w:sz="0" w:space="0" w:color="auto"/>
          </w:divBdr>
        </w:div>
        <w:div w:id="1726635592">
          <w:marLeft w:val="0"/>
          <w:marRight w:val="0"/>
          <w:marTop w:val="0"/>
          <w:marBottom w:val="0"/>
          <w:divBdr>
            <w:top w:val="none" w:sz="0" w:space="0" w:color="auto"/>
            <w:left w:val="none" w:sz="0" w:space="0" w:color="auto"/>
            <w:bottom w:val="none" w:sz="0" w:space="0" w:color="auto"/>
            <w:right w:val="none" w:sz="0" w:space="0" w:color="auto"/>
          </w:divBdr>
        </w:div>
        <w:div w:id="473525332">
          <w:marLeft w:val="0"/>
          <w:marRight w:val="0"/>
          <w:marTop w:val="0"/>
          <w:marBottom w:val="0"/>
          <w:divBdr>
            <w:top w:val="none" w:sz="0" w:space="0" w:color="auto"/>
            <w:left w:val="none" w:sz="0" w:space="0" w:color="auto"/>
            <w:bottom w:val="none" w:sz="0" w:space="0" w:color="auto"/>
            <w:right w:val="none" w:sz="0" w:space="0" w:color="auto"/>
          </w:divBdr>
        </w:div>
        <w:div w:id="81293614">
          <w:marLeft w:val="0"/>
          <w:marRight w:val="0"/>
          <w:marTop w:val="0"/>
          <w:marBottom w:val="0"/>
          <w:divBdr>
            <w:top w:val="none" w:sz="0" w:space="0" w:color="auto"/>
            <w:left w:val="none" w:sz="0" w:space="0" w:color="auto"/>
            <w:bottom w:val="none" w:sz="0" w:space="0" w:color="auto"/>
            <w:right w:val="none" w:sz="0" w:space="0" w:color="auto"/>
          </w:divBdr>
        </w:div>
        <w:div w:id="611207508">
          <w:marLeft w:val="0"/>
          <w:marRight w:val="0"/>
          <w:marTop w:val="0"/>
          <w:marBottom w:val="0"/>
          <w:divBdr>
            <w:top w:val="none" w:sz="0" w:space="0" w:color="auto"/>
            <w:left w:val="none" w:sz="0" w:space="0" w:color="auto"/>
            <w:bottom w:val="none" w:sz="0" w:space="0" w:color="auto"/>
            <w:right w:val="none" w:sz="0" w:space="0" w:color="auto"/>
          </w:divBdr>
        </w:div>
        <w:div w:id="1281496059">
          <w:marLeft w:val="0"/>
          <w:marRight w:val="0"/>
          <w:marTop w:val="0"/>
          <w:marBottom w:val="0"/>
          <w:divBdr>
            <w:top w:val="none" w:sz="0" w:space="0" w:color="auto"/>
            <w:left w:val="none" w:sz="0" w:space="0" w:color="auto"/>
            <w:bottom w:val="none" w:sz="0" w:space="0" w:color="auto"/>
            <w:right w:val="none" w:sz="0" w:space="0" w:color="auto"/>
          </w:divBdr>
        </w:div>
        <w:div w:id="211697984">
          <w:marLeft w:val="0"/>
          <w:marRight w:val="0"/>
          <w:marTop w:val="0"/>
          <w:marBottom w:val="0"/>
          <w:divBdr>
            <w:top w:val="none" w:sz="0" w:space="0" w:color="auto"/>
            <w:left w:val="none" w:sz="0" w:space="0" w:color="auto"/>
            <w:bottom w:val="none" w:sz="0" w:space="0" w:color="auto"/>
            <w:right w:val="none" w:sz="0" w:space="0" w:color="auto"/>
          </w:divBdr>
        </w:div>
        <w:div w:id="1192568644">
          <w:marLeft w:val="0"/>
          <w:marRight w:val="0"/>
          <w:marTop w:val="0"/>
          <w:marBottom w:val="0"/>
          <w:divBdr>
            <w:top w:val="none" w:sz="0" w:space="0" w:color="auto"/>
            <w:left w:val="none" w:sz="0" w:space="0" w:color="auto"/>
            <w:bottom w:val="none" w:sz="0" w:space="0" w:color="auto"/>
            <w:right w:val="none" w:sz="0" w:space="0" w:color="auto"/>
          </w:divBdr>
        </w:div>
        <w:div w:id="1986398972">
          <w:marLeft w:val="0"/>
          <w:marRight w:val="0"/>
          <w:marTop w:val="0"/>
          <w:marBottom w:val="0"/>
          <w:divBdr>
            <w:top w:val="none" w:sz="0" w:space="0" w:color="auto"/>
            <w:left w:val="none" w:sz="0" w:space="0" w:color="auto"/>
            <w:bottom w:val="none" w:sz="0" w:space="0" w:color="auto"/>
            <w:right w:val="none" w:sz="0" w:space="0" w:color="auto"/>
          </w:divBdr>
        </w:div>
        <w:div w:id="1690638809">
          <w:marLeft w:val="0"/>
          <w:marRight w:val="0"/>
          <w:marTop w:val="0"/>
          <w:marBottom w:val="0"/>
          <w:divBdr>
            <w:top w:val="none" w:sz="0" w:space="0" w:color="auto"/>
            <w:left w:val="none" w:sz="0" w:space="0" w:color="auto"/>
            <w:bottom w:val="none" w:sz="0" w:space="0" w:color="auto"/>
            <w:right w:val="none" w:sz="0" w:space="0" w:color="auto"/>
          </w:divBdr>
        </w:div>
        <w:div w:id="519465087">
          <w:marLeft w:val="0"/>
          <w:marRight w:val="0"/>
          <w:marTop w:val="0"/>
          <w:marBottom w:val="0"/>
          <w:divBdr>
            <w:top w:val="none" w:sz="0" w:space="0" w:color="auto"/>
            <w:left w:val="none" w:sz="0" w:space="0" w:color="auto"/>
            <w:bottom w:val="none" w:sz="0" w:space="0" w:color="auto"/>
            <w:right w:val="none" w:sz="0" w:space="0" w:color="auto"/>
          </w:divBdr>
        </w:div>
        <w:div w:id="98181043">
          <w:marLeft w:val="0"/>
          <w:marRight w:val="0"/>
          <w:marTop w:val="0"/>
          <w:marBottom w:val="0"/>
          <w:divBdr>
            <w:top w:val="none" w:sz="0" w:space="0" w:color="auto"/>
            <w:left w:val="none" w:sz="0" w:space="0" w:color="auto"/>
            <w:bottom w:val="none" w:sz="0" w:space="0" w:color="auto"/>
            <w:right w:val="none" w:sz="0" w:space="0" w:color="auto"/>
          </w:divBdr>
        </w:div>
        <w:div w:id="558593944">
          <w:marLeft w:val="0"/>
          <w:marRight w:val="0"/>
          <w:marTop w:val="0"/>
          <w:marBottom w:val="0"/>
          <w:divBdr>
            <w:top w:val="none" w:sz="0" w:space="0" w:color="auto"/>
            <w:left w:val="none" w:sz="0" w:space="0" w:color="auto"/>
            <w:bottom w:val="none" w:sz="0" w:space="0" w:color="auto"/>
            <w:right w:val="none" w:sz="0" w:space="0" w:color="auto"/>
          </w:divBdr>
        </w:div>
        <w:div w:id="855847605">
          <w:marLeft w:val="0"/>
          <w:marRight w:val="0"/>
          <w:marTop w:val="0"/>
          <w:marBottom w:val="0"/>
          <w:divBdr>
            <w:top w:val="none" w:sz="0" w:space="0" w:color="auto"/>
            <w:left w:val="none" w:sz="0" w:space="0" w:color="auto"/>
            <w:bottom w:val="none" w:sz="0" w:space="0" w:color="auto"/>
            <w:right w:val="none" w:sz="0" w:space="0" w:color="auto"/>
          </w:divBdr>
        </w:div>
        <w:div w:id="1622305389">
          <w:marLeft w:val="0"/>
          <w:marRight w:val="0"/>
          <w:marTop w:val="0"/>
          <w:marBottom w:val="0"/>
          <w:divBdr>
            <w:top w:val="none" w:sz="0" w:space="0" w:color="auto"/>
            <w:left w:val="none" w:sz="0" w:space="0" w:color="auto"/>
            <w:bottom w:val="none" w:sz="0" w:space="0" w:color="auto"/>
            <w:right w:val="none" w:sz="0" w:space="0" w:color="auto"/>
          </w:divBdr>
        </w:div>
        <w:div w:id="1371684089">
          <w:marLeft w:val="0"/>
          <w:marRight w:val="0"/>
          <w:marTop w:val="0"/>
          <w:marBottom w:val="0"/>
          <w:divBdr>
            <w:top w:val="none" w:sz="0" w:space="0" w:color="auto"/>
            <w:left w:val="none" w:sz="0" w:space="0" w:color="auto"/>
            <w:bottom w:val="none" w:sz="0" w:space="0" w:color="auto"/>
            <w:right w:val="none" w:sz="0" w:space="0" w:color="auto"/>
          </w:divBdr>
          <w:divsChild>
            <w:div w:id="1912815322">
              <w:marLeft w:val="0"/>
              <w:marRight w:val="0"/>
              <w:marTop w:val="0"/>
              <w:marBottom w:val="0"/>
              <w:divBdr>
                <w:top w:val="none" w:sz="0" w:space="0" w:color="auto"/>
                <w:left w:val="none" w:sz="0" w:space="0" w:color="auto"/>
                <w:bottom w:val="none" w:sz="0" w:space="0" w:color="auto"/>
                <w:right w:val="none" w:sz="0" w:space="0" w:color="auto"/>
              </w:divBdr>
            </w:div>
          </w:divsChild>
        </w:div>
        <w:div w:id="1456870170">
          <w:marLeft w:val="0"/>
          <w:marRight w:val="0"/>
          <w:marTop w:val="0"/>
          <w:marBottom w:val="0"/>
          <w:divBdr>
            <w:top w:val="none" w:sz="0" w:space="0" w:color="auto"/>
            <w:left w:val="none" w:sz="0" w:space="0" w:color="auto"/>
            <w:bottom w:val="none" w:sz="0" w:space="0" w:color="auto"/>
            <w:right w:val="none" w:sz="0" w:space="0" w:color="auto"/>
          </w:divBdr>
          <w:divsChild>
            <w:div w:id="727728547">
              <w:marLeft w:val="0"/>
              <w:marRight w:val="0"/>
              <w:marTop w:val="0"/>
              <w:marBottom w:val="0"/>
              <w:divBdr>
                <w:top w:val="none" w:sz="0" w:space="0" w:color="auto"/>
                <w:left w:val="none" w:sz="0" w:space="0" w:color="auto"/>
                <w:bottom w:val="none" w:sz="0" w:space="0" w:color="auto"/>
                <w:right w:val="none" w:sz="0" w:space="0" w:color="auto"/>
              </w:divBdr>
            </w:div>
            <w:div w:id="401681872">
              <w:marLeft w:val="0"/>
              <w:marRight w:val="0"/>
              <w:marTop w:val="0"/>
              <w:marBottom w:val="0"/>
              <w:divBdr>
                <w:top w:val="none" w:sz="0" w:space="0" w:color="auto"/>
                <w:left w:val="none" w:sz="0" w:space="0" w:color="auto"/>
                <w:bottom w:val="none" w:sz="0" w:space="0" w:color="auto"/>
                <w:right w:val="none" w:sz="0" w:space="0" w:color="auto"/>
              </w:divBdr>
            </w:div>
            <w:div w:id="725761063">
              <w:marLeft w:val="0"/>
              <w:marRight w:val="0"/>
              <w:marTop w:val="0"/>
              <w:marBottom w:val="0"/>
              <w:divBdr>
                <w:top w:val="none" w:sz="0" w:space="0" w:color="auto"/>
                <w:left w:val="none" w:sz="0" w:space="0" w:color="auto"/>
                <w:bottom w:val="none" w:sz="0" w:space="0" w:color="auto"/>
                <w:right w:val="none" w:sz="0" w:space="0" w:color="auto"/>
              </w:divBdr>
            </w:div>
            <w:div w:id="1263609455">
              <w:marLeft w:val="0"/>
              <w:marRight w:val="0"/>
              <w:marTop w:val="0"/>
              <w:marBottom w:val="0"/>
              <w:divBdr>
                <w:top w:val="none" w:sz="0" w:space="0" w:color="auto"/>
                <w:left w:val="none" w:sz="0" w:space="0" w:color="auto"/>
                <w:bottom w:val="none" w:sz="0" w:space="0" w:color="auto"/>
                <w:right w:val="none" w:sz="0" w:space="0" w:color="auto"/>
              </w:divBdr>
            </w:div>
            <w:div w:id="1928149537">
              <w:marLeft w:val="0"/>
              <w:marRight w:val="0"/>
              <w:marTop w:val="0"/>
              <w:marBottom w:val="0"/>
              <w:divBdr>
                <w:top w:val="none" w:sz="0" w:space="0" w:color="auto"/>
                <w:left w:val="none" w:sz="0" w:space="0" w:color="auto"/>
                <w:bottom w:val="none" w:sz="0" w:space="0" w:color="auto"/>
                <w:right w:val="none" w:sz="0" w:space="0" w:color="auto"/>
              </w:divBdr>
            </w:div>
            <w:div w:id="626199926">
              <w:marLeft w:val="0"/>
              <w:marRight w:val="0"/>
              <w:marTop w:val="0"/>
              <w:marBottom w:val="0"/>
              <w:divBdr>
                <w:top w:val="none" w:sz="0" w:space="0" w:color="auto"/>
                <w:left w:val="none" w:sz="0" w:space="0" w:color="auto"/>
                <w:bottom w:val="none" w:sz="0" w:space="0" w:color="auto"/>
                <w:right w:val="none" w:sz="0" w:space="0" w:color="auto"/>
              </w:divBdr>
            </w:div>
            <w:div w:id="1687949100">
              <w:marLeft w:val="0"/>
              <w:marRight w:val="0"/>
              <w:marTop w:val="0"/>
              <w:marBottom w:val="0"/>
              <w:divBdr>
                <w:top w:val="none" w:sz="0" w:space="0" w:color="auto"/>
                <w:left w:val="none" w:sz="0" w:space="0" w:color="auto"/>
                <w:bottom w:val="none" w:sz="0" w:space="0" w:color="auto"/>
                <w:right w:val="none" w:sz="0" w:space="0" w:color="auto"/>
              </w:divBdr>
            </w:div>
            <w:div w:id="641890457">
              <w:marLeft w:val="0"/>
              <w:marRight w:val="0"/>
              <w:marTop w:val="0"/>
              <w:marBottom w:val="0"/>
              <w:divBdr>
                <w:top w:val="none" w:sz="0" w:space="0" w:color="auto"/>
                <w:left w:val="none" w:sz="0" w:space="0" w:color="auto"/>
                <w:bottom w:val="none" w:sz="0" w:space="0" w:color="auto"/>
                <w:right w:val="none" w:sz="0" w:space="0" w:color="auto"/>
              </w:divBdr>
            </w:div>
            <w:div w:id="721756402">
              <w:marLeft w:val="0"/>
              <w:marRight w:val="0"/>
              <w:marTop w:val="0"/>
              <w:marBottom w:val="0"/>
              <w:divBdr>
                <w:top w:val="none" w:sz="0" w:space="0" w:color="auto"/>
                <w:left w:val="none" w:sz="0" w:space="0" w:color="auto"/>
                <w:bottom w:val="none" w:sz="0" w:space="0" w:color="auto"/>
                <w:right w:val="none" w:sz="0" w:space="0" w:color="auto"/>
              </w:divBdr>
            </w:div>
            <w:div w:id="100688765">
              <w:marLeft w:val="0"/>
              <w:marRight w:val="0"/>
              <w:marTop w:val="0"/>
              <w:marBottom w:val="0"/>
              <w:divBdr>
                <w:top w:val="none" w:sz="0" w:space="0" w:color="auto"/>
                <w:left w:val="none" w:sz="0" w:space="0" w:color="auto"/>
                <w:bottom w:val="none" w:sz="0" w:space="0" w:color="auto"/>
                <w:right w:val="none" w:sz="0" w:space="0" w:color="auto"/>
              </w:divBdr>
            </w:div>
            <w:div w:id="1158502037">
              <w:marLeft w:val="0"/>
              <w:marRight w:val="0"/>
              <w:marTop w:val="0"/>
              <w:marBottom w:val="0"/>
              <w:divBdr>
                <w:top w:val="none" w:sz="0" w:space="0" w:color="auto"/>
                <w:left w:val="none" w:sz="0" w:space="0" w:color="auto"/>
                <w:bottom w:val="none" w:sz="0" w:space="0" w:color="auto"/>
                <w:right w:val="none" w:sz="0" w:space="0" w:color="auto"/>
              </w:divBdr>
            </w:div>
            <w:div w:id="626006347">
              <w:marLeft w:val="0"/>
              <w:marRight w:val="0"/>
              <w:marTop w:val="0"/>
              <w:marBottom w:val="0"/>
              <w:divBdr>
                <w:top w:val="none" w:sz="0" w:space="0" w:color="auto"/>
                <w:left w:val="none" w:sz="0" w:space="0" w:color="auto"/>
                <w:bottom w:val="none" w:sz="0" w:space="0" w:color="auto"/>
                <w:right w:val="none" w:sz="0" w:space="0" w:color="auto"/>
              </w:divBdr>
            </w:div>
          </w:divsChild>
        </w:div>
        <w:div w:id="1145657156">
          <w:marLeft w:val="0"/>
          <w:marRight w:val="0"/>
          <w:marTop w:val="0"/>
          <w:marBottom w:val="0"/>
          <w:divBdr>
            <w:top w:val="none" w:sz="0" w:space="0" w:color="auto"/>
            <w:left w:val="none" w:sz="0" w:space="0" w:color="auto"/>
            <w:bottom w:val="none" w:sz="0" w:space="0" w:color="auto"/>
            <w:right w:val="none" w:sz="0" w:space="0" w:color="auto"/>
          </w:divBdr>
          <w:divsChild>
            <w:div w:id="1348560985">
              <w:marLeft w:val="0"/>
              <w:marRight w:val="0"/>
              <w:marTop w:val="0"/>
              <w:marBottom w:val="0"/>
              <w:divBdr>
                <w:top w:val="none" w:sz="0" w:space="0" w:color="auto"/>
                <w:left w:val="none" w:sz="0" w:space="0" w:color="auto"/>
                <w:bottom w:val="none" w:sz="0" w:space="0" w:color="auto"/>
                <w:right w:val="none" w:sz="0" w:space="0" w:color="auto"/>
              </w:divBdr>
            </w:div>
            <w:div w:id="1317881799">
              <w:marLeft w:val="0"/>
              <w:marRight w:val="0"/>
              <w:marTop w:val="0"/>
              <w:marBottom w:val="0"/>
              <w:divBdr>
                <w:top w:val="none" w:sz="0" w:space="0" w:color="auto"/>
                <w:left w:val="none" w:sz="0" w:space="0" w:color="auto"/>
                <w:bottom w:val="none" w:sz="0" w:space="0" w:color="auto"/>
                <w:right w:val="none" w:sz="0" w:space="0" w:color="auto"/>
              </w:divBdr>
              <w:divsChild>
                <w:div w:id="1224369461">
                  <w:marLeft w:val="0"/>
                  <w:marRight w:val="0"/>
                  <w:marTop w:val="0"/>
                  <w:marBottom w:val="0"/>
                  <w:divBdr>
                    <w:top w:val="none" w:sz="0" w:space="0" w:color="auto"/>
                    <w:left w:val="none" w:sz="0" w:space="0" w:color="auto"/>
                    <w:bottom w:val="none" w:sz="0" w:space="0" w:color="auto"/>
                    <w:right w:val="none" w:sz="0" w:space="0" w:color="auto"/>
                  </w:divBdr>
                  <w:divsChild>
                    <w:div w:id="1558516055">
                      <w:blockQuote w:val="1"/>
                      <w:marLeft w:val="600"/>
                      <w:marRight w:val="0"/>
                      <w:marTop w:val="0"/>
                      <w:marBottom w:val="0"/>
                      <w:divBdr>
                        <w:top w:val="none" w:sz="0" w:space="0" w:color="auto"/>
                        <w:left w:val="none" w:sz="0" w:space="0" w:color="auto"/>
                        <w:bottom w:val="none" w:sz="0" w:space="0" w:color="auto"/>
                        <w:right w:val="none" w:sz="0" w:space="0" w:color="auto"/>
                      </w:divBdr>
                      <w:divsChild>
                        <w:div w:id="1339772934">
                          <w:marLeft w:val="0"/>
                          <w:marRight w:val="0"/>
                          <w:marTop w:val="0"/>
                          <w:marBottom w:val="0"/>
                          <w:divBdr>
                            <w:top w:val="none" w:sz="0" w:space="0" w:color="auto"/>
                            <w:left w:val="none" w:sz="0" w:space="0" w:color="auto"/>
                            <w:bottom w:val="none" w:sz="0" w:space="0" w:color="auto"/>
                            <w:right w:val="none" w:sz="0" w:space="0" w:color="auto"/>
                          </w:divBdr>
                        </w:div>
                        <w:div w:id="55203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309786">
      <w:bodyDiv w:val="1"/>
      <w:marLeft w:val="0"/>
      <w:marRight w:val="0"/>
      <w:marTop w:val="0"/>
      <w:marBottom w:val="0"/>
      <w:divBdr>
        <w:top w:val="none" w:sz="0" w:space="0" w:color="auto"/>
        <w:left w:val="none" w:sz="0" w:space="0" w:color="auto"/>
        <w:bottom w:val="none" w:sz="0" w:space="0" w:color="auto"/>
        <w:right w:val="none" w:sz="0" w:space="0" w:color="auto"/>
      </w:divBdr>
    </w:div>
    <w:div w:id="1963342150">
      <w:bodyDiv w:val="1"/>
      <w:marLeft w:val="0"/>
      <w:marRight w:val="0"/>
      <w:marTop w:val="0"/>
      <w:marBottom w:val="0"/>
      <w:divBdr>
        <w:top w:val="none" w:sz="0" w:space="0" w:color="auto"/>
        <w:left w:val="none" w:sz="0" w:space="0" w:color="auto"/>
        <w:bottom w:val="none" w:sz="0" w:space="0" w:color="auto"/>
        <w:right w:val="none" w:sz="0" w:space="0" w:color="auto"/>
      </w:divBdr>
    </w:div>
    <w:div w:id="1984306793">
      <w:bodyDiv w:val="1"/>
      <w:marLeft w:val="0"/>
      <w:marRight w:val="0"/>
      <w:marTop w:val="0"/>
      <w:marBottom w:val="0"/>
      <w:divBdr>
        <w:top w:val="none" w:sz="0" w:space="0" w:color="auto"/>
        <w:left w:val="none" w:sz="0" w:space="0" w:color="auto"/>
        <w:bottom w:val="none" w:sz="0" w:space="0" w:color="auto"/>
        <w:right w:val="none" w:sz="0" w:space="0" w:color="auto"/>
      </w:divBdr>
      <w:divsChild>
        <w:div w:id="1366251671">
          <w:marLeft w:val="0"/>
          <w:marRight w:val="0"/>
          <w:marTop w:val="0"/>
          <w:marBottom w:val="0"/>
          <w:divBdr>
            <w:top w:val="none" w:sz="0" w:space="0" w:color="auto"/>
            <w:left w:val="none" w:sz="0" w:space="0" w:color="auto"/>
            <w:bottom w:val="none" w:sz="0" w:space="0" w:color="auto"/>
            <w:right w:val="none" w:sz="0" w:space="0" w:color="auto"/>
          </w:divBdr>
        </w:div>
        <w:div w:id="942879466">
          <w:blockQuote w:val="1"/>
          <w:marLeft w:val="600"/>
          <w:marRight w:val="0"/>
          <w:marTop w:val="0"/>
          <w:marBottom w:val="0"/>
          <w:divBdr>
            <w:top w:val="none" w:sz="0" w:space="0" w:color="auto"/>
            <w:left w:val="none" w:sz="0" w:space="0" w:color="auto"/>
            <w:bottom w:val="none" w:sz="0" w:space="0" w:color="auto"/>
            <w:right w:val="none" w:sz="0" w:space="0" w:color="auto"/>
          </w:divBdr>
          <w:divsChild>
            <w:div w:id="1126779097">
              <w:marLeft w:val="0"/>
              <w:marRight w:val="0"/>
              <w:marTop w:val="0"/>
              <w:marBottom w:val="0"/>
              <w:divBdr>
                <w:top w:val="none" w:sz="0" w:space="0" w:color="auto"/>
                <w:left w:val="none" w:sz="0" w:space="0" w:color="auto"/>
                <w:bottom w:val="none" w:sz="0" w:space="0" w:color="auto"/>
                <w:right w:val="none" w:sz="0" w:space="0" w:color="auto"/>
              </w:divBdr>
            </w:div>
            <w:div w:id="1274170513">
              <w:marLeft w:val="0"/>
              <w:marRight w:val="0"/>
              <w:marTop w:val="0"/>
              <w:marBottom w:val="0"/>
              <w:divBdr>
                <w:top w:val="none" w:sz="0" w:space="0" w:color="auto"/>
                <w:left w:val="none" w:sz="0" w:space="0" w:color="auto"/>
                <w:bottom w:val="none" w:sz="0" w:space="0" w:color="auto"/>
                <w:right w:val="none" w:sz="0" w:space="0" w:color="auto"/>
              </w:divBdr>
            </w:div>
            <w:div w:id="1895776473">
              <w:marLeft w:val="0"/>
              <w:marRight w:val="0"/>
              <w:marTop w:val="0"/>
              <w:marBottom w:val="0"/>
              <w:divBdr>
                <w:top w:val="none" w:sz="0" w:space="0" w:color="auto"/>
                <w:left w:val="none" w:sz="0" w:space="0" w:color="auto"/>
                <w:bottom w:val="none" w:sz="0" w:space="0" w:color="auto"/>
                <w:right w:val="none" w:sz="0" w:space="0" w:color="auto"/>
              </w:divBdr>
            </w:div>
            <w:div w:id="1468548922">
              <w:marLeft w:val="0"/>
              <w:marRight w:val="0"/>
              <w:marTop w:val="0"/>
              <w:marBottom w:val="0"/>
              <w:divBdr>
                <w:top w:val="none" w:sz="0" w:space="0" w:color="auto"/>
                <w:left w:val="none" w:sz="0" w:space="0" w:color="auto"/>
                <w:bottom w:val="none" w:sz="0" w:space="0" w:color="auto"/>
                <w:right w:val="none" w:sz="0" w:space="0" w:color="auto"/>
              </w:divBdr>
            </w:div>
            <w:div w:id="157310010">
              <w:marLeft w:val="0"/>
              <w:marRight w:val="0"/>
              <w:marTop w:val="0"/>
              <w:marBottom w:val="0"/>
              <w:divBdr>
                <w:top w:val="none" w:sz="0" w:space="0" w:color="auto"/>
                <w:left w:val="none" w:sz="0" w:space="0" w:color="auto"/>
                <w:bottom w:val="none" w:sz="0" w:space="0" w:color="auto"/>
                <w:right w:val="none" w:sz="0" w:space="0" w:color="auto"/>
              </w:divBdr>
            </w:div>
          </w:divsChild>
        </w:div>
        <w:div w:id="771125981">
          <w:marLeft w:val="0"/>
          <w:marRight w:val="0"/>
          <w:marTop w:val="0"/>
          <w:marBottom w:val="0"/>
          <w:divBdr>
            <w:top w:val="none" w:sz="0" w:space="0" w:color="auto"/>
            <w:left w:val="none" w:sz="0" w:space="0" w:color="auto"/>
            <w:bottom w:val="none" w:sz="0" w:space="0" w:color="auto"/>
            <w:right w:val="none" w:sz="0" w:space="0" w:color="auto"/>
          </w:divBdr>
          <w:divsChild>
            <w:div w:id="1677421686">
              <w:marLeft w:val="0"/>
              <w:marRight w:val="0"/>
              <w:marTop w:val="0"/>
              <w:marBottom w:val="0"/>
              <w:divBdr>
                <w:top w:val="none" w:sz="0" w:space="0" w:color="auto"/>
                <w:left w:val="none" w:sz="0" w:space="0" w:color="auto"/>
                <w:bottom w:val="none" w:sz="0" w:space="0" w:color="auto"/>
                <w:right w:val="none" w:sz="0" w:space="0" w:color="auto"/>
              </w:divBdr>
            </w:div>
            <w:div w:id="524564692">
              <w:marLeft w:val="0"/>
              <w:marRight w:val="0"/>
              <w:marTop w:val="0"/>
              <w:marBottom w:val="0"/>
              <w:divBdr>
                <w:top w:val="none" w:sz="0" w:space="0" w:color="auto"/>
                <w:left w:val="none" w:sz="0" w:space="0" w:color="auto"/>
                <w:bottom w:val="none" w:sz="0" w:space="0" w:color="auto"/>
                <w:right w:val="none" w:sz="0" w:space="0" w:color="auto"/>
              </w:divBdr>
            </w:div>
          </w:divsChild>
        </w:div>
        <w:div w:id="1315841154">
          <w:blockQuote w:val="1"/>
          <w:marLeft w:val="600"/>
          <w:marRight w:val="0"/>
          <w:marTop w:val="0"/>
          <w:marBottom w:val="0"/>
          <w:divBdr>
            <w:top w:val="none" w:sz="0" w:space="0" w:color="auto"/>
            <w:left w:val="none" w:sz="0" w:space="0" w:color="auto"/>
            <w:bottom w:val="none" w:sz="0" w:space="0" w:color="auto"/>
            <w:right w:val="none" w:sz="0" w:space="0" w:color="auto"/>
          </w:divBdr>
          <w:divsChild>
            <w:div w:id="1198546520">
              <w:marLeft w:val="0"/>
              <w:marRight w:val="0"/>
              <w:marTop w:val="0"/>
              <w:marBottom w:val="0"/>
              <w:divBdr>
                <w:top w:val="none" w:sz="0" w:space="0" w:color="auto"/>
                <w:left w:val="none" w:sz="0" w:space="0" w:color="auto"/>
                <w:bottom w:val="none" w:sz="0" w:space="0" w:color="auto"/>
                <w:right w:val="none" w:sz="0" w:space="0" w:color="auto"/>
              </w:divBdr>
              <w:divsChild>
                <w:div w:id="839277162">
                  <w:marLeft w:val="0"/>
                  <w:marRight w:val="0"/>
                  <w:marTop w:val="0"/>
                  <w:marBottom w:val="0"/>
                  <w:divBdr>
                    <w:top w:val="none" w:sz="0" w:space="0" w:color="auto"/>
                    <w:left w:val="none" w:sz="0" w:space="0" w:color="auto"/>
                    <w:bottom w:val="none" w:sz="0" w:space="0" w:color="auto"/>
                    <w:right w:val="none" w:sz="0" w:space="0" w:color="auto"/>
                  </w:divBdr>
                </w:div>
              </w:divsChild>
            </w:div>
            <w:div w:id="1951859334">
              <w:marLeft w:val="0"/>
              <w:marRight w:val="0"/>
              <w:marTop w:val="0"/>
              <w:marBottom w:val="0"/>
              <w:divBdr>
                <w:top w:val="none" w:sz="0" w:space="0" w:color="auto"/>
                <w:left w:val="none" w:sz="0" w:space="0" w:color="auto"/>
                <w:bottom w:val="none" w:sz="0" w:space="0" w:color="auto"/>
                <w:right w:val="none" w:sz="0" w:space="0" w:color="auto"/>
              </w:divBdr>
            </w:div>
          </w:divsChild>
        </w:div>
        <w:div w:id="590772867">
          <w:blockQuote w:val="1"/>
          <w:marLeft w:val="600"/>
          <w:marRight w:val="0"/>
          <w:marTop w:val="0"/>
          <w:marBottom w:val="0"/>
          <w:divBdr>
            <w:top w:val="none" w:sz="0" w:space="0" w:color="auto"/>
            <w:left w:val="none" w:sz="0" w:space="0" w:color="auto"/>
            <w:bottom w:val="none" w:sz="0" w:space="0" w:color="auto"/>
            <w:right w:val="none" w:sz="0" w:space="0" w:color="auto"/>
          </w:divBdr>
          <w:divsChild>
            <w:div w:id="771899905">
              <w:marLeft w:val="0"/>
              <w:marRight w:val="0"/>
              <w:marTop w:val="0"/>
              <w:marBottom w:val="0"/>
              <w:divBdr>
                <w:top w:val="none" w:sz="0" w:space="0" w:color="auto"/>
                <w:left w:val="none" w:sz="0" w:space="0" w:color="auto"/>
                <w:bottom w:val="none" w:sz="0" w:space="0" w:color="auto"/>
                <w:right w:val="none" w:sz="0" w:space="0" w:color="auto"/>
              </w:divBdr>
            </w:div>
            <w:div w:id="1017659701">
              <w:marLeft w:val="0"/>
              <w:marRight w:val="0"/>
              <w:marTop w:val="0"/>
              <w:marBottom w:val="0"/>
              <w:divBdr>
                <w:top w:val="none" w:sz="0" w:space="0" w:color="auto"/>
                <w:left w:val="none" w:sz="0" w:space="0" w:color="auto"/>
                <w:bottom w:val="none" w:sz="0" w:space="0" w:color="auto"/>
                <w:right w:val="none" w:sz="0" w:space="0" w:color="auto"/>
              </w:divBdr>
            </w:div>
          </w:divsChild>
        </w:div>
        <w:div w:id="2003462615">
          <w:marLeft w:val="0"/>
          <w:marRight w:val="0"/>
          <w:marTop w:val="0"/>
          <w:marBottom w:val="0"/>
          <w:divBdr>
            <w:top w:val="none" w:sz="0" w:space="0" w:color="auto"/>
            <w:left w:val="none" w:sz="0" w:space="0" w:color="auto"/>
            <w:bottom w:val="none" w:sz="0" w:space="0" w:color="auto"/>
            <w:right w:val="none" w:sz="0" w:space="0" w:color="auto"/>
          </w:divBdr>
          <w:divsChild>
            <w:div w:id="427580771">
              <w:marLeft w:val="0"/>
              <w:marRight w:val="0"/>
              <w:marTop w:val="0"/>
              <w:marBottom w:val="0"/>
              <w:divBdr>
                <w:top w:val="none" w:sz="0" w:space="0" w:color="auto"/>
                <w:left w:val="none" w:sz="0" w:space="0" w:color="auto"/>
                <w:bottom w:val="none" w:sz="0" w:space="0" w:color="auto"/>
                <w:right w:val="none" w:sz="0" w:space="0" w:color="auto"/>
              </w:divBdr>
            </w:div>
            <w:div w:id="833422545">
              <w:marLeft w:val="0"/>
              <w:marRight w:val="0"/>
              <w:marTop w:val="0"/>
              <w:marBottom w:val="0"/>
              <w:divBdr>
                <w:top w:val="none" w:sz="0" w:space="0" w:color="auto"/>
                <w:left w:val="none" w:sz="0" w:space="0" w:color="auto"/>
                <w:bottom w:val="none" w:sz="0" w:space="0" w:color="auto"/>
                <w:right w:val="none" w:sz="0" w:space="0" w:color="auto"/>
              </w:divBdr>
            </w:div>
            <w:div w:id="1357997895">
              <w:marLeft w:val="0"/>
              <w:marRight w:val="0"/>
              <w:marTop w:val="0"/>
              <w:marBottom w:val="0"/>
              <w:divBdr>
                <w:top w:val="none" w:sz="0" w:space="0" w:color="auto"/>
                <w:left w:val="none" w:sz="0" w:space="0" w:color="auto"/>
                <w:bottom w:val="none" w:sz="0" w:space="0" w:color="auto"/>
                <w:right w:val="none" w:sz="0" w:space="0" w:color="auto"/>
              </w:divBdr>
            </w:div>
            <w:div w:id="906958857">
              <w:marLeft w:val="0"/>
              <w:marRight w:val="0"/>
              <w:marTop w:val="0"/>
              <w:marBottom w:val="0"/>
              <w:divBdr>
                <w:top w:val="none" w:sz="0" w:space="0" w:color="auto"/>
                <w:left w:val="none" w:sz="0" w:space="0" w:color="auto"/>
                <w:bottom w:val="none" w:sz="0" w:space="0" w:color="auto"/>
                <w:right w:val="none" w:sz="0" w:space="0" w:color="auto"/>
              </w:divBdr>
            </w:div>
            <w:div w:id="506527919">
              <w:marLeft w:val="0"/>
              <w:marRight w:val="0"/>
              <w:marTop w:val="0"/>
              <w:marBottom w:val="0"/>
              <w:divBdr>
                <w:top w:val="none" w:sz="0" w:space="0" w:color="auto"/>
                <w:left w:val="none" w:sz="0" w:space="0" w:color="auto"/>
                <w:bottom w:val="none" w:sz="0" w:space="0" w:color="auto"/>
                <w:right w:val="none" w:sz="0" w:space="0" w:color="auto"/>
              </w:divBdr>
            </w:div>
            <w:div w:id="85403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82143">
      <w:bodyDiv w:val="1"/>
      <w:marLeft w:val="0"/>
      <w:marRight w:val="0"/>
      <w:marTop w:val="0"/>
      <w:marBottom w:val="0"/>
      <w:divBdr>
        <w:top w:val="none" w:sz="0" w:space="0" w:color="auto"/>
        <w:left w:val="none" w:sz="0" w:space="0" w:color="auto"/>
        <w:bottom w:val="none" w:sz="0" w:space="0" w:color="auto"/>
        <w:right w:val="none" w:sz="0" w:space="0" w:color="auto"/>
      </w:divBdr>
    </w:div>
    <w:div w:id="2085372997">
      <w:bodyDiv w:val="1"/>
      <w:marLeft w:val="0"/>
      <w:marRight w:val="0"/>
      <w:marTop w:val="0"/>
      <w:marBottom w:val="0"/>
      <w:divBdr>
        <w:top w:val="none" w:sz="0" w:space="0" w:color="auto"/>
        <w:left w:val="none" w:sz="0" w:space="0" w:color="auto"/>
        <w:bottom w:val="none" w:sz="0" w:space="0" w:color="auto"/>
        <w:right w:val="none" w:sz="0" w:space="0" w:color="auto"/>
      </w:divBdr>
    </w:div>
    <w:div w:id="2110734101">
      <w:bodyDiv w:val="1"/>
      <w:marLeft w:val="0"/>
      <w:marRight w:val="0"/>
      <w:marTop w:val="0"/>
      <w:marBottom w:val="0"/>
      <w:divBdr>
        <w:top w:val="none" w:sz="0" w:space="0" w:color="auto"/>
        <w:left w:val="none" w:sz="0" w:space="0" w:color="auto"/>
        <w:bottom w:val="none" w:sz="0" w:space="0" w:color="auto"/>
        <w:right w:val="none" w:sz="0" w:space="0" w:color="auto"/>
      </w:divBdr>
    </w:div>
    <w:div w:id="2121102916">
      <w:bodyDiv w:val="1"/>
      <w:marLeft w:val="0"/>
      <w:marRight w:val="0"/>
      <w:marTop w:val="0"/>
      <w:marBottom w:val="0"/>
      <w:divBdr>
        <w:top w:val="none" w:sz="0" w:space="0" w:color="auto"/>
        <w:left w:val="none" w:sz="0" w:space="0" w:color="auto"/>
        <w:bottom w:val="none" w:sz="0" w:space="0" w:color="auto"/>
        <w:right w:val="none" w:sz="0" w:space="0" w:color="auto"/>
      </w:divBdr>
    </w:div>
    <w:div w:id="2125609070">
      <w:bodyDiv w:val="1"/>
      <w:marLeft w:val="0"/>
      <w:marRight w:val="0"/>
      <w:marTop w:val="0"/>
      <w:marBottom w:val="0"/>
      <w:divBdr>
        <w:top w:val="none" w:sz="0" w:space="0" w:color="auto"/>
        <w:left w:val="none" w:sz="0" w:space="0" w:color="auto"/>
        <w:bottom w:val="none" w:sz="0" w:space="0" w:color="auto"/>
        <w:right w:val="none" w:sz="0" w:space="0" w:color="auto"/>
      </w:divBdr>
    </w:div>
    <w:div w:id="21339835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customXml" Target="../customXml/item21.xml"/><Relationship Id="rId42" Type="http://schemas.openxmlformats.org/officeDocument/2006/relationships/customXml" Target="../customXml/item42.xml"/><Relationship Id="rId63" Type="http://schemas.openxmlformats.org/officeDocument/2006/relationships/image" Target="media/image11.png"/><Relationship Id="rId84" Type="http://schemas.openxmlformats.org/officeDocument/2006/relationships/image" Target="media/image31.png"/><Relationship Id="rId138" Type="http://schemas.openxmlformats.org/officeDocument/2006/relationships/hyperlink" Target="http://reportdownload.smarterbalanced.org/download/generated-filename" TargetMode="External"/><Relationship Id="rId159" Type="http://schemas.openxmlformats.org/officeDocument/2006/relationships/hyperlink" Target="http://www.smarterbalanced.org/achievement-level-descriptors-and-college-readiness/" TargetMode="External"/><Relationship Id="rId170" Type="http://schemas.openxmlformats.org/officeDocument/2006/relationships/image" Target="media/image86.png"/><Relationship Id="rId191" Type="http://schemas.openxmlformats.org/officeDocument/2006/relationships/hyperlink" Target="http://www.rabbitmq.com/" TargetMode="External"/><Relationship Id="rId107" Type="http://schemas.openxmlformats.org/officeDocument/2006/relationships/image" Target="media/image54.png"/><Relationship Id="rId11" Type="http://schemas.openxmlformats.org/officeDocument/2006/relationships/customXml" Target="../customXml/item11.xml"/><Relationship Id="rId32" Type="http://schemas.openxmlformats.org/officeDocument/2006/relationships/customXml" Target="../customXml/item32.xml"/><Relationship Id="rId53" Type="http://schemas.openxmlformats.org/officeDocument/2006/relationships/image" Target="media/image1.png"/><Relationship Id="rId74" Type="http://schemas.openxmlformats.org/officeDocument/2006/relationships/image" Target="media/image21.png"/><Relationship Id="rId128" Type="http://schemas.openxmlformats.org/officeDocument/2006/relationships/hyperlink" Target="http://reportdownload.smarterbalanced.org/download/generated-filename" TargetMode="External"/><Relationship Id="rId149" Type="http://schemas.openxmlformats.org/officeDocument/2006/relationships/hyperlink" Target="http://www.smarterapp.org/documents/DataWarehouse-Spec-ItemLevel.pdf" TargetMode="External"/><Relationship Id="rId5" Type="http://schemas.openxmlformats.org/officeDocument/2006/relationships/customXml" Target="../customXml/item5.xml"/><Relationship Id="rId95" Type="http://schemas.openxmlformats.org/officeDocument/2006/relationships/image" Target="media/image42.png"/><Relationship Id="rId160" Type="http://schemas.openxmlformats.org/officeDocument/2006/relationships/hyperlink" Target="http://www.smarterbalanced.org/achievement-level-descriptors-and-college-readiness/" TargetMode="External"/><Relationship Id="rId181" Type="http://schemas.openxmlformats.org/officeDocument/2006/relationships/image" Target="media/image92.png"/><Relationship Id="rId22" Type="http://schemas.openxmlformats.org/officeDocument/2006/relationships/customXml" Target="../customXml/item22.xml"/><Relationship Id="rId43" Type="http://schemas.openxmlformats.org/officeDocument/2006/relationships/customXml" Target="../customXml/item43.xml"/><Relationship Id="rId64" Type="http://schemas.openxmlformats.org/officeDocument/2006/relationships/image" Target="media/image12.png"/><Relationship Id="rId118" Type="http://schemas.openxmlformats.org/officeDocument/2006/relationships/image" Target="media/image65.png"/><Relationship Id="rId139" Type="http://schemas.openxmlformats.org/officeDocument/2006/relationships/hyperlink" Target="http://reportdownload.smarterbalanced.org/download/generated-filename" TargetMode="External"/><Relationship Id="rId85" Type="http://schemas.openxmlformats.org/officeDocument/2006/relationships/image" Target="media/image32.png"/><Relationship Id="rId150" Type="http://schemas.openxmlformats.org/officeDocument/2006/relationships/hyperlink" Target="https://ceds.ed.gov/CEDSElementDetails.aspx?TermId=3623" TargetMode="External"/><Relationship Id="rId171" Type="http://schemas.openxmlformats.org/officeDocument/2006/relationships/hyperlink" Target="http://stateresources.link/" TargetMode="External"/><Relationship Id="rId192" Type="http://schemas.openxmlformats.org/officeDocument/2006/relationships/image" Target="media/image97.png"/><Relationship Id="rId12" Type="http://schemas.openxmlformats.org/officeDocument/2006/relationships/customXml" Target="../customXml/item12.xml"/><Relationship Id="rId33" Type="http://schemas.openxmlformats.org/officeDocument/2006/relationships/customXml" Target="../customXml/item33.xml"/><Relationship Id="rId108" Type="http://schemas.openxmlformats.org/officeDocument/2006/relationships/image" Target="media/image55.png"/><Relationship Id="rId129" Type="http://schemas.openxmlformats.org/officeDocument/2006/relationships/hyperlink" Target="http://www.smarterapp.org/documents/DataWarehouse-Spec-StudentAssessments.pdf" TargetMode="External"/><Relationship Id="rId54" Type="http://schemas.openxmlformats.org/officeDocument/2006/relationships/image" Target="media/image2.png"/><Relationship Id="rId75" Type="http://schemas.openxmlformats.org/officeDocument/2006/relationships/image" Target="media/image22.png"/><Relationship Id="rId96" Type="http://schemas.openxmlformats.org/officeDocument/2006/relationships/image" Target="media/image43.png"/><Relationship Id="rId140" Type="http://schemas.openxmlformats.org/officeDocument/2006/relationships/hyperlink" Target="http://reportdownload.smarterbalanced.org/download/generated-filename" TargetMode="External"/><Relationship Id="rId161" Type="http://schemas.openxmlformats.org/officeDocument/2006/relationships/hyperlink" Target="http://www.smarterbalanced.org/achievement-level-descriptors-and-college-readiness/" TargetMode="External"/><Relationship Id="rId182" Type="http://schemas.openxmlformats.org/officeDocument/2006/relationships/image" Target="media/image93.png"/><Relationship Id="rId6" Type="http://schemas.openxmlformats.org/officeDocument/2006/relationships/customXml" Target="../customXml/item6.xml"/><Relationship Id="rId23" Type="http://schemas.openxmlformats.org/officeDocument/2006/relationships/customXml" Target="../customXml/item23.xml"/><Relationship Id="rId119" Type="http://schemas.openxmlformats.org/officeDocument/2006/relationships/image" Target="media/image66.png"/><Relationship Id="rId44" Type="http://schemas.openxmlformats.org/officeDocument/2006/relationships/customXml" Target="../customXml/item44.xml"/><Relationship Id="rId65" Type="http://schemas.openxmlformats.org/officeDocument/2006/relationships/image" Target="media/image13.png"/><Relationship Id="rId86" Type="http://schemas.openxmlformats.org/officeDocument/2006/relationships/image" Target="media/image33.png"/><Relationship Id="rId130" Type="http://schemas.openxmlformats.org/officeDocument/2006/relationships/image" Target="media/image74.png"/><Relationship Id="rId151" Type="http://schemas.openxmlformats.org/officeDocument/2006/relationships/hyperlink" Target="https://ceds.ed.gov/CEDSElementDetails.aspx?TermxTopicId=20775" TargetMode="External"/><Relationship Id="rId172" Type="http://schemas.openxmlformats.org/officeDocument/2006/relationships/image" Target="media/image87.png"/><Relationship Id="rId193" Type="http://schemas.openxmlformats.org/officeDocument/2006/relationships/image" Target="media/image98.png"/><Relationship Id="rId13" Type="http://schemas.openxmlformats.org/officeDocument/2006/relationships/customXml" Target="../customXml/item13.xml"/><Relationship Id="rId109" Type="http://schemas.openxmlformats.org/officeDocument/2006/relationships/image" Target="media/image56.png"/><Relationship Id="rId34" Type="http://schemas.openxmlformats.org/officeDocument/2006/relationships/customXml" Target="../customXml/item34.xml"/><Relationship Id="rId55" Type="http://schemas.openxmlformats.org/officeDocument/2006/relationships/image" Target="media/image3.png"/><Relationship Id="rId76" Type="http://schemas.openxmlformats.org/officeDocument/2006/relationships/image" Target="media/image23.png"/><Relationship Id="rId97" Type="http://schemas.openxmlformats.org/officeDocument/2006/relationships/image" Target="media/image44.png"/><Relationship Id="rId120" Type="http://schemas.openxmlformats.org/officeDocument/2006/relationships/image" Target="media/image67.png"/><Relationship Id="rId141" Type="http://schemas.openxmlformats.org/officeDocument/2006/relationships/hyperlink" Target="http://reportdownload.smarterbalanced.org/download/generated-filename" TargetMode="External"/><Relationship Id="rId7" Type="http://schemas.openxmlformats.org/officeDocument/2006/relationships/customXml" Target="../customXml/item7.xml"/><Relationship Id="rId162" Type="http://schemas.openxmlformats.org/officeDocument/2006/relationships/hyperlink" Target="http://www.SmarterApp.org" TargetMode="External"/><Relationship Id="rId183" Type="http://schemas.openxmlformats.org/officeDocument/2006/relationships/image" Target="media/image94.png"/><Relationship Id="rId2" Type="http://schemas.openxmlformats.org/officeDocument/2006/relationships/customXml" Target="../customXml/item2.xml"/><Relationship Id="rId29" Type="http://schemas.openxmlformats.org/officeDocument/2006/relationships/customXml" Target="../customXml/item29.xml"/><Relationship Id="rId24" Type="http://schemas.openxmlformats.org/officeDocument/2006/relationships/customXml" Target="../customXml/item24.xml"/><Relationship Id="rId40" Type="http://schemas.openxmlformats.org/officeDocument/2006/relationships/customXml" Target="../customXml/item40.xml"/><Relationship Id="rId45" Type="http://schemas.openxmlformats.org/officeDocument/2006/relationships/customXml" Target="../customXml/item45.xml"/><Relationship Id="rId66" Type="http://schemas.openxmlformats.org/officeDocument/2006/relationships/image" Target="media/image14.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5.png"/><Relationship Id="rId136" Type="http://schemas.openxmlformats.org/officeDocument/2006/relationships/image" Target="media/image78.png"/><Relationship Id="rId157" Type="http://schemas.openxmlformats.org/officeDocument/2006/relationships/hyperlink" Target="http://www.smarterbalanced.org/achievement-level-descriptors-and-college-readiness/" TargetMode="External"/><Relationship Id="rId178" Type="http://schemas.openxmlformats.org/officeDocument/2006/relationships/hyperlink" Target="http://www.section508.va.gov/docs/checklist_1194_22.pdf" TargetMode="External"/><Relationship Id="rId61" Type="http://schemas.openxmlformats.org/officeDocument/2006/relationships/image" Target="media/image9.png"/><Relationship Id="rId82" Type="http://schemas.openxmlformats.org/officeDocument/2006/relationships/image" Target="media/image29.png"/><Relationship Id="rId152" Type="http://schemas.openxmlformats.org/officeDocument/2006/relationships/hyperlink" Target="https://ceds.ed.gov/CEDSElementDetails.aspx?TermxTopicId=21603" TargetMode="External"/><Relationship Id="rId173" Type="http://schemas.openxmlformats.org/officeDocument/2006/relationships/image" Target="media/image88.png"/><Relationship Id="rId194" Type="http://schemas.openxmlformats.org/officeDocument/2006/relationships/header" Target="header1.xml"/><Relationship Id="rId199" Type="http://schemas.openxmlformats.org/officeDocument/2006/relationships/footer" Target="footer3.xml"/><Relationship Id="rId19" Type="http://schemas.openxmlformats.org/officeDocument/2006/relationships/customXml" Target="../customXml/item19.xml"/><Relationship Id="rId14" Type="http://schemas.openxmlformats.org/officeDocument/2006/relationships/customXml" Target="../customXml/item14.xml"/><Relationship Id="rId30" Type="http://schemas.openxmlformats.org/officeDocument/2006/relationships/customXml" Target="../customXml/item30.xml"/><Relationship Id="rId35" Type="http://schemas.openxmlformats.org/officeDocument/2006/relationships/customXml" Target="../customXml/item35.xml"/><Relationship Id="rId56" Type="http://schemas.openxmlformats.org/officeDocument/2006/relationships/image" Target="media/image4.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hyperlink" Target="http://reportdownload.smarterbalanced.org/download/generated-filename" TargetMode="External"/><Relationship Id="rId168" Type="http://schemas.openxmlformats.org/officeDocument/2006/relationships/image" Target="media/image84.png"/><Relationship Id="rId8" Type="http://schemas.openxmlformats.org/officeDocument/2006/relationships/customXml" Target="../customXml/item8.xml"/><Relationship Id="rId51" Type="http://schemas.openxmlformats.org/officeDocument/2006/relationships/footnotes" Target="footnotes.xm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0.png"/><Relationship Id="rId163" Type="http://schemas.openxmlformats.org/officeDocument/2006/relationships/hyperlink" Target="http://www.smarterbalanced.org" TargetMode="External"/><Relationship Id="rId184" Type="http://schemas.openxmlformats.org/officeDocument/2006/relationships/image" Target="media/image95.png"/><Relationship Id="rId189" Type="http://schemas.openxmlformats.org/officeDocument/2006/relationships/hyperlink" Target="http://www.celeryproject.org/" TargetMode="External"/><Relationship Id="rId3" Type="http://schemas.openxmlformats.org/officeDocument/2006/relationships/customXml" Target="../customXml/item3.xml"/><Relationship Id="rId25" Type="http://schemas.openxmlformats.org/officeDocument/2006/relationships/customXml" Target="../customXml/item25.xml"/><Relationship Id="rId46" Type="http://schemas.openxmlformats.org/officeDocument/2006/relationships/customXml" Target="../customXml/item46.xml"/><Relationship Id="rId67" Type="http://schemas.openxmlformats.org/officeDocument/2006/relationships/image" Target="media/image15.png"/><Relationship Id="rId116" Type="http://schemas.openxmlformats.org/officeDocument/2006/relationships/image" Target="media/image63.png"/><Relationship Id="rId137" Type="http://schemas.openxmlformats.org/officeDocument/2006/relationships/image" Target="media/image79.png"/><Relationship Id="rId158" Type="http://schemas.openxmlformats.org/officeDocument/2006/relationships/hyperlink" Target="http://www.smarterbalanced.org/achievement-level-descriptors-and-college-readiness/" TargetMode="External"/><Relationship Id="rId20" Type="http://schemas.openxmlformats.org/officeDocument/2006/relationships/customXml" Target="../customXml/item20.xml"/><Relationship Id="rId41" Type="http://schemas.openxmlformats.org/officeDocument/2006/relationships/customXml" Target="../customXml/item41.xml"/><Relationship Id="rId62" Type="http://schemas.openxmlformats.org/officeDocument/2006/relationships/image" Target="media/image10.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hyperlink" Target="http://reportdownload.smarterbalanced.org/download/generated-filename" TargetMode="External"/><Relationship Id="rId153" Type="http://schemas.openxmlformats.org/officeDocument/2006/relationships/hyperlink" Target="https://ceds.ed.gov/CEDSElementDetails.aspx?TermId=3960" TargetMode="External"/><Relationship Id="rId174" Type="http://schemas.openxmlformats.org/officeDocument/2006/relationships/image" Target="media/image89.png"/><Relationship Id="rId179" Type="http://schemas.openxmlformats.org/officeDocument/2006/relationships/hyperlink" Target="http://www.section508.va.gov/docs/checklist_1194_31.pdf" TargetMode="External"/><Relationship Id="rId195" Type="http://schemas.openxmlformats.org/officeDocument/2006/relationships/header" Target="header2.xml"/><Relationship Id="rId190" Type="http://schemas.openxmlformats.org/officeDocument/2006/relationships/hyperlink" Target="http://www.gluster.org/about/" TargetMode="External"/><Relationship Id="rId15" Type="http://schemas.openxmlformats.org/officeDocument/2006/relationships/customXml" Target="../customXml/item15.xml"/><Relationship Id="rId36" Type="http://schemas.openxmlformats.org/officeDocument/2006/relationships/customXml" Target="../customXml/item36.xml"/><Relationship Id="rId57" Type="http://schemas.openxmlformats.org/officeDocument/2006/relationships/image" Target="media/image5.png"/><Relationship Id="rId106" Type="http://schemas.openxmlformats.org/officeDocument/2006/relationships/image" Target="media/image53.png"/><Relationship Id="rId127" Type="http://schemas.openxmlformats.org/officeDocument/2006/relationships/hyperlink" Target="http://reportdownload.smarterbalanced.org/download/generated-filename" TargetMode="External"/><Relationship Id="rId10" Type="http://schemas.openxmlformats.org/officeDocument/2006/relationships/customXml" Target="../customXml/item10.xml"/><Relationship Id="rId31" Type="http://schemas.openxmlformats.org/officeDocument/2006/relationships/customXml" Target="../customXml/item31.xml"/><Relationship Id="rId52" Type="http://schemas.openxmlformats.org/officeDocument/2006/relationships/endnotes" Target="endnotes.xm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hyperlink" Target="http://reportdownload.smarterbalanced.org/download/generated-filename" TargetMode="External"/><Relationship Id="rId148" Type="http://schemas.openxmlformats.org/officeDocument/2006/relationships/hyperlink" Target="http://reportdownload.smarterbalanced.org/download/generated-filename" TargetMode="External"/><Relationship Id="rId164" Type="http://schemas.openxmlformats.org/officeDocument/2006/relationships/hyperlink" Target="http://www.afb.org/prodbrowsecatresults.asp?catid=49" TargetMode="External"/><Relationship Id="rId169" Type="http://schemas.openxmlformats.org/officeDocument/2006/relationships/image" Target="media/image85.png"/><Relationship Id="rId185"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customXml" Target="../customXml/item9.xml"/><Relationship Id="rId180" Type="http://schemas.openxmlformats.org/officeDocument/2006/relationships/hyperlink" Target="http://www.section508.va.gov/docs/checklist_1194_41.pdf" TargetMode="External"/><Relationship Id="rId26" Type="http://schemas.openxmlformats.org/officeDocument/2006/relationships/customXml" Target="../customXml/item26.xml"/><Relationship Id="rId47" Type="http://schemas.openxmlformats.org/officeDocument/2006/relationships/numbering" Target="numbering.xml"/><Relationship Id="rId68" Type="http://schemas.openxmlformats.org/officeDocument/2006/relationships/image" Target="media/image16.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hyperlink" Target="http://reportdownload.smarterbalanced.org/download/generated-filename" TargetMode="External"/><Relationship Id="rId154" Type="http://schemas.openxmlformats.org/officeDocument/2006/relationships/hyperlink" Target="http://stateresources.link" TargetMode="External"/><Relationship Id="rId175" Type="http://schemas.openxmlformats.org/officeDocument/2006/relationships/image" Target="media/image90.png"/><Relationship Id="rId196" Type="http://schemas.openxmlformats.org/officeDocument/2006/relationships/footer" Target="footer1.xml"/><Relationship Id="rId200" Type="http://schemas.openxmlformats.org/officeDocument/2006/relationships/fontTable" Target="fontTable.xml"/><Relationship Id="rId16" Type="http://schemas.openxmlformats.org/officeDocument/2006/relationships/customXml" Target="../customXml/item16.xml"/><Relationship Id="rId37" Type="http://schemas.openxmlformats.org/officeDocument/2006/relationships/customXml" Target="../customXml/item37.xml"/><Relationship Id="rId58" Type="http://schemas.openxmlformats.org/officeDocument/2006/relationships/image" Target="media/image6.png"/><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png"/><Relationship Id="rId144" Type="http://schemas.openxmlformats.org/officeDocument/2006/relationships/hyperlink" Target="http://reportdownload.smarterbalanced.org/download/generated-filename" TargetMode="External"/><Relationship Id="rId90" Type="http://schemas.openxmlformats.org/officeDocument/2006/relationships/image" Target="media/image37.png"/><Relationship Id="rId165" Type="http://schemas.openxmlformats.org/officeDocument/2006/relationships/hyperlink" Target="http://www.smarterbalanced.org/wordpress/wp-content/uploads/2013/09/SmarterBalanced_Guidelines_091113.pdf" TargetMode="External"/><Relationship Id="rId186" Type="http://schemas.openxmlformats.org/officeDocument/2006/relationships/hyperlink" Target="http://tomcat.apache.org/" TargetMode="External"/><Relationship Id="rId27" Type="http://schemas.openxmlformats.org/officeDocument/2006/relationships/customXml" Target="../customXml/item27.xml"/><Relationship Id="rId48" Type="http://schemas.openxmlformats.org/officeDocument/2006/relationships/styles" Target="styles.xml"/><Relationship Id="rId69" Type="http://schemas.openxmlformats.org/officeDocument/2006/relationships/image" Target="media/image17.png"/><Relationship Id="rId113" Type="http://schemas.openxmlformats.org/officeDocument/2006/relationships/image" Target="media/image60.png"/><Relationship Id="rId134" Type="http://schemas.openxmlformats.org/officeDocument/2006/relationships/image" Target="media/image76.wmf"/><Relationship Id="rId80" Type="http://schemas.openxmlformats.org/officeDocument/2006/relationships/image" Target="media/image27.png"/><Relationship Id="rId155" Type="http://schemas.openxmlformats.org/officeDocument/2006/relationships/hyperlink" Target="http://www.smarterbalanced.org/achievement-level-descriptors-and-college-readiness/" TargetMode="External"/><Relationship Id="rId176" Type="http://schemas.openxmlformats.org/officeDocument/2006/relationships/image" Target="media/image91.png"/><Relationship Id="rId197" Type="http://schemas.openxmlformats.org/officeDocument/2006/relationships/footer" Target="footer2.xml"/><Relationship Id="rId201" Type="http://schemas.microsoft.com/office/2011/relationships/people" Target="people.xml"/><Relationship Id="rId17" Type="http://schemas.openxmlformats.org/officeDocument/2006/relationships/customXml" Target="../customXml/item17.xml"/><Relationship Id="rId38" Type="http://schemas.openxmlformats.org/officeDocument/2006/relationships/customXml" Target="../customXml/item38.xml"/><Relationship Id="rId59" Type="http://schemas.openxmlformats.org/officeDocument/2006/relationships/image" Target="media/image7.png"/><Relationship Id="rId103" Type="http://schemas.openxmlformats.org/officeDocument/2006/relationships/image" Target="media/image50.png"/><Relationship Id="rId124" Type="http://schemas.openxmlformats.org/officeDocument/2006/relationships/image" Target="media/image71.png"/><Relationship Id="rId70" Type="http://schemas.openxmlformats.org/officeDocument/2006/relationships/image" Target="media/image18.png"/><Relationship Id="rId91" Type="http://schemas.openxmlformats.org/officeDocument/2006/relationships/image" Target="media/image38.png"/><Relationship Id="rId145" Type="http://schemas.openxmlformats.org/officeDocument/2006/relationships/hyperlink" Target="http://www.smarterapp.org/documents/TestResultsTransmissionFormat.pdf" TargetMode="External"/><Relationship Id="rId166" Type="http://schemas.openxmlformats.org/officeDocument/2006/relationships/image" Target="media/image82.png"/><Relationship Id="rId187" Type="http://schemas.openxmlformats.org/officeDocument/2006/relationships/hyperlink" Target="http://nutcracker.sourceforge.net/" TargetMode="External"/><Relationship Id="rId1" Type="http://schemas.openxmlformats.org/officeDocument/2006/relationships/customXml" Target="../customXml/item1.xml"/><Relationship Id="rId28" Type="http://schemas.openxmlformats.org/officeDocument/2006/relationships/customXml" Target="../customXml/item28.xml"/><Relationship Id="rId49" Type="http://schemas.openxmlformats.org/officeDocument/2006/relationships/settings" Target="settings.xml"/><Relationship Id="rId114" Type="http://schemas.openxmlformats.org/officeDocument/2006/relationships/image" Target="media/image61.png"/><Relationship Id="rId60" Type="http://schemas.openxmlformats.org/officeDocument/2006/relationships/image" Target="media/image8.png"/><Relationship Id="rId81" Type="http://schemas.openxmlformats.org/officeDocument/2006/relationships/image" Target="media/image28.png"/><Relationship Id="rId135" Type="http://schemas.openxmlformats.org/officeDocument/2006/relationships/image" Target="media/image77.wmf"/><Relationship Id="rId156" Type="http://schemas.openxmlformats.org/officeDocument/2006/relationships/hyperlink" Target="http://www.smarterbalanced.org/achievement-level-descriptors-and-college-readiness/" TargetMode="External"/><Relationship Id="rId177" Type="http://schemas.openxmlformats.org/officeDocument/2006/relationships/hyperlink" Target="http://www.section508.va.gov/docs/checklist_1194_21.pdf" TargetMode="External"/><Relationship Id="rId198" Type="http://schemas.openxmlformats.org/officeDocument/2006/relationships/header" Target="header3.xml"/><Relationship Id="rId202" Type="http://schemas.openxmlformats.org/officeDocument/2006/relationships/theme" Target="theme/theme1.xml"/><Relationship Id="rId18" Type="http://schemas.openxmlformats.org/officeDocument/2006/relationships/customXml" Target="../customXml/item18.xml"/><Relationship Id="rId39" Type="http://schemas.openxmlformats.org/officeDocument/2006/relationships/customXml" Target="../customXml/item39.xml"/><Relationship Id="rId50" Type="http://schemas.openxmlformats.org/officeDocument/2006/relationships/webSettings" Target="webSettings.xml"/><Relationship Id="rId104" Type="http://schemas.openxmlformats.org/officeDocument/2006/relationships/image" Target="media/image51.png"/><Relationship Id="rId125" Type="http://schemas.openxmlformats.org/officeDocument/2006/relationships/image" Target="media/image72.png"/><Relationship Id="rId146" Type="http://schemas.openxmlformats.org/officeDocument/2006/relationships/image" Target="media/image81.png"/><Relationship Id="rId167" Type="http://schemas.openxmlformats.org/officeDocument/2006/relationships/image" Target="media/image83.png"/><Relationship Id="rId188" Type="http://schemas.openxmlformats.org/officeDocument/2006/relationships/hyperlink" Target="https://code.google.com/p/wkhtmltopdf/" TargetMode="External"/><Relationship Id="rId71" Type="http://schemas.openxmlformats.org/officeDocument/2006/relationships/hyperlink" Target="http://www.smarterbalanced.org/wordpress/wp-content/uploads/2014/06/Interim-Assessment-Statement-Purpose-FINALmerged.pdf" TargetMode="External"/><Relationship Id="rId92"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25.xml.rels><?xml version="1.0" encoding="UTF-8" standalone="yes"?>
<Relationships xmlns="http://schemas.openxmlformats.org/package/2006/relationships"><Relationship Id="rId1" Type="http://schemas.openxmlformats.org/officeDocument/2006/relationships/customXmlProps" Target="itemProps25.xml"/></Relationships>
</file>

<file path=customXml/_rels/item26.xml.rels><?xml version="1.0" encoding="UTF-8" standalone="yes"?>
<Relationships xmlns="http://schemas.openxmlformats.org/package/2006/relationships"><Relationship Id="rId1" Type="http://schemas.openxmlformats.org/officeDocument/2006/relationships/customXmlProps" Target="itemProps26.xml"/></Relationships>
</file>

<file path=customXml/_rels/item27.xml.rels><?xml version="1.0" encoding="UTF-8" standalone="yes"?>
<Relationships xmlns="http://schemas.openxmlformats.org/package/2006/relationships"><Relationship Id="rId1" Type="http://schemas.openxmlformats.org/officeDocument/2006/relationships/customXmlProps" Target="itemProps27.xml"/></Relationships>
</file>

<file path=customXml/_rels/item28.xml.rels><?xml version="1.0" encoding="UTF-8" standalone="yes"?>
<Relationships xmlns="http://schemas.openxmlformats.org/package/2006/relationships"><Relationship Id="rId1" Type="http://schemas.openxmlformats.org/officeDocument/2006/relationships/customXmlProps" Target="itemProps28.xml"/></Relationships>
</file>

<file path=customXml/_rels/item29.xml.rels><?xml version="1.0" encoding="UTF-8" standalone="yes"?>
<Relationships xmlns="http://schemas.openxmlformats.org/package/2006/relationships"><Relationship Id="rId1" Type="http://schemas.openxmlformats.org/officeDocument/2006/relationships/customXmlProps" Target="itemProps29.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30.xml.rels><?xml version="1.0" encoding="UTF-8" standalone="yes"?>
<Relationships xmlns="http://schemas.openxmlformats.org/package/2006/relationships"><Relationship Id="rId1" Type="http://schemas.openxmlformats.org/officeDocument/2006/relationships/customXmlProps" Target="itemProps30.xml"/></Relationships>
</file>

<file path=customXml/_rels/item31.xml.rels><?xml version="1.0" encoding="UTF-8" standalone="yes"?>
<Relationships xmlns="http://schemas.openxmlformats.org/package/2006/relationships"><Relationship Id="rId1" Type="http://schemas.openxmlformats.org/officeDocument/2006/relationships/customXmlProps" Target="itemProps31.xml"/></Relationships>
</file>

<file path=customXml/_rels/item32.xml.rels><?xml version="1.0" encoding="UTF-8" standalone="yes"?>
<Relationships xmlns="http://schemas.openxmlformats.org/package/2006/relationships"><Relationship Id="rId1" Type="http://schemas.openxmlformats.org/officeDocument/2006/relationships/customXmlProps" Target="itemProps32.xml"/></Relationships>
</file>

<file path=customXml/_rels/item33.xml.rels><?xml version="1.0" encoding="UTF-8" standalone="yes"?>
<Relationships xmlns="http://schemas.openxmlformats.org/package/2006/relationships"><Relationship Id="rId1" Type="http://schemas.openxmlformats.org/officeDocument/2006/relationships/customXmlProps" Target="itemProps33.xml"/></Relationships>
</file>

<file path=customXml/_rels/item34.xml.rels><?xml version="1.0" encoding="UTF-8" standalone="yes"?>
<Relationships xmlns="http://schemas.openxmlformats.org/package/2006/relationships"><Relationship Id="rId1" Type="http://schemas.openxmlformats.org/officeDocument/2006/relationships/customXmlProps" Target="itemProps34.xml"/></Relationships>
</file>

<file path=customXml/_rels/item35.xml.rels><?xml version="1.0" encoding="UTF-8" standalone="yes"?>
<Relationships xmlns="http://schemas.openxmlformats.org/package/2006/relationships"><Relationship Id="rId1" Type="http://schemas.openxmlformats.org/officeDocument/2006/relationships/customXmlProps" Target="itemProps35.xml"/></Relationships>
</file>

<file path=customXml/_rels/item36.xml.rels><?xml version="1.0" encoding="UTF-8" standalone="yes"?>
<Relationships xmlns="http://schemas.openxmlformats.org/package/2006/relationships"><Relationship Id="rId1" Type="http://schemas.openxmlformats.org/officeDocument/2006/relationships/customXmlProps" Target="itemProps36.xml"/></Relationships>
</file>

<file path=customXml/_rels/item37.xml.rels><?xml version="1.0" encoding="UTF-8" standalone="yes"?>
<Relationships xmlns="http://schemas.openxmlformats.org/package/2006/relationships"><Relationship Id="rId1" Type="http://schemas.openxmlformats.org/officeDocument/2006/relationships/customXmlProps" Target="itemProps37.xml"/></Relationships>
</file>

<file path=customXml/_rels/item38.xml.rels><?xml version="1.0" encoding="UTF-8" standalone="yes"?>
<Relationships xmlns="http://schemas.openxmlformats.org/package/2006/relationships"><Relationship Id="rId1" Type="http://schemas.openxmlformats.org/officeDocument/2006/relationships/customXmlProps" Target="itemProps38.xml"/></Relationships>
</file>

<file path=customXml/_rels/item39.xml.rels><?xml version="1.0" encoding="UTF-8" standalone="yes"?>
<Relationships xmlns="http://schemas.openxmlformats.org/package/2006/relationships"><Relationship Id="rId1" Type="http://schemas.openxmlformats.org/officeDocument/2006/relationships/customXmlProps" Target="itemProps39.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40.xml.rels><?xml version="1.0" encoding="UTF-8" standalone="yes"?>
<Relationships xmlns="http://schemas.openxmlformats.org/package/2006/relationships"><Relationship Id="rId1" Type="http://schemas.openxmlformats.org/officeDocument/2006/relationships/customXmlProps" Target="itemProps40.xml"/></Relationships>
</file>

<file path=customXml/_rels/item41.xml.rels><?xml version="1.0" encoding="UTF-8" standalone="yes"?>
<Relationships xmlns="http://schemas.openxmlformats.org/package/2006/relationships"><Relationship Id="rId1" Type="http://schemas.openxmlformats.org/officeDocument/2006/relationships/customXmlProps" Target="itemProps41.xml"/></Relationships>
</file>

<file path=customXml/_rels/item42.xml.rels><?xml version="1.0" encoding="UTF-8" standalone="yes"?>
<Relationships xmlns="http://schemas.openxmlformats.org/package/2006/relationships"><Relationship Id="rId1" Type="http://schemas.openxmlformats.org/officeDocument/2006/relationships/customXmlProps" Target="itemProps42.xml"/></Relationships>
</file>

<file path=customXml/_rels/item43.xml.rels><?xml version="1.0" encoding="UTF-8" standalone="yes"?>
<Relationships xmlns="http://schemas.openxmlformats.org/package/2006/relationships"><Relationship Id="rId1" Type="http://schemas.openxmlformats.org/officeDocument/2006/relationships/customXmlProps" Target="itemProps43.xml"/></Relationships>
</file>

<file path=customXml/_rels/item44.xml.rels><?xml version="1.0" encoding="UTF-8" standalone="yes"?>
<Relationships xmlns="http://schemas.openxmlformats.org/package/2006/relationships"><Relationship Id="rId1" Type="http://schemas.openxmlformats.org/officeDocument/2006/relationships/customXmlProps" Target="itemProps44.xml"/></Relationships>
</file>

<file path=customXml/_rels/item45.xml.rels><?xml version="1.0" encoding="UTF-8" standalone="yes"?>
<Relationships xmlns="http://schemas.openxmlformats.org/package/2006/relationships"><Relationship Id="rId1" Type="http://schemas.openxmlformats.org/officeDocument/2006/relationships/customXmlProps" Target="itemProps45.xml"/></Relationships>
</file>

<file path=customXml/_rels/item46.xml.rels><?xml version="1.0" encoding="UTF-8" standalone="yes"?>
<Relationships xmlns="http://schemas.openxmlformats.org/package/2006/relationships"><Relationship Id="rId1" Type="http://schemas.openxmlformats.org/officeDocument/2006/relationships/customXmlProps" Target="itemProps46.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22.xml><?xml version="1.0" encoding="utf-8"?>
<b:Sources xmlns:b="http://schemas.openxmlformats.org/officeDocument/2006/bibliography" xmlns="http://schemas.openxmlformats.org/officeDocument/2006/bibliography" SelectedStyle="/APA.XSL" StyleName="APA"/>
</file>

<file path=customXml/item23.xml><?xml version="1.0" encoding="utf-8"?>
<b:Sources xmlns:b="http://schemas.openxmlformats.org/officeDocument/2006/bibliography" xmlns="http://schemas.openxmlformats.org/officeDocument/2006/bibliography" SelectedStyle="/APA.XSL" StyleName="APA"/>
</file>

<file path=customXml/item24.xml><?xml version="1.0" encoding="utf-8"?>
<b:Sources xmlns:b="http://schemas.openxmlformats.org/officeDocument/2006/bibliography" xmlns="http://schemas.openxmlformats.org/officeDocument/2006/bibliography" SelectedStyle="/APA.XSL" StyleName="APA"/>
</file>

<file path=customXml/item25.xml><?xml version="1.0" encoding="utf-8"?>
<b:Sources xmlns:b="http://schemas.openxmlformats.org/officeDocument/2006/bibliography" xmlns="http://schemas.openxmlformats.org/officeDocument/2006/bibliography" SelectedStyle="/APA.XSL" StyleName="APA"/>
</file>

<file path=customXml/item26.xml><?xml version="1.0" encoding="utf-8"?>
<b:Sources xmlns:b="http://schemas.openxmlformats.org/officeDocument/2006/bibliography" xmlns="http://schemas.openxmlformats.org/officeDocument/2006/bibliography" SelectedStyle="/APA.XSL" StyleName="APA"/>
</file>

<file path=customXml/item27.xml><?xml version="1.0" encoding="utf-8"?>
<b:Sources xmlns:b="http://schemas.openxmlformats.org/officeDocument/2006/bibliography" xmlns="http://schemas.openxmlformats.org/officeDocument/2006/bibliography" SelectedStyle="/APA.XSL" StyleName="APA"/>
</file>

<file path=customXml/item28.xml><?xml version="1.0" encoding="utf-8"?>
<b:Sources xmlns:b="http://schemas.openxmlformats.org/officeDocument/2006/bibliography" xmlns="http://schemas.openxmlformats.org/officeDocument/2006/bibliography" SelectedStyle="/APA.XSL" StyleName="APA"/>
</file>

<file path=customXml/item29.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30.xml><?xml version="1.0" encoding="utf-8"?>
<b:Sources xmlns:b="http://schemas.openxmlformats.org/officeDocument/2006/bibliography" xmlns="http://schemas.openxmlformats.org/officeDocument/2006/bibliography" SelectedStyle="/APA.XSL" StyleName="APA"/>
</file>

<file path=customXml/item31.xml><?xml version="1.0" encoding="utf-8"?>
<b:Sources xmlns:b="http://schemas.openxmlformats.org/officeDocument/2006/bibliography" xmlns="http://schemas.openxmlformats.org/officeDocument/2006/bibliography" SelectedStyle="/APA.XSL" StyleName="APA"/>
</file>

<file path=customXml/item32.xml><?xml version="1.0" encoding="utf-8"?>
<b:Sources xmlns:b="http://schemas.openxmlformats.org/officeDocument/2006/bibliography" xmlns="http://schemas.openxmlformats.org/officeDocument/2006/bibliography" SelectedStyle="/APA.XSL" StyleName="APA"/>
</file>

<file path=customXml/item33.xml><?xml version="1.0" encoding="utf-8"?>
<b:Sources xmlns:b="http://schemas.openxmlformats.org/officeDocument/2006/bibliography" xmlns="http://schemas.openxmlformats.org/officeDocument/2006/bibliography" SelectedStyle="/APA.XSL" StyleName="APA"/>
</file>

<file path=customXml/item34.xml><?xml version="1.0" encoding="utf-8"?>
<b:Sources xmlns:b="http://schemas.openxmlformats.org/officeDocument/2006/bibliography" xmlns="http://schemas.openxmlformats.org/officeDocument/2006/bibliography" SelectedStyle="/APA.XSL" StyleName="APA"/>
</file>

<file path=customXml/item35.xml><?xml version="1.0" encoding="utf-8"?>
<b:Sources xmlns:b="http://schemas.openxmlformats.org/officeDocument/2006/bibliography" xmlns="http://schemas.openxmlformats.org/officeDocument/2006/bibliography" SelectedStyle="/APA.XSL" StyleName="APA"/>
</file>

<file path=customXml/item36.xml><?xml version="1.0" encoding="utf-8"?>
<b:Sources xmlns:b="http://schemas.openxmlformats.org/officeDocument/2006/bibliography" xmlns="http://schemas.openxmlformats.org/officeDocument/2006/bibliography" SelectedStyle="/APA.XSL" StyleName="APA"/>
</file>

<file path=customXml/item37.xml><?xml version="1.0" encoding="utf-8"?>
<b:Sources xmlns:b="http://schemas.openxmlformats.org/officeDocument/2006/bibliography" xmlns="http://schemas.openxmlformats.org/officeDocument/2006/bibliography" SelectedStyle="/APA.XSL" StyleName="APA"/>
</file>

<file path=customXml/item38.xml><?xml version="1.0" encoding="utf-8"?>
<b:Sources xmlns:b="http://schemas.openxmlformats.org/officeDocument/2006/bibliography" xmlns="http://schemas.openxmlformats.org/officeDocument/2006/bibliography" SelectedStyle="/APA.XSL" StyleName="APA"/>
</file>

<file path=customXml/item39.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40.xml><?xml version="1.0" encoding="utf-8"?>
<b:Sources xmlns:b="http://schemas.openxmlformats.org/officeDocument/2006/bibliography" xmlns="http://schemas.openxmlformats.org/officeDocument/2006/bibliography" SelectedStyle="/APA.XSL" StyleName="APA"/>
</file>

<file path=customXml/item41.xml><?xml version="1.0" encoding="utf-8"?>
<b:Sources xmlns:b="http://schemas.openxmlformats.org/officeDocument/2006/bibliography" xmlns="http://schemas.openxmlformats.org/officeDocument/2006/bibliography" SelectedStyle="/APA.XSL" StyleName="APA"/>
</file>

<file path=customXml/item42.xml><?xml version="1.0" encoding="utf-8"?>
<b:Sources xmlns:b="http://schemas.openxmlformats.org/officeDocument/2006/bibliography" xmlns="http://schemas.openxmlformats.org/officeDocument/2006/bibliography" SelectedStyle="/APA.XSL" StyleName="APA"/>
</file>

<file path=customXml/item43.xml><?xml version="1.0" encoding="utf-8"?>
<b:Sources xmlns:b="http://schemas.openxmlformats.org/officeDocument/2006/bibliography" xmlns="http://schemas.openxmlformats.org/officeDocument/2006/bibliography" SelectedStyle="/APA.XSL" StyleName="APA"/>
</file>

<file path=customXml/item44.xml><?xml version="1.0" encoding="utf-8"?>
<b:Sources xmlns:b="http://schemas.openxmlformats.org/officeDocument/2006/bibliography" xmlns="http://schemas.openxmlformats.org/officeDocument/2006/bibliography" SelectedStyle="/APA.XSL" StyleName="APA"/>
</file>

<file path=customXml/item45.xml><?xml version="1.0" encoding="utf-8"?>
<b:Sources xmlns:b="http://schemas.openxmlformats.org/officeDocument/2006/bibliography" xmlns="http://schemas.openxmlformats.org/officeDocument/2006/bibliography" SelectedStyle="/APA.XSL" StyleName="APA"/>
</file>

<file path=customXml/item46.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141024-DEFD-DC4C-AFC2-2FC998585369}">
  <ds:schemaRefs>
    <ds:schemaRef ds:uri="http://schemas.openxmlformats.org/officeDocument/2006/bibliography"/>
  </ds:schemaRefs>
</ds:datastoreItem>
</file>

<file path=customXml/itemProps10.xml><?xml version="1.0" encoding="utf-8"?>
<ds:datastoreItem xmlns:ds="http://schemas.openxmlformats.org/officeDocument/2006/customXml" ds:itemID="{6B977FAE-0BFB-419F-8A6F-5579917F0998}">
  <ds:schemaRefs>
    <ds:schemaRef ds:uri="http://schemas.openxmlformats.org/officeDocument/2006/bibliography"/>
  </ds:schemaRefs>
</ds:datastoreItem>
</file>

<file path=customXml/itemProps11.xml><?xml version="1.0" encoding="utf-8"?>
<ds:datastoreItem xmlns:ds="http://schemas.openxmlformats.org/officeDocument/2006/customXml" ds:itemID="{03D570A1-B274-4EE0-8639-C27A326829B2}">
  <ds:schemaRefs>
    <ds:schemaRef ds:uri="http://schemas.openxmlformats.org/officeDocument/2006/bibliography"/>
  </ds:schemaRefs>
</ds:datastoreItem>
</file>

<file path=customXml/itemProps12.xml><?xml version="1.0" encoding="utf-8"?>
<ds:datastoreItem xmlns:ds="http://schemas.openxmlformats.org/officeDocument/2006/customXml" ds:itemID="{713973C5-EA72-484A-A542-A902549BF856}">
  <ds:schemaRefs>
    <ds:schemaRef ds:uri="http://schemas.openxmlformats.org/officeDocument/2006/bibliography"/>
  </ds:schemaRefs>
</ds:datastoreItem>
</file>

<file path=customXml/itemProps13.xml><?xml version="1.0" encoding="utf-8"?>
<ds:datastoreItem xmlns:ds="http://schemas.openxmlformats.org/officeDocument/2006/customXml" ds:itemID="{62B33587-8238-FB48-82B2-3A647A8A5242}">
  <ds:schemaRefs>
    <ds:schemaRef ds:uri="http://schemas.openxmlformats.org/officeDocument/2006/bibliography"/>
  </ds:schemaRefs>
</ds:datastoreItem>
</file>

<file path=customXml/itemProps14.xml><?xml version="1.0" encoding="utf-8"?>
<ds:datastoreItem xmlns:ds="http://schemas.openxmlformats.org/officeDocument/2006/customXml" ds:itemID="{F4CC1DD0-3A25-F54A-B638-A5A360DC26A0}">
  <ds:schemaRefs>
    <ds:schemaRef ds:uri="http://schemas.openxmlformats.org/officeDocument/2006/bibliography"/>
  </ds:schemaRefs>
</ds:datastoreItem>
</file>

<file path=customXml/itemProps15.xml><?xml version="1.0" encoding="utf-8"?>
<ds:datastoreItem xmlns:ds="http://schemas.openxmlformats.org/officeDocument/2006/customXml" ds:itemID="{3E8A36AC-5CB0-478B-9DF0-29595477C5E4}">
  <ds:schemaRefs>
    <ds:schemaRef ds:uri="http://schemas.openxmlformats.org/officeDocument/2006/bibliography"/>
  </ds:schemaRefs>
</ds:datastoreItem>
</file>

<file path=customXml/itemProps16.xml><?xml version="1.0" encoding="utf-8"?>
<ds:datastoreItem xmlns:ds="http://schemas.openxmlformats.org/officeDocument/2006/customXml" ds:itemID="{03D8791B-10EE-4953-9EE2-38AF8EF77858}">
  <ds:schemaRefs>
    <ds:schemaRef ds:uri="http://schemas.openxmlformats.org/officeDocument/2006/bibliography"/>
  </ds:schemaRefs>
</ds:datastoreItem>
</file>

<file path=customXml/itemProps17.xml><?xml version="1.0" encoding="utf-8"?>
<ds:datastoreItem xmlns:ds="http://schemas.openxmlformats.org/officeDocument/2006/customXml" ds:itemID="{CB7131B7-870D-431B-B6D7-B8114AD4A9A0}">
  <ds:schemaRefs>
    <ds:schemaRef ds:uri="http://schemas.openxmlformats.org/officeDocument/2006/bibliography"/>
  </ds:schemaRefs>
</ds:datastoreItem>
</file>

<file path=customXml/itemProps18.xml><?xml version="1.0" encoding="utf-8"?>
<ds:datastoreItem xmlns:ds="http://schemas.openxmlformats.org/officeDocument/2006/customXml" ds:itemID="{CD61741B-94C7-4A64-A614-19B6834B9EAF}">
  <ds:schemaRefs>
    <ds:schemaRef ds:uri="http://schemas.openxmlformats.org/officeDocument/2006/bibliography"/>
  </ds:schemaRefs>
</ds:datastoreItem>
</file>

<file path=customXml/itemProps19.xml><?xml version="1.0" encoding="utf-8"?>
<ds:datastoreItem xmlns:ds="http://schemas.openxmlformats.org/officeDocument/2006/customXml" ds:itemID="{2E2A9A84-AE3F-5846-A58E-452E166515B3}">
  <ds:schemaRefs>
    <ds:schemaRef ds:uri="http://schemas.openxmlformats.org/officeDocument/2006/bibliography"/>
  </ds:schemaRefs>
</ds:datastoreItem>
</file>

<file path=customXml/itemProps2.xml><?xml version="1.0" encoding="utf-8"?>
<ds:datastoreItem xmlns:ds="http://schemas.openxmlformats.org/officeDocument/2006/customXml" ds:itemID="{6D91736D-D581-486F-ABCF-B4E391BD70C0}">
  <ds:schemaRefs>
    <ds:schemaRef ds:uri="http://schemas.openxmlformats.org/officeDocument/2006/bibliography"/>
  </ds:schemaRefs>
</ds:datastoreItem>
</file>

<file path=customXml/itemProps20.xml><?xml version="1.0" encoding="utf-8"?>
<ds:datastoreItem xmlns:ds="http://schemas.openxmlformats.org/officeDocument/2006/customXml" ds:itemID="{5A1177C7-7126-416F-A79F-A58497E986D5}">
  <ds:schemaRefs>
    <ds:schemaRef ds:uri="http://schemas.openxmlformats.org/officeDocument/2006/bibliography"/>
  </ds:schemaRefs>
</ds:datastoreItem>
</file>

<file path=customXml/itemProps21.xml><?xml version="1.0" encoding="utf-8"?>
<ds:datastoreItem xmlns:ds="http://schemas.openxmlformats.org/officeDocument/2006/customXml" ds:itemID="{502F533F-35C1-4EFF-9338-2EB2100C5CC4}">
  <ds:schemaRefs>
    <ds:schemaRef ds:uri="http://schemas.openxmlformats.org/officeDocument/2006/bibliography"/>
  </ds:schemaRefs>
</ds:datastoreItem>
</file>

<file path=customXml/itemProps22.xml><?xml version="1.0" encoding="utf-8"?>
<ds:datastoreItem xmlns:ds="http://schemas.openxmlformats.org/officeDocument/2006/customXml" ds:itemID="{6C04329F-4CAF-3E4A-A902-3F7010B09478}">
  <ds:schemaRefs>
    <ds:schemaRef ds:uri="http://schemas.openxmlformats.org/officeDocument/2006/bibliography"/>
  </ds:schemaRefs>
</ds:datastoreItem>
</file>

<file path=customXml/itemProps23.xml><?xml version="1.0" encoding="utf-8"?>
<ds:datastoreItem xmlns:ds="http://schemas.openxmlformats.org/officeDocument/2006/customXml" ds:itemID="{E585901C-C182-4563-AF0E-1B941C424C78}">
  <ds:schemaRefs>
    <ds:schemaRef ds:uri="http://schemas.openxmlformats.org/officeDocument/2006/bibliography"/>
  </ds:schemaRefs>
</ds:datastoreItem>
</file>

<file path=customXml/itemProps24.xml><?xml version="1.0" encoding="utf-8"?>
<ds:datastoreItem xmlns:ds="http://schemas.openxmlformats.org/officeDocument/2006/customXml" ds:itemID="{8B8B2B78-D891-8547-82C7-5F9EE50A218C}">
  <ds:schemaRefs>
    <ds:schemaRef ds:uri="http://schemas.openxmlformats.org/officeDocument/2006/bibliography"/>
  </ds:schemaRefs>
</ds:datastoreItem>
</file>

<file path=customXml/itemProps25.xml><?xml version="1.0" encoding="utf-8"?>
<ds:datastoreItem xmlns:ds="http://schemas.openxmlformats.org/officeDocument/2006/customXml" ds:itemID="{A069D733-02CF-440F-B77D-8B55D0831784}">
  <ds:schemaRefs>
    <ds:schemaRef ds:uri="http://schemas.openxmlformats.org/officeDocument/2006/bibliography"/>
  </ds:schemaRefs>
</ds:datastoreItem>
</file>

<file path=customXml/itemProps26.xml><?xml version="1.0" encoding="utf-8"?>
<ds:datastoreItem xmlns:ds="http://schemas.openxmlformats.org/officeDocument/2006/customXml" ds:itemID="{84CAED52-7037-45DD-9214-1A2F20355801}">
  <ds:schemaRefs>
    <ds:schemaRef ds:uri="http://schemas.openxmlformats.org/officeDocument/2006/bibliography"/>
  </ds:schemaRefs>
</ds:datastoreItem>
</file>

<file path=customXml/itemProps27.xml><?xml version="1.0" encoding="utf-8"?>
<ds:datastoreItem xmlns:ds="http://schemas.openxmlformats.org/officeDocument/2006/customXml" ds:itemID="{67170A30-88BC-764B-8605-4E5B9AD179BF}">
  <ds:schemaRefs>
    <ds:schemaRef ds:uri="http://schemas.openxmlformats.org/officeDocument/2006/bibliography"/>
  </ds:schemaRefs>
</ds:datastoreItem>
</file>

<file path=customXml/itemProps28.xml><?xml version="1.0" encoding="utf-8"?>
<ds:datastoreItem xmlns:ds="http://schemas.openxmlformats.org/officeDocument/2006/customXml" ds:itemID="{85658236-A75F-40D3-87C8-9EA8AA44C68E}">
  <ds:schemaRefs>
    <ds:schemaRef ds:uri="http://schemas.openxmlformats.org/officeDocument/2006/bibliography"/>
  </ds:schemaRefs>
</ds:datastoreItem>
</file>

<file path=customXml/itemProps29.xml><?xml version="1.0" encoding="utf-8"?>
<ds:datastoreItem xmlns:ds="http://schemas.openxmlformats.org/officeDocument/2006/customXml" ds:itemID="{DACFFEA1-3E6A-4774-BCE4-F50A2811B9DA}">
  <ds:schemaRefs>
    <ds:schemaRef ds:uri="http://schemas.openxmlformats.org/officeDocument/2006/bibliography"/>
  </ds:schemaRefs>
</ds:datastoreItem>
</file>

<file path=customXml/itemProps3.xml><?xml version="1.0" encoding="utf-8"?>
<ds:datastoreItem xmlns:ds="http://schemas.openxmlformats.org/officeDocument/2006/customXml" ds:itemID="{726A438F-A7C0-4E29-9794-4DB9CC2E6347}">
  <ds:schemaRefs>
    <ds:schemaRef ds:uri="http://schemas.openxmlformats.org/officeDocument/2006/bibliography"/>
  </ds:schemaRefs>
</ds:datastoreItem>
</file>

<file path=customXml/itemProps30.xml><?xml version="1.0" encoding="utf-8"?>
<ds:datastoreItem xmlns:ds="http://schemas.openxmlformats.org/officeDocument/2006/customXml" ds:itemID="{8062279F-683A-45D4-97D1-16422B2200F3}">
  <ds:schemaRefs>
    <ds:schemaRef ds:uri="http://schemas.openxmlformats.org/officeDocument/2006/bibliography"/>
  </ds:schemaRefs>
</ds:datastoreItem>
</file>

<file path=customXml/itemProps31.xml><?xml version="1.0" encoding="utf-8"?>
<ds:datastoreItem xmlns:ds="http://schemas.openxmlformats.org/officeDocument/2006/customXml" ds:itemID="{096CD4EC-BF7F-42C7-BD4A-B5236BB6DAA7}">
  <ds:schemaRefs>
    <ds:schemaRef ds:uri="http://schemas.openxmlformats.org/officeDocument/2006/bibliography"/>
  </ds:schemaRefs>
</ds:datastoreItem>
</file>

<file path=customXml/itemProps32.xml><?xml version="1.0" encoding="utf-8"?>
<ds:datastoreItem xmlns:ds="http://schemas.openxmlformats.org/officeDocument/2006/customXml" ds:itemID="{7547CD2F-75D7-474B-970E-63DCF27D15BD}">
  <ds:schemaRefs>
    <ds:schemaRef ds:uri="http://schemas.openxmlformats.org/officeDocument/2006/bibliography"/>
  </ds:schemaRefs>
</ds:datastoreItem>
</file>

<file path=customXml/itemProps33.xml><?xml version="1.0" encoding="utf-8"?>
<ds:datastoreItem xmlns:ds="http://schemas.openxmlformats.org/officeDocument/2006/customXml" ds:itemID="{AB650A87-9805-444A-925B-0CBFAB5E23C1}">
  <ds:schemaRefs>
    <ds:schemaRef ds:uri="http://schemas.openxmlformats.org/officeDocument/2006/bibliography"/>
  </ds:schemaRefs>
</ds:datastoreItem>
</file>

<file path=customXml/itemProps34.xml><?xml version="1.0" encoding="utf-8"?>
<ds:datastoreItem xmlns:ds="http://schemas.openxmlformats.org/officeDocument/2006/customXml" ds:itemID="{6B32C861-486B-0340-BCF9-5B3141373CAC}">
  <ds:schemaRefs>
    <ds:schemaRef ds:uri="http://schemas.openxmlformats.org/officeDocument/2006/bibliography"/>
  </ds:schemaRefs>
</ds:datastoreItem>
</file>

<file path=customXml/itemProps35.xml><?xml version="1.0" encoding="utf-8"?>
<ds:datastoreItem xmlns:ds="http://schemas.openxmlformats.org/officeDocument/2006/customXml" ds:itemID="{5D5CD5FA-65C9-4B24-81B9-159A0B6F0045}">
  <ds:schemaRefs>
    <ds:schemaRef ds:uri="http://schemas.openxmlformats.org/officeDocument/2006/bibliography"/>
  </ds:schemaRefs>
</ds:datastoreItem>
</file>

<file path=customXml/itemProps36.xml><?xml version="1.0" encoding="utf-8"?>
<ds:datastoreItem xmlns:ds="http://schemas.openxmlformats.org/officeDocument/2006/customXml" ds:itemID="{C11688AF-7DD0-475D-B3FF-D41D14D6C2F7}">
  <ds:schemaRefs>
    <ds:schemaRef ds:uri="http://schemas.openxmlformats.org/officeDocument/2006/bibliography"/>
  </ds:schemaRefs>
</ds:datastoreItem>
</file>

<file path=customXml/itemProps37.xml><?xml version="1.0" encoding="utf-8"?>
<ds:datastoreItem xmlns:ds="http://schemas.openxmlformats.org/officeDocument/2006/customXml" ds:itemID="{980DEE6E-3B49-1D41-85CF-7FD8FC71A34C}">
  <ds:schemaRefs>
    <ds:schemaRef ds:uri="http://schemas.openxmlformats.org/officeDocument/2006/bibliography"/>
  </ds:schemaRefs>
</ds:datastoreItem>
</file>

<file path=customXml/itemProps38.xml><?xml version="1.0" encoding="utf-8"?>
<ds:datastoreItem xmlns:ds="http://schemas.openxmlformats.org/officeDocument/2006/customXml" ds:itemID="{739E8D23-421D-497F-BCE5-68C8BEE6FF52}">
  <ds:schemaRefs>
    <ds:schemaRef ds:uri="http://schemas.openxmlformats.org/officeDocument/2006/bibliography"/>
  </ds:schemaRefs>
</ds:datastoreItem>
</file>

<file path=customXml/itemProps39.xml><?xml version="1.0" encoding="utf-8"?>
<ds:datastoreItem xmlns:ds="http://schemas.openxmlformats.org/officeDocument/2006/customXml" ds:itemID="{3A64026E-FCF4-4443-B557-99F0D95DC6E3}">
  <ds:schemaRefs>
    <ds:schemaRef ds:uri="http://schemas.openxmlformats.org/officeDocument/2006/bibliography"/>
  </ds:schemaRefs>
</ds:datastoreItem>
</file>

<file path=customXml/itemProps4.xml><?xml version="1.0" encoding="utf-8"?>
<ds:datastoreItem xmlns:ds="http://schemas.openxmlformats.org/officeDocument/2006/customXml" ds:itemID="{1C1567E1-ADE0-4A13-9252-7575AB633C77}">
  <ds:schemaRefs>
    <ds:schemaRef ds:uri="http://schemas.openxmlformats.org/officeDocument/2006/bibliography"/>
  </ds:schemaRefs>
</ds:datastoreItem>
</file>

<file path=customXml/itemProps40.xml><?xml version="1.0" encoding="utf-8"?>
<ds:datastoreItem xmlns:ds="http://schemas.openxmlformats.org/officeDocument/2006/customXml" ds:itemID="{4E26A638-7F47-402E-A8E5-9523A05045EC}">
  <ds:schemaRefs>
    <ds:schemaRef ds:uri="http://schemas.openxmlformats.org/officeDocument/2006/bibliography"/>
  </ds:schemaRefs>
</ds:datastoreItem>
</file>

<file path=customXml/itemProps41.xml><?xml version="1.0" encoding="utf-8"?>
<ds:datastoreItem xmlns:ds="http://schemas.openxmlformats.org/officeDocument/2006/customXml" ds:itemID="{61FF09D8-21A0-B14B-AD8C-2F39590A32DC}">
  <ds:schemaRefs>
    <ds:schemaRef ds:uri="http://schemas.openxmlformats.org/officeDocument/2006/bibliography"/>
  </ds:schemaRefs>
</ds:datastoreItem>
</file>

<file path=customXml/itemProps42.xml><?xml version="1.0" encoding="utf-8"?>
<ds:datastoreItem xmlns:ds="http://schemas.openxmlformats.org/officeDocument/2006/customXml" ds:itemID="{0386629E-1E43-5E4B-9B73-0960C8092451}">
  <ds:schemaRefs>
    <ds:schemaRef ds:uri="http://schemas.openxmlformats.org/officeDocument/2006/bibliography"/>
  </ds:schemaRefs>
</ds:datastoreItem>
</file>

<file path=customXml/itemProps43.xml><?xml version="1.0" encoding="utf-8"?>
<ds:datastoreItem xmlns:ds="http://schemas.openxmlformats.org/officeDocument/2006/customXml" ds:itemID="{475675B3-F03C-420F-A1B4-038B43B4BCF5}">
  <ds:schemaRefs>
    <ds:schemaRef ds:uri="http://schemas.openxmlformats.org/officeDocument/2006/bibliography"/>
  </ds:schemaRefs>
</ds:datastoreItem>
</file>

<file path=customXml/itemProps44.xml><?xml version="1.0" encoding="utf-8"?>
<ds:datastoreItem xmlns:ds="http://schemas.openxmlformats.org/officeDocument/2006/customXml" ds:itemID="{1D38059E-98E3-4FCF-A08A-C98861E94BDD}">
  <ds:schemaRefs>
    <ds:schemaRef ds:uri="http://schemas.openxmlformats.org/officeDocument/2006/bibliography"/>
  </ds:schemaRefs>
</ds:datastoreItem>
</file>

<file path=customXml/itemProps45.xml><?xml version="1.0" encoding="utf-8"?>
<ds:datastoreItem xmlns:ds="http://schemas.openxmlformats.org/officeDocument/2006/customXml" ds:itemID="{44E29425-36E0-4EC8-888C-33C7ABFEDED8}">
  <ds:schemaRefs>
    <ds:schemaRef ds:uri="http://schemas.openxmlformats.org/officeDocument/2006/bibliography"/>
  </ds:schemaRefs>
</ds:datastoreItem>
</file>

<file path=customXml/itemProps46.xml><?xml version="1.0" encoding="utf-8"?>
<ds:datastoreItem xmlns:ds="http://schemas.openxmlformats.org/officeDocument/2006/customXml" ds:itemID="{B49498B4-D794-42D6-AE46-70B93E7A26B5}">
  <ds:schemaRefs>
    <ds:schemaRef ds:uri="http://schemas.openxmlformats.org/officeDocument/2006/bibliography"/>
  </ds:schemaRefs>
</ds:datastoreItem>
</file>

<file path=customXml/itemProps5.xml><?xml version="1.0" encoding="utf-8"?>
<ds:datastoreItem xmlns:ds="http://schemas.openxmlformats.org/officeDocument/2006/customXml" ds:itemID="{F006646B-81A0-473D-9715-D748C78997E1}">
  <ds:schemaRefs>
    <ds:schemaRef ds:uri="http://schemas.openxmlformats.org/officeDocument/2006/bibliography"/>
  </ds:schemaRefs>
</ds:datastoreItem>
</file>

<file path=customXml/itemProps6.xml><?xml version="1.0" encoding="utf-8"?>
<ds:datastoreItem xmlns:ds="http://schemas.openxmlformats.org/officeDocument/2006/customXml" ds:itemID="{D1159FA8-BCEF-4A90-927A-7081BFCF293E}">
  <ds:schemaRefs>
    <ds:schemaRef ds:uri="http://schemas.openxmlformats.org/officeDocument/2006/bibliography"/>
  </ds:schemaRefs>
</ds:datastoreItem>
</file>

<file path=customXml/itemProps7.xml><?xml version="1.0" encoding="utf-8"?>
<ds:datastoreItem xmlns:ds="http://schemas.openxmlformats.org/officeDocument/2006/customXml" ds:itemID="{DAFEA3CB-E435-EF47-B7B4-83F72B8A3A3D}">
  <ds:schemaRefs>
    <ds:schemaRef ds:uri="http://schemas.openxmlformats.org/officeDocument/2006/bibliography"/>
  </ds:schemaRefs>
</ds:datastoreItem>
</file>

<file path=customXml/itemProps8.xml><?xml version="1.0" encoding="utf-8"?>
<ds:datastoreItem xmlns:ds="http://schemas.openxmlformats.org/officeDocument/2006/customXml" ds:itemID="{5D5B69AB-061C-4A5A-A535-F81AC82B2A16}">
  <ds:schemaRefs>
    <ds:schemaRef ds:uri="http://schemas.openxmlformats.org/officeDocument/2006/bibliography"/>
  </ds:schemaRefs>
</ds:datastoreItem>
</file>

<file path=customXml/itemProps9.xml><?xml version="1.0" encoding="utf-8"?>
<ds:datastoreItem xmlns:ds="http://schemas.openxmlformats.org/officeDocument/2006/customXml" ds:itemID="{B996F645-7C9B-4D90-954C-0BBE71999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142</Pages>
  <Words>28075</Words>
  <Characters>153291</Characters>
  <Application>Microsoft Office Word</Application>
  <DocSecurity>0</DocSecurity>
  <Lines>4143</Lines>
  <Paragraphs>2325</Paragraphs>
  <ScaleCrop>false</ScaleCrop>
  <HeadingPairs>
    <vt:vector size="2" baseType="variant">
      <vt:variant>
        <vt:lpstr>Title</vt:lpstr>
      </vt:variant>
      <vt:variant>
        <vt:i4>1</vt:i4>
      </vt:variant>
    </vt:vector>
  </HeadingPairs>
  <TitlesOfParts>
    <vt:vector size="1" baseType="lpstr">
      <vt:lpstr/>
    </vt:vector>
  </TitlesOfParts>
  <Company>Wireless Generation</Company>
  <LinksUpToDate>false</LinksUpToDate>
  <CharactersWithSpaces>179041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 Kenlon</dc:creator>
  <cp:lastModifiedBy>Dean, Alex</cp:lastModifiedBy>
  <cp:revision>3</cp:revision>
  <cp:lastPrinted>2015-04-22T23:00:00Z</cp:lastPrinted>
  <dcterms:created xsi:type="dcterms:W3CDTF">2016-03-29T22:42:00Z</dcterms:created>
  <dcterms:modified xsi:type="dcterms:W3CDTF">2016-03-30T22:51:00Z</dcterms:modified>
</cp:coreProperties>
</file>